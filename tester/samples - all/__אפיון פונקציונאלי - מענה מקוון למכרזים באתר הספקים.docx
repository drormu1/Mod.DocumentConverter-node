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9048EF" w:rsidP="002521B3" w:rsidRDefault="009048EF" w14:paraId="05BEC5EF" w14:textId="42117ABE">
      <w:pPr>
        <w:bidi/>
        <w:rPr>
          <w:rStyle w:val="a7"/>
          <w:rFonts w:hint="cs" w:asciiTheme="majorBidi" w:hAnsiTheme="majorBidi" w:cstheme="majorBidi"/>
          <w:sz w:val="36"/>
          <w:szCs w:val="36"/>
          <w:lang w:bidi="he-IL"/>
        </w:rPr>
      </w:pPr>
    </w:p>
    <w:p w:rsidR="002B499C" w:rsidP="009048EF" w:rsidRDefault="003F4BC4" w14:paraId="5FFAEC5F" w14:textId="2C90D48C">
      <w:pPr>
        <w:bidi/>
        <w:jc w:val="center"/>
        <w:rPr>
          <w:rStyle w:val="a7"/>
          <w:rFonts w:asciiTheme="majorBidi" w:hAnsiTheme="majorBidi" w:cstheme="majorBidi"/>
          <w:sz w:val="36"/>
          <w:szCs w:val="36"/>
          <w:rtl/>
          <w:lang w:bidi="he-IL"/>
        </w:rPr>
      </w:pPr>
      <w:r w:rsidRPr="00183488">
        <w:rPr>
          <w:rStyle w:val="a7"/>
          <w:rFonts w:asciiTheme="majorBidi" w:hAnsiTheme="majorBidi" w:cstheme="majorBidi"/>
          <w:sz w:val="36"/>
          <w:szCs w:val="36"/>
          <w:rtl/>
          <w:lang w:bidi="he-IL"/>
        </w:rPr>
        <w:t>אפיון</w:t>
      </w:r>
      <w:r w:rsidRPr="00183488">
        <w:rPr>
          <w:rStyle w:val="a7"/>
          <w:rFonts w:asciiTheme="majorBidi" w:hAnsiTheme="majorBidi" w:cstheme="majorBidi"/>
          <w:sz w:val="36"/>
          <w:szCs w:val="36"/>
          <w:rtl/>
        </w:rPr>
        <w:t xml:space="preserve"> </w:t>
      </w:r>
      <w:r w:rsidR="002B499C">
        <w:rPr>
          <w:rStyle w:val="a7"/>
          <w:rFonts w:hint="cs" w:asciiTheme="majorBidi" w:hAnsiTheme="majorBidi" w:cstheme="majorBidi"/>
          <w:sz w:val="36"/>
          <w:szCs w:val="36"/>
          <w:rtl/>
          <w:lang w:bidi="he-IL"/>
        </w:rPr>
        <w:t>פונקציונאלי</w:t>
      </w:r>
    </w:p>
    <w:p w:rsidRPr="00183488" w:rsidR="003F4BC4" w:rsidP="002B499C" w:rsidRDefault="00E43490" w14:paraId="2997238F" w14:textId="649C6C7D">
      <w:pPr>
        <w:bidi/>
        <w:jc w:val="center"/>
        <w:rPr>
          <w:rStyle w:val="a7"/>
          <w:rFonts w:asciiTheme="majorBidi" w:hAnsiTheme="majorBidi" w:cstheme="majorBidi"/>
          <w:sz w:val="36"/>
          <w:szCs w:val="36"/>
          <w:rtl/>
          <w:lang w:bidi="he-IL"/>
        </w:rPr>
      </w:pPr>
      <w:r>
        <w:rPr>
          <w:rStyle w:val="a7"/>
          <w:rFonts w:hint="cs" w:asciiTheme="majorBidi" w:hAnsiTheme="majorBidi" w:cstheme="majorBidi"/>
          <w:sz w:val="36"/>
          <w:szCs w:val="36"/>
          <w:rtl/>
          <w:lang w:bidi="he-IL"/>
        </w:rPr>
        <w:t>מענה מקוון למכרזים באתר הספקים של משרד הביטחון</w:t>
      </w:r>
    </w:p>
    <w:p w:rsidR="003F4BC4" w:rsidP="003F4BC4" w:rsidRDefault="003F4BC4" w14:paraId="263BEE61" w14:textId="77777777">
      <w:pPr>
        <w:bidi/>
        <w:rPr>
          <w:color w:val="2F5496" w:themeColor="accent1" w:themeShade="BF"/>
          <w:rtl/>
          <w:lang w:bidi="he-IL"/>
        </w:rPr>
      </w:pPr>
    </w:p>
    <w:tbl>
      <w:tblPr>
        <w:bidiVisual/>
        <w:tblW w:w="5661" w:type="dxa"/>
        <w:jc w:val="center"/>
        <w:tblCellMar>
          <w:top w:w="15" w:type="dxa"/>
          <w:left w:w="15" w:type="dxa"/>
          <w:bottom w:w="15" w:type="dxa"/>
          <w:right w:w="15" w:type="dxa"/>
        </w:tblCellMar>
        <w:tblLook w:val="04A0" w:firstRow="1" w:lastRow="0" w:firstColumn="1" w:lastColumn="0" w:noHBand="0" w:noVBand="1"/>
      </w:tblPr>
      <w:tblGrid>
        <w:gridCol w:w="1575"/>
        <w:gridCol w:w="4086"/>
      </w:tblGrid>
      <w:tr w:rsidRPr="002B4B8D" w:rsidR="003F4BC4" w:rsidTr="01EA1012" w14:paraId="1A9C6924" w14:textId="77777777">
        <w:trPr>
          <w:trHeight w:val="400"/>
          <w:jc w:val="center"/>
        </w:trPr>
        <w:tc>
          <w:tcPr>
            <w:tcW w:w="1575" w:type="dxa"/>
            <w:tcBorders>
              <w:top w:val="single" w:color="5B9BD5" w:themeColor="accent5" w:sz="8" w:space="0"/>
              <w:left w:val="single" w:color="5B9BD5" w:themeColor="accent5" w:sz="8" w:space="0"/>
              <w:bottom w:val="single" w:color="5B9BD5" w:themeColor="accent5" w:sz="8" w:space="0"/>
              <w:right w:val="single" w:color="5B9BD5" w:themeColor="accent5" w:sz="8" w:space="0"/>
            </w:tcBorders>
            <w:tcMar>
              <w:top w:w="0" w:type="dxa"/>
              <w:left w:w="108" w:type="dxa"/>
              <w:bottom w:w="0" w:type="dxa"/>
              <w:right w:w="108" w:type="dxa"/>
            </w:tcMar>
            <w:hideMark/>
          </w:tcPr>
          <w:p w:rsidRPr="002B4B8D" w:rsidR="003F4BC4" w:rsidRDefault="003F4BC4" w14:paraId="6434D960" w14:textId="77777777">
            <w:pPr>
              <w:bidi/>
              <w:spacing w:before="120" w:after="0" w:line="240" w:lineRule="auto"/>
              <w:ind w:firstLine="226"/>
              <w:jc w:val="right"/>
              <w:rPr>
                <w:rFonts w:ascii="Times New Roman" w:hAnsi="Times New Roman" w:eastAsia="Times New Roman" w:cs="Times New Roman"/>
                <w:sz w:val="24"/>
                <w:szCs w:val="24"/>
              </w:rPr>
            </w:pPr>
            <w:r w:rsidRPr="002B4B8D">
              <w:rPr>
                <w:rFonts w:ascii="Times New Roman" w:hAnsi="Times New Roman" w:eastAsia="Times New Roman" w:cs="Times New Roman"/>
                <w:color w:val="000000"/>
                <w:rtl/>
                <w:lang w:bidi="he-IL"/>
              </w:rPr>
              <w:t>הכנת המסמך:</w:t>
            </w:r>
          </w:p>
        </w:tc>
        <w:tc>
          <w:tcPr>
            <w:tcW w:w="4086" w:type="dxa"/>
            <w:tcBorders>
              <w:top w:val="single" w:color="5B9BD5" w:themeColor="accent5" w:sz="8" w:space="0"/>
              <w:left w:val="single" w:color="5B9BD5" w:themeColor="accent5" w:sz="8" w:space="0"/>
              <w:bottom w:val="single" w:color="5B9BD5" w:themeColor="accent5" w:sz="8" w:space="0"/>
              <w:right w:val="single" w:color="5B9BD5" w:themeColor="accent5" w:sz="8" w:space="0"/>
            </w:tcBorders>
            <w:tcMar>
              <w:top w:w="0" w:type="dxa"/>
              <w:left w:w="108" w:type="dxa"/>
              <w:bottom w:w="0" w:type="dxa"/>
              <w:right w:w="108" w:type="dxa"/>
            </w:tcMar>
            <w:hideMark/>
          </w:tcPr>
          <w:p w:rsidRPr="002B4B8D" w:rsidR="003F4BC4" w:rsidRDefault="003F4BC4" w14:paraId="5A84256B" w14:textId="77777777">
            <w:pPr>
              <w:bidi/>
              <w:spacing w:before="120" w:after="0" w:line="240" w:lineRule="auto"/>
              <w:ind w:firstLine="255"/>
              <w:rPr>
                <w:rFonts w:ascii="Times New Roman" w:hAnsi="Times New Roman" w:eastAsia="Times New Roman" w:cs="Times New Roman"/>
                <w:sz w:val="24"/>
                <w:szCs w:val="24"/>
                <w:rtl/>
              </w:rPr>
            </w:pPr>
            <w:r w:rsidRPr="002B4B8D">
              <w:rPr>
                <w:rFonts w:ascii="Times New Roman" w:hAnsi="Times New Roman" w:eastAsia="Times New Roman" w:cs="Times New Roman"/>
                <w:color w:val="000000"/>
                <w:rtl/>
                <w:lang w:bidi="he-IL"/>
              </w:rPr>
              <w:t>ליליה שטורפר</w:t>
            </w:r>
          </w:p>
        </w:tc>
      </w:tr>
      <w:tr w:rsidRPr="002B4B8D" w:rsidR="003F4BC4" w:rsidTr="01EA1012" w14:paraId="32E4A839" w14:textId="77777777">
        <w:trPr>
          <w:trHeight w:val="400"/>
          <w:jc w:val="center"/>
        </w:trPr>
        <w:tc>
          <w:tcPr>
            <w:tcW w:w="1575" w:type="dxa"/>
            <w:tcBorders>
              <w:top w:val="single" w:color="5B9BD5" w:themeColor="accent5" w:sz="8" w:space="0"/>
              <w:left w:val="single" w:color="5B9BD5" w:themeColor="accent5" w:sz="8" w:space="0"/>
              <w:bottom w:val="single" w:color="5B9BD5" w:themeColor="accent5" w:sz="8" w:space="0"/>
              <w:right w:val="single" w:color="5B9BD5" w:themeColor="accent5" w:sz="8" w:space="0"/>
            </w:tcBorders>
            <w:tcMar>
              <w:top w:w="0" w:type="dxa"/>
              <w:left w:w="108" w:type="dxa"/>
              <w:bottom w:w="0" w:type="dxa"/>
              <w:right w:w="108" w:type="dxa"/>
            </w:tcMar>
            <w:hideMark/>
          </w:tcPr>
          <w:p w:rsidRPr="002B4B8D" w:rsidR="003F4BC4" w:rsidRDefault="003F4BC4" w14:paraId="7D7A59CC" w14:textId="77777777">
            <w:pPr>
              <w:bidi/>
              <w:spacing w:before="120" w:after="0" w:line="240" w:lineRule="auto"/>
              <w:ind w:firstLine="226"/>
              <w:jc w:val="right"/>
              <w:rPr>
                <w:rFonts w:ascii="Times New Roman" w:hAnsi="Times New Roman" w:eastAsia="Times New Roman" w:cs="Times New Roman"/>
                <w:sz w:val="24"/>
                <w:szCs w:val="24"/>
                <w:rtl/>
              </w:rPr>
            </w:pPr>
            <w:r w:rsidRPr="002B4B8D">
              <w:rPr>
                <w:rFonts w:ascii="Times New Roman" w:hAnsi="Times New Roman" w:eastAsia="Times New Roman" w:cs="Times New Roman"/>
                <w:color w:val="000000"/>
                <w:rtl/>
                <w:lang w:bidi="he-IL"/>
              </w:rPr>
              <w:t xml:space="preserve">מנהל </w:t>
            </w:r>
            <w:r>
              <w:rPr>
                <w:rFonts w:hint="cs" w:ascii="Times New Roman" w:hAnsi="Times New Roman" w:eastAsia="Times New Roman" w:cs="Times New Roman"/>
                <w:color w:val="000000"/>
                <w:rtl/>
                <w:lang w:bidi="he-IL"/>
              </w:rPr>
              <w:t>מוצר</w:t>
            </w:r>
            <w:r w:rsidRPr="002B4B8D">
              <w:rPr>
                <w:rFonts w:ascii="Times New Roman" w:hAnsi="Times New Roman" w:eastAsia="Times New Roman" w:cs="Times New Roman"/>
                <w:color w:val="000000"/>
                <w:rtl/>
                <w:lang w:bidi="he-IL"/>
              </w:rPr>
              <w:t>:</w:t>
            </w:r>
          </w:p>
        </w:tc>
        <w:tc>
          <w:tcPr>
            <w:tcW w:w="4086" w:type="dxa"/>
            <w:tcBorders>
              <w:top w:val="single" w:color="5B9BD5" w:themeColor="accent5" w:sz="8" w:space="0"/>
              <w:left w:val="single" w:color="5B9BD5" w:themeColor="accent5" w:sz="8" w:space="0"/>
              <w:bottom w:val="single" w:color="5B9BD5" w:themeColor="accent5" w:sz="8" w:space="0"/>
              <w:right w:val="single" w:color="5B9BD5" w:themeColor="accent5" w:sz="8" w:space="0"/>
            </w:tcBorders>
            <w:tcMar>
              <w:top w:w="0" w:type="dxa"/>
              <w:left w:w="108" w:type="dxa"/>
              <w:bottom w:w="0" w:type="dxa"/>
              <w:right w:w="108" w:type="dxa"/>
            </w:tcMar>
            <w:hideMark/>
          </w:tcPr>
          <w:p w:rsidRPr="002B4B8D" w:rsidR="003F4BC4" w:rsidRDefault="003F4BC4" w14:paraId="59D3F180" w14:textId="77777777">
            <w:pPr>
              <w:bidi/>
              <w:spacing w:before="120" w:after="0" w:line="240" w:lineRule="auto"/>
              <w:ind w:firstLine="255"/>
              <w:rPr>
                <w:rFonts w:ascii="Times New Roman" w:hAnsi="Times New Roman" w:eastAsia="Times New Roman" w:cs="Times New Roman"/>
                <w:sz w:val="24"/>
                <w:szCs w:val="24"/>
                <w:rtl/>
              </w:rPr>
            </w:pPr>
            <w:r w:rsidRPr="002B4B8D">
              <w:rPr>
                <w:rFonts w:ascii="Times New Roman" w:hAnsi="Times New Roman" w:eastAsia="Times New Roman" w:cs="Times New Roman"/>
                <w:color w:val="000000"/>
                <w:rtl/>
                <w:lang w:bidi="he-IL"/>
              </w:rPr>
              <w:t>ליליה שטורפר</w:t>
            </w:r>
          </w:p>
        </w:tc>
      </w:tr>
      <w:tr w:rsidRPr="002B4B8D" w:rsidR="003F4BC4" w:rsidTr="01EA1012" w14:paraId="53241165" w14:textId="77777777">
        <w:trPr>
          <w:trHeight w:val="400"/>
          <w:jc w:val="center"/>
        </w:trPr>
        <w:tc>
          <w:tcPr>
            <w:tcW w:w="1575" w:type="dxa"/>
            <w:tcBorders>
              <w:top w:val="single" w:color="5B9BD5" w:themeColor="accent5" w:sz="8" w:space="0"/>
              <w:left w:val="single" w:color="5B9BD5" w:themeColor="accent5" w:sz="8" w:space="0"/>
              <w:bottom w:val="single" w:color="5B9BD5" w:themeColor="accent5" w:sz="8" w:space="0"/>
              <w:right w:val="single" w:color="5B9BD5" w:themeColor="accent5" w:sz="8" w:space="0"/>
            </w:tcBorders>
            <w:tcMar>
              <w:top w:w="0" w:type="dxa"/>
              <w:left w:w="108" w:type="dxa"/>
              <w:bottom w:w="0" w:type="dxa"/>
              <w:right w:w="108" w:type="dxa"/>
            </w:tcMar>
            <w:hideMark/>
          </w:tcPr>
          <w:p w:rsidRPr="002B4B8D" w:rsidR="003F4BC4" w:rsidRDefault="003F4BC4" w14:paraId="09165BB1" w14:textId="77777777">
            <w:pPr>
              <w:bidi/>
              <w:spacing w:before="120" w:after="0" w:line="240" w:lineRule="auto"/>
              <w:ind w:firstLine="226"/>
              <w:jc w:val="right"/>
              <w:rPr>
                <w:rFonts w:ascii="Times New Roman" w:hAnsi="Times New Roman" w:eastAsia="Times New Roman" w:cs="Times New Roman"/>
                <w:sz w:val="24"/>
                <w:szCs w:val="24"/>
                <w:rtl/>
              </w:rPr>
            </w:pPr>
            <w:r w:rsidRPr="002B4B8D">
              <w:rPr>
                <w:rFonts w:ascii="Times New Roman" w:hAnsi="Times New Roman" w:eastAsia="Times New Roman" w:cs="Times New Roman"/>
                <w:color w:val="000000"/>
                <w:rtl/>
                <w:lang w:bidi="he-IL"/>
              </w:rPr>
              <w:t>לקוח:</w:t>
            </w:r>
          </w:p>
        </w:tc>
        <w:tc>
          <w:tcPr>
            <w:tcW w:w="4086" w:type="dxa"/>
            <w:tcBorders>
              <w:top w:val="single" w:color="5B9BD5" w:themeColor="accent5" w:sz="8" w:space="0"/>
              <w:left w:val="single" w:color="5B9BD5" w:themeColor="accent5" w:sz="8" w:space="0"/>
              <w:bottom w:val="single" w:color="5B9BD5" w:themeColor="accent5" w:sz="8" w:space="0"/>
              <w:right w:val="single" w:color="5B9BD5" w:themeColor="accent5" w:sz="8" w:space="0"/>
            </w:tcBorders>
            <w:tcMar>
              <w:top w:w="0" w:type="dxa"/>
              <w:left w:w="108" w:type="dxa"/>
              <w:bottom w:w="0" w:type="dxa"/>
              <w:right w:w="108" w:type="dxa"/>
            </w:tcMar>
            <w:hideMark/>
          </w:tcPr>
          <w:p w:rsidRPr="002B4B8D" w:rsidR="003F4BC4" w:rsidRDefault="003F4BC4" w14:paraId="39C845A1" w14:textId="3C0D5B13">
            <w:pPr>
              <w:bidi/>
              <w:spacing w:before="120" w:after="0" w:line="240" w:lineRule="auto"/>
              <w:ind w:firstLine="255"/>
              <w:rPr>
                <w:rFonts w:ascii="Times New Roman" w:hAnsi="Times New Roman" w:eastAsia="Times New Roman" w:cs="Times New Roman"/>
                <w:sz w:val="24"/>
                <w:szCs w:val="24"/>
                <w:rtl/>
              </w:rPr>
            </w:pPr>
            <w:r>
              <w:rPr>
                <w:rFonts w:hint="cs" w:ascii="Times New Roman" w:hAnsi="Times New Roman" w:eastAsia="Times New Roman" w:cs="Times New Roman"/>
                <w:color w:val="000000"/>
                <w:rtl/>
                <w:lang w:bidi="he-IL"/>
              </w:rPr>
              <w:t>אג</w:t>
            </w:r>
            <w:r w:rsidR="007008A2">
              <w:rPr>
                <w:rFonts w:hint="cs" w:ascii="Times New Roman" w:hAnsi="Times New Roman" w:eastAsia="Times New Roman" w:cs="Times New Roman"/>
                <w:color w:val="000000"/>
                <w:rtl/>
                <w:lang w:bidi="he-IL"/>
              </w:rPr>
              <w:t>פים</w:t>
            </w:r>
            <w:r w:rsidR="00C84E0E">
              <w:rPr>
                <w:rFonts w:hint="cs" w:ascii="Times New Roman" w:hAnsi="Times New Roman" w:eastAsia="Times New Roman" w:cs="Times New Roman"/>
                <w:color w:val="000000"/>
                <w:rtl/>
                <w:lang w:bidi="he-IL"/>
              </w:rPr>
              <w:t>:</w:t>
            </w:r>
            <w:r>
              <w:rPr>
                <w:rFonts w:hint="cs" w:ascii="Times New Roman" w:hAnsi="Times New Roman" w:eastAsia="Times New Roman" w:cs="Times New Roman"/>
                <w:color w:val="000000"/>
                <w:rtl/>
                <w:lang w:bidi="he-IL"/>
              </w:rPr>
              <w:t xml:space="preserve"> </w:t>
            </w:r>
            <w:r w:rsidR="007008A2">
              <w:rPr>
                <w:rFonts w:hint="cs" w:ascii="Times New Roman" w:hAnsi="Times New Roman" w:eastAsia="Times New Roman" w:cs="Times New Roman"/>
                <w:color w:val="000000"/>
                <w:rtl/>
                <w:lang w:bidi="he-IL"/>
              </w:rPr>
              <w:t>הנדסה ובינוי, מנה"ר, משן</w:t>
            </w:r>
            <w:r>
              <w:rPr>
                <w:rFonts w:hint="cs" w:ascii="Times New Roman" w:hAnsi="Times New Roman" w:eastAsia="Times New Roman" w:cs="Times New Roman"/>
                <w:color w:val="000000"/>
                <w:rtl/>
                <w:lang w:bidi="he-IL"/>
              </w:rPr>
              <w:t xml:space="preserve"> במשרד הביטחון</w:t>
            </w:r>
          </w:p>
        </w:tc>
      </w:tr>
      <w:tr w:rsidRPr="002B4B8D" w:rsidR="003F4BC4" w:rsidTr="01EA1012" w14:paraId="701C74AA" w14:textId="77777777">
        <w:trPr>
          <w:trHeight w:val="400"/>
          <w:jc w:val="center"/>
        </w:trPr>
        <w:tc>
          <w:tcPr>
            <w:tcW w:w="1575" w:type="dxa"/>
            <w:tcBorders>
              <w:top w:val="single" w:color="5B9BD5" w:themeColor="accent5" w:sz="8" w:space="0"/>
              <w:left w:val="single" w:color="5B9BD5" w:themeColor="accent5" w:sz="8" w:space="0"/>
              <w:bottom w:val="single" w:color="5B9BD5" w:themeColor="accent5" w:sz="8" w:space="0"/>
              <w:right w:val="single" w:color="5B9BD5" w:themeColor="accent5" w:sz="8" w:space="0"/>
            </w:tcBorders>
            <w:tcMar>
              <w:top w:w="0" w:type="dxa"/>
              <w:left w:w="108" w:type="dxa"/>
              <w:bottom w:w="0" w:type="dxa"/>
              <w:right w:w="108" w:type="dxa"/>
            </w:tcMar>
            <w:hideMark/>
          </w:tcPr>
          <w:p w:rsidRPr="002B4B8D" w:rsidR="003F4BC4" w:rsidRDefault="003F4BC4" w14:paraId="29BC3CB7" w14:textId="77777777">
            <w:pPr>
              <w:bidi/>
              <w:spacing w:before="120" w:after="0" w:line="240" w:lineRule="auto"/>
              <w:ind w:firstLine="226"/>
              <w:jc w:val="right"/>
              <w:rPr>
                <w:rFonts w:ascii="Times New Roman" w:hAnsi="Times New Roman" w:eastAsia="Times New Roman" w:cs="Times New Roman"/>
                <w:sz w:val="24"/>
                <w:szCs w:val="24"/>
                <w:rtl/>
              </w:rPr>
            </w:pPr>
            <w:r w:rsidRPr="002B4B8D">
              <w:rPr>
                <w:rFonts w:ascii="Times New Roman" w:hAnsi="Times New Roman" w:eastAsia="Times New Roman" w:cs="Times New Roman"/>
                <w:color w:val="000000"/>
                <w:rtl/>
                <w:lang w:bidi="he-IL"/>
              </w:rPr>
              <w:t>גרסת מסמך:</w:t>
            </w:r>
          </w:p>
        </w:tc>
        <w:tc>
          <w:tcPr>
            <w:tcW w:w="4086" w:type="dxa"/>
            <w:tcBorders>
              <w:top w:val="single" w:color="5B9BD5" w:themeColor="accent5" w:sz="8" w:space="0"/>
              <w:left w:val="single" w:color="5B9BD5" w:themeColor="accent5" w:sz="8" w:space="0"/>
              <w:bottom w:val="single" w:color="5B9BD5" w:themeColor="accent5" w:sz="8" w:space="0"/>
              <w:right w:val="single" w:color="5B9BD5" w:themeColor="accent5" w:sz="8" w:space="0"/>
            </w:tcBorders>
            <w:tcMar>
              <w:top w:w="0" w:type="dxa"/>
              <w:left w:w="108" w:type="dxa"/>
              <w:bottom w:w="0" w:type="dxa"/>
              <w:right w:w="108" w:type="dxa"/>
            </w:tcMar>
            <w:hideMark/>
          </w:tcPr>
          <w:p w:rsidRPr="002B4B8D" w:rsidR="003F4BC4" w:rsidRDefault="003F4BC4" w14:paraId="3571F6F9" w14:textId="77777777">
            <w:pPr>
              <w:bidi/>
              <w:spacing w:before="120" w:after="0" w:line="240" w:lineRule="auto"/>
              <w:ind w:firstLine="255"/>
              <w:rPr>
                <w:rFonts w:ascii="Times New Roman" w:hAnsi="Times New Roman" w:eastAsia="Times New Roman" w:cs="Times New Roman"/>
                <w:sz w:val="24"/>
                <w:szCs w:val="24"/>
                <w:rtl/>
              </w:rPr>
            </w:pPr>
            <w:r w:rsidRPr="002B4B8D">
              <w:rPr>
                <w:rFonts w:ascii="Times New Roman" w:hAnsi="Times New Roman" w:eastAsia="Times New Roman" w:cs="Times New Roman"/>
                <w:color w:val="000000"/>
                <w:rtl/>
              </w:rPr>
              <w:t>1.00</w:t>
            </w:r>
          </w:p>
        </w:tc>
      </w:tr>
      <w:tr w:rsidRPr="002B4B8D" w:rsidR="003F4BC4" w:rsidTr="01EA1012" w14:paraId="57C12FF5" w14:textId="77777777">
        <w:trPr>
          <w:trHeight w:val="400"/>
          <w:jc w:val="center"/>
        </w:trPr>
        <w:tc>
          <w:tcPr>
            <w:tcW w:w="1575" w:type="dxa"/>
            <w:tcBorders>
              <w:top w:val="single" w:color="5B9BD5" w:themeColor="accent5" w:sz="8" w:space="0"/>
              <w:left w:val="single" w:color="5B9BD5" w:themeColor="accent5" w:sz="8" w:space="0"/>
              <w:bottom w:val="single" w:color="5B9BD5" w:themeColor="accent5" w:sz="8" w:space="0"/>
              <w:right w:val="single" w:color="5B9BD5" w:themeColor="accent5" w:sz="8" w:space="0"/>
            </w:tcBorders>
            <w:tcMar>
              <w:top w:w="0" w:type="dxa"/>
              <w:left w:w="108" w:type="dxa"/>
              <w:bottom w:w="0" w:type="dxa"/>
              <w:right w:w="108" w:type="dxa"/>
            </w:tcMar>
            <w:hideMark/>
          </w:tcPr>
          <w:p w:rsidRPr="002B4B8D" w:rsidR="003F4BC4" w:rsidRDefault="003F4BC4" w14:paraId="0EB47F2B" w14:textId="77777777">
            <w:pPr>
              <w:bidi/>
              <w:spacing w:before="120" w:after="0" w:line="240" w:lineRule="auto"/>
              <w:ind w:firstLine="226"/>
              <w:jc w:val="right"/>
              <w:rPr>
                <w:rFonts w:ascii="Times New Roman" w:hAnsi="Times New Roman" w:eastAsia="Times New Roman" w:cs="Times New Roman"/>
                <w:sz w:val="24"/>
                <w:szCs w:val="24"/>
                <w:rtl/>
              </w:rPr>
            </w:pPr>
            <w:r w:rsidRPr="002B4B8D">
              <w:rPr>
                <w:rFonts w:ascii="Times New Roman" w:hAnsi="Times New Roman" w:eastAsia="Times New Roman" w:cs="Times New Roman"/>
                <w:color w:val="000000"/>
                <w:rtl/>
                <w:lang w:bidi="he-IL"/>
              </w:rPr>
              <w:t>אושר ע</w:t>
            </w:r>
            <w:r w:rsidRPr="002B4B8D">
              <w:rPr>
                <w:rFonts w:ascii="Times New Roman" w:hAnsi="Times New Roman" w:eastAsia="Times New Roman" w:cs="Times New Roman"/>
                <w:color w:val="000000"/>
                <w:rtl/>
              </w:rPr>
              <w:t>"</w:t>
            </w:r>
            <w:r w:rsidRPr="002B4B8D">
              <w:rPr>
                <w:rFonts w:ascii="Times New Roman" w:hAnsi="Times New Roman" w:eastAsia="Times New Roman" w:cs="Times New Roman"/>
                <w:color w:val="000000"/>
                <w:rtl/>
                <w:lang w:bidi="he-IL"/>
              </w:rPr>
              <w:t>י:</w:t>
            </w:r>
          </w:p>
        </w:tc>
        <w:tc>
          <w:tcPr>
            <w:tcW w:w="4086" w:type="dxa"/>
            <w:tcBorders>
              <w:top w:val="single" w:color="5B9BD5" w:themeColor="accent5" w:sz="8" w:space="0"/>
              <w:left w:val="single" w:color="5B9BD5" w:themeColor="accent5" w:sz="8" w:space="0"/>
              <w:bottom w:val="single" w:color="5B9BD5" w:themeColor="accent5" w:sz="8" w:space="0"/>
              <w:right w:val="single" w:color="5B9BD5" w:themeColor="accent5" w:sz="8" w:space="0"/>
            </w:tcBorders>
            <w:tcMar>
              <w:top w:w="0" w:type="dxa"/>
              <w:left w:w="108" w:type="dxa"/>
              <w:bottom w:w="0" w:type="dxa"/>
              <w:right w:w="108" w:type="dxa"/>
            </w:tcMar>
            <w:hideMark/>
          </w:tcPr>
          <w:p w:rsidRPr="002B4B8D" w:rsidR="003F4BC4" w:rsidRDefault="003F4BC4" w14:paraId="3D7F4D31" w14:textId="77777777">
            <w:pPr>
              <w:spacing w:after="0" w:line="240" w:lineRule="auto"/>
              <w:rPr>
                <w:rFonts w:ascii="Times New Roman" w:hAnsi="Times New Roman" w:eastAsia="Times New Roman" w:cs="Times New Roman"/>
                <w:sz w:val="24"/>
                <w:szCs w:val="24"/>
                <w:rtl/>
              </w:rPr>
            </w:pPr>
          </w:p>
        </w:tc>
      </w:tr>
      <w:tr w:rsidRPr="002B4B8D" w:rsidR="003F4BC4" w:rsidTr="01EA1012" w14:paraId="35996F33" w14:textId="77777777">
        <w:trPr>
          <w:trHeight w:val="400"/>
          <w:jc w:val="center"/>
        </w:trPr>
        <w:tc>
          <w:tcPr>
            <w:tcW w:w="1575" w:type="dxa"/>
            <w:tcBorders>
              <w:top w:val="single" w:color="5B9BD5" w:themeColor="accent5" w:sz="8" w:space="0"/>
              <w:left w:val="single" w:color="5B9BD5" w:themeColor="accent5" w:sz="8" w:space="0"/>
              <w:bottom w:val="single" w:color="5B9BD5" w:themeColor="accent5" w:sz="8" w:space="0"/>
              <w:right w:val="single" w:color="5B9BD5" w:themeColor="accent5" w:sz="8" w:space="0"/>
            </w:tcBorders>
            <w:tcMar>
              <w:top w:w="0" w:type="dxa"/>
              <w:left w:w="108" w:type="dxa"/>
              <w:bottom w:w="0" w:type="dxa"/>
              <w:right w:w="108" w:type="dxa"/>
            </w:tcMar>
            <w:hideMark/>
          </w:tcPr>
          <w:p w:rsidRPr="002B4B8D" w:rsidR="003F4BC4" w:rsidRDefault="003F4BC4" w14:paraId="2959BE12" w14:textId="77777777">
            <w:pPr>
              <w:bidi/>
              <w:spacing w:before="120" w:after="0" w:line="240" w:lineRule="auto"/>
              <w:ind w:firstLine="226"/>
              <w:jc w:val="right"/>
              <w:rPr>
                <w:rFonts w:ascii="Times New Roman" w:hAnsi="Times New Roman" w:eastAsia="Times New Roman" w:cs="Times New Roman"/>
                <w:sz w:val="24"/>
                <w:szCs w:val="24"/>
              </w:rPr>
            </w:pPr>
            <w:r w:rsidRPr="002B4B8D">
              <w:rPr>
                <w:rFonts w:ascii="Times New Roman" w:hAnsi="Times New Roman" w:eastAsia="Times New Roman" w:cs="Times New Roman"/>
                <w:color w:val="000000"/>
                <w:rtl/>
                <w:lang w:bidi="he-IL"/>
              </w:rPr>
              <w:t>תאריך יצירה:</w:t>
            </w:r>
          </w:p>
        </w:tc>
        <w:tc>
          <w:tcPr>
            <w:tcW w:w="4086" w:type="dxa"/>
            <w:tcBorders>
              <w:top w:val="single" w:color="5B9BD5" w:themeColor="accent5" w:sz="8" w:space="0"/>
              <w:left w:val="single" w:color="5B9BD5" w:themeColor="accent5" w:sz="8" w:space="0"/>
              <w:bottom w:val="single" w:color="5B9BD5" w:themeColor="accent5" w:sz="8" w:space="0"/>
              <w:right w:val="single" w:color="5B9BD5" w:themeColor="accent5" w:sz="8" w:space="0"/>
            </w:tcBorders>
            <w:tcMar>
              <w:top w:w="0" w:type="dxa"/>
              <w:left w:w="108" w:type="dxa"/>
              <w:bottom w:w="0" w:type="dxa"/>
              <w:right w:w="108" w:type="dxa"/>
            </w:tcMar>
            <w:hideMark/>
          </w:tcPr>
          <w:p w:rsidRPr="002B4B8D" w:rsidR="003F4BC4" w:rsidRDefault="002B499C" w14:paraId="72DD79E0" w14:textId="229B5E6F">
            <w:pPr>
              <w:bidi/>
              <w:spacing w:before="120" w:after="0" w:line="240" w:lineRule="auto"/>
              <w:ind w:firstLine="255"/>
              <w:rPr>
                <w:rFonts w:ascii="Times New Roman" w:hAnsi="Times New Roman" w:eastAsia="Times New Roman" w:cs="Times New Roman"/>
                <w:sz w:val="24"/>
                <w:szCs w:val="24"/>
                <w:rtl/>
                <w:lang w:bidi="he-IL"/>
              </w:rPr>
            </w:pPr>
            <w:r>
              <w:rPr>
                <w:rFonts w:hint="cs" w:ascii="Times New Roman" w:hAnsi="Times New Roman" w:eastAsia="Times New Roman" w:cs="Times New Roman"/>
                <w:sz w:val="24"/>
                <w:szCs w:val="24"/>
                <w:rtl/>
                <w:lang w:bidi="he-IL"/>
              </w:rPr>
              <w:t>03</w:t>
            </w:r>
            <w:r w:rsidR="003F4BC4">
              <w:rPr>
                <w:rFonts w:hint="cs" w:ascii="Times New Roman" w:hAnsi="Times New Roman" w:eastAsia="Times New Roman" w:cs="Times New Roman"/>
                <w:sz w:val="24"/>
                <w:szCs w:val="24"/>
                <w:rtl/>
                <w:lang w:bidi="he-IL"/>
              </w:rPr>
              <w:t>.</w:t>
            </w:r>
            <w:r>
              <w:rPr>
                <w:rFonts w:hint="cs" w:ascii="Times New Roman" w:hAnsi="Times New Roman" w:eastAsia="Times New Roman" w:cs="Times New Roman"/>
                <w:sz w:val="24"/>
                <w:szCs w:val="24"/>
                <w:rtl/>
                <w:lang w:bidi="he-IL"/>
              </w:rPr>
              <w:t>07</w:t>
            </w:r>
            <w:r w:rsidR="003F4BC4">
              <w:rPr>
                <w:rFonts w:hint="cs" w:ascii="Times New Roman" w:hAnsi="Times New Roman" w:eastAsia="Times New Roman" w:cs="Times New Roman"/>
                <w:sz w:val="24"/>
                <w:szCs w:val="24"/>
                <w:rtl/>
                <w:lang w:bidi="he-IL"/>
              </w:rPr>
              <w:t>.202</w:t>
            </w:r>
            <w:r>
              <w:rPr>
                <w:rFonts w:hint="cs" w:ascii="Times New Roman" w:hAnsi="Times New Roman" w:eastAsia="Times New Roman" w:cs="Times New Roman"/>
                <w:sz w:val="24"/>
                <w:szCs w:val="24"/>
                <w:rtl/>
                <w:lang w:bidi="he-IL"/>
              </w:rPr>
              <w:t>3</w:t>
            </w:r>
          </w:p>
        </w:tc>
      </w:tr>
      <w:tr w:rsidRPr="002B4B8D" w:rsidR="003F4BC4" w:rsidTr="01EA1012" w14:paraId="1891271F" w14:textId="77777777">
        <w:trPr>
          <w:trHeight w:val="400"/>
          <w:jc w:val="center"/>
        </w:trPr>
        <w:tc>
          <w:tcPr>
            <w:tcW w:w="1575" w:type="dxa"/>
            <w:tcBorders>
              <w:top w:val="single" w:color="5B9BD5" w:themeColor="accent5" w:sz="8" w:space="0"/>
              <w:left w:val="single" w:color="5B9BD5" w:themeColor="accent5" w:sz="8" w:space="0"/>
              <w:bottom w:val="single" w:color="5B9BD5" w:themeColor="accent5" w:sz="8" w:space="0"/>
              <w:right w:val="single" w:color="5B9BD5" w:themeColor="accent5" w:sz="8" w:space="0"/>
            </w:tcBorders>
            <w:tcMar>
              <w:top w:w="0" w:type="dxa"/>
              <w:left w:w="108" w:type="dxa"/>
              <w:bottom w:w="0" w:type="dxa"/>
              <w:right w:w="108" w:type="dxa"/>
            </w:tcMar>
            <w:hideMark/>
          </w:tcPr>
          <w:p w:rsidRPr="002B4B8D" w:rsidR="003F4BC4" w:rsidRDefault="003F4BC4" w14:paraId="5A4BD5DC" w14:textId="77777777">
            <w:pPr>
              <w:bidi/>
              <w:spacing w:before="120" w:after="0" w:line="240" w:lineRule="auto"/>
              <w:ind w:firstLine="226"/>
              <w:jc w:val="right"/>
              <w:rPr>
                <w:rFonts w:ascii="Times New Roman" w:hAnsi="Times New Roman" w:eastAsia="Times New Roman" w:cs="Times New Roman"/>
                <w:sz w:val="24"/>
                <w:szCs w:val="24"/>
                <w:rtl/>
              </w:rPr>
            </w:pPr>
            <w:r w:rsidRPr="002B4B8D">
              <w:rPr>
                <w:rFonts w:ascii="Times New Roman" w:hAnsi="Times New Roman" w:eastAsia="Times New Roman" w:cs="Times New Roman"/>
                <w:color w:val="000000"/>
                <w:rtl/>
                <w:lang w:bidi="he-IL"/>
              </w:rPr>
              <w:t>תאריך עדכון:</w:t>
            </w:r>
          </w:p>
        </w:tc>
        <w:tc>
          <w:tcPr>
            <w:tcW w:w="4086" w:type="dxa"/>
            <w:tcBorders>
              <w:top w:val="single" w:color="5B9BD5" w:themeColor="accent5" w:sz="8" w:space="0"/>
              <w:left w:val="single" w:color="5B9BD5" w:themeColor="accent5" w:sz="8" w:space="0"/>
              <w:bottom w:val="single" w:color="5B9BD5" w:themeColor="accent5" w:sz="8" w:space="0"/>
              <w:right w:val="single" w:color="5B9BD5" w:themeColor="accent5" w:sz="8" w:space="0"/>
            </w:tcBorders>
            <w:tcMar>
              <w:top w:w="0" w:type="dxa"/>
              <w:left w:w="108" w:type="dxa"/>
              <w:bottom w:w="0" w:type="dxa"/>
              <w:right w:w="108" w:type="dxa"/>
            </w:tcMar>
            <w:hideMark/>
          </w:tcPr>
          <w:p w:rsidRPr="002B4B8D" w:rsidR="003F4BC4" w:rsidRDefault="00BA791A" w14:paraId="2A584D10" w14:textId="15DFF411">
            <w:pPr>
              <w:bidi/>
              <w:spacing w:before="120" w:after="0" w:line="240" w:lineRule="auto"/>
              <w:ind w:firstLine="255"/>
              <w:rPr>
                <w:rFonts w:ascii="Times New Roman" w:hAnsi="Times New Roman" w:eastAsia="Times New Roman" w:cs="Times New Roman"/>
                <w:sz w:val="24"/>
                <w:szCs w:val="24"/>
                <w:rtl/>
              </w:rPr>
            </w:pPr>
            <w:r>
              <w:rPr>
                <w:rFonts w:hint="cs" w:ascii="Times New Roman" w:hAnsi="Times New Roman" w:eastAsia="Times New Roman" w:cs="Times New Roman"/>
                <w:sz w:val="24"/>
                <w:szCs w:val="24"/>
                <w:rtl/>
                <w:lang w:bidi="he-IL"/>
              </w:rPr>
              <w:t>10</w:t>
            </w:r>
            <w:r w:rsidR="002B499C">
              <w:rPr>
                <w:rFonts w:hint="cs" w:ascii="Times New Roman" w:hAnsi="Times New Roman" w:eastAsia="Times New Roman" w:cs="Times New Roman"/>
                <w:sz w:val="24"/>
                <w:szCs w:val="24"/>
                <w:rtl/>
                <w:lang w:bidi="he-IL"/>
              </w:rPr>
              <w:t>.</w:t>
            </w:r>
            <w:r w:rsidR="00792A84">
              <w:rPr>
                <w:rFonts w:hint="cs" w:ascii="Times New Roman" w:hAnsi="Times New Roman" w:eastAsia="Times New Roman" w:cs="Times New Roman"/>
                <w:sz w:val="24"/>
                <w:szCs w:val="24"/>
                <w:rtl/>
                <w:lang w:bidi="he-IL"/>
              </w:rPr>
              <w:t>12</w:t>
            </w:r>
            <w:r w:rsidR="002B499C">
              <w:rPr>
                <w:rFonts w:hint="cs" w:ascii="Times New Roman" w:hAnsi="Times New Roman" w:eastAsia="Times New Roman" w:cs="Times New Roman"/>
                <w:sz w:val="24"/>
                <w:szCs w:val="24"/>
                <w:rtl/>
                <w:lang w:bidi="he-IL"/>
              </w:rPr>
              <w:t>.2023</w:t>
            </w:r>
          </w:p>
        </w:tc>
      </w:tr>
    </w:tbl>
    <w:p w:rsidR="003F4BC4" w:rsidP="00ED5A7E" w:rsidRDefault="003F4BC4" w14:paraId="3D28ADFA" w14:textId="24814C2D">
      <w:pPr>
        <w:pStyle w:val="1"/>
        <w:bidi/>
        <w:jc w:val="center"/>
        <w:rPr>
          <w:rtl/>
          <w:lang w:bidi="he-IL"/>
        </w:rPr>
      </w:pPr>
    </w:p>
    <w:p w:rsidRPr="00AD47CB" w:rsidR="00AD47CB" w:rsidP="00AD47CB" w:rsidRDefault="00AD47CB" w14:paraId="257EA2CB" w14:textId="77777777">
      <w:pPr>
        <w:bidi/>
        <w:rPr>
          <w:rtl/>
          <w:lang w:bidi="he-IL"/>
        </w:rPr>
      </w:pPr>
    </w:p>
    <w:p w:rsidRPr="006F11D4" w:rsidR="006F11D4" w:rsidP="006F11D4" w:rsidRDefault="006F11D4" w14:paraId="0F5420A2" w14:textId="77777777">
      <w:pPr>
        <w:bidi/>
        <w:rPr>
          <w:rtl/>
          <w:lang w:bidi="he-IL"/>
        </w:rPr>
      </w:pPr>
    </w:p>
    <w:p w:rsidRPr="003F4BC4" w:rsidR="003F4BC4" w:rsidP="003F4BC4" w:rsidRDefault="003F4BC4" w14:paraId="22AEDE69" w14:textId="77777777">
      <w:pPr>
        <w:bidi/>
        <w:rPr>
          <w:rtl/>
          <w:lang w:bidi="he-IL"/>
        </w:rPr>
      </w:pPr>
    </w:p>
    <w:p w:rsidR="003F4BC4" w:rsidRDefault="003F4BC4" w14:paraId="12C557C7" w14:textId="77777777">
      <w:pPr>
        <w:rPr>
          <w:rFonts w:asciiTheme="majorHAnsi" w:hAnsiTheme="majorHAnsi" w:eastAsiaTheme="majorEastAsia" w:cstheme="majorBidi"/>
          <w:color w:val="2F5496" w:themeColor="accent1" w:themeShade="BF"/>
          <w:sz w:val="32"/>
          <w:szCs w:val="32"/>
          <w:rtl/>
          <w:lang w:bidi="he-IL"/>
        </w:rPr>
      </w:pPr>
      <w:r>
        <w:rPr>
          <w:rtl/>
          <w:lang w:bidi="he-IL"/>
        </w:rPr>
        <w:br w:type="page"/>
      </w:r>
    </w:p>
    <w:p w:rsidR="002B499C" w:rsidP="002B499C" w:rsidRDefault="002B499C" w14:paraId="6AE0A537" w14:textId="77777777">
      <w:pPr>
        <w:bidi/>
        <w:rPr>
          <w:rFonts w:asciiTheme="minorBidi" w:hAnsiTheme="minorBidi"/>
          <w:rtl/>
          <w:lang w:bidi="he-IL"/>
        </w:rPr>
      </w:pPr>
      <w:r>
        <w:rPr>
          <w:rFonts w:hint="cs" w:asciiTheme="minorBidi" w:hAnsiTheme="minorBidi"/>
          <w:rtl/>
          <w:lang w:bidi="he-IL"/>
        </w:rPr>
        <w:lastRenderedPageBreak/>
        <w:t>עדכונים</w:t>
      </w:r>
    </w:p>
    <w:tbl>
      <w:tblPr>
        <w:tblStyle w:val="ad"/>
        <w:bidiVisual/>
        <w:tblW w:w="9873" w:type="dxa"/>
        <w:tblLook w:val="04A0" w:firstRow="1" w:lastRow="0" w:firstColumn="1" w:lastColumn="0" w:noHBand="0" w:noVBand="1"/>
      </w:tblPr>
      <w:tblGrid>
        <w:gridCol w:w="683"/>
        <w:gridCol w:w="684"/>
        <w:gridCol w:w="1217"/>
        <w:gridCol w:w="2045"/>
        <w:gridCol w:w="5244"/>
      </w:tblGrid>
      <w:tr w:rsidR="002B499C" w14:paraId="1A002214" w14:textId="77777777">
        <w:tc>
          <w:tcPr>
            <w:tcW w:w="683" w:type="dxa"/>
          </w:tcPr>
          <w:p w:rsidRPr="00DD3247" w:rsidR="002B499C" w:rsidRDefault="002B499C" w14:paraId="472F1987" w14:textId="77777777">
            <w:pPr>
              <w:bidi/>
              <w:rPr>
                <w:rFonts w:asciiTheme="minorBidi" w:hAnsiTheme="minorBidi"/>
                <w:sz w:val="20"/>
                <w:szCs w:val="20"/>
                <w:rtl/>
                <w:lang w:bidi="he-IL"/>
              </w:rPr>
            </w:pPr>
            <w:r w:rsidRPr="00DD3247">
              <w:rPr>
                <w:rFonts w:hint="cs" w:asciiTheme="minorBidi" w:hAnsiTheme="minorBidi"/>
                <w:sz w:val="20"/>
                <w:szCs w:val="20"/>
                <w:rtl/>
                <w:lang w:bidi="he-IL"/>
              </w:rPr>
              <w:t>מספר סידורי</w:t>
            </w:r>
          </w:p>
        </w:tc>
        <w:tc>
          <w:tcPr>
            <w:tcW w:w="684" w:type="dxa"/>
          </w:tcPr>
          <w:p w:rsidRPr="00DD3247" w:rsidR="002B499C" w:rsidRDefault="002B499C" w14:paraId="74F33545" w14:textId="77777777">
            <w:pPr>
              <w:bidi/>
              <w:rPr>
                <w:rFonts w:asciiTheme="minorBidi" w:hAnsiTheme="minorBidi"/>
                <w:sz w:val="20"/>
                <w:szCs w:val="20"/>
                <w:rtl/>
                <w:lang w:bidi="he-IL"/>
              </w:rPr>
            </w:pPr>
            <w:r>
              <w:rPr>
                <w:rFonts w:hint="cs" w:asciiTheme="minorBidi" w:hAnsiTheme="minorBidi"/>
                <w:sz w:val="20"/>
                <w:szCs w:val="20"/>
                <w:rtl/>
                <w:lang w:bidi="he-IL"/>
              </w:rPr>
              <w:t>גרסת</w:t>
            </w:r>
            <w:r w:rsidRPr="00DD3247">
              <w:rPr>
                <w:rFonts w:hint="cs" w:asciiTheme="minorBidi" w:hAnsiTheme="minorBidi"/>
                <w:sz w:val="20"/>
                <w:szCs w:val="20"/>
                <w:rtl/>
                <w:lang w:bidi="he-IL"/>
              </w:rPr>
              <w:t xml:space="preserve"> מסמך</w:t>
            </w:r>
          </w:p>
        </w:tc>
        <w:tc>
          <w:tcPr>
            <w:tcW w:w="1217" w:type="dxa"/>
          </w:tcPr>
          <w:p w:rsidRPr="00DD3247" w:rsidR="002B499C" w:rsidRDefault="002B499C" w14:paraId="314F811E" w14:textId="77777777">
            <w:pPr>
              <w:bidi/>
              <w:rPr>
                <w:rFonts w:asciiTheme="minorBidi" w:hAnsiTheme="minorBidi"/>
                <w:sz w:val="20"/>
                <w:szCs w:val="20"/>
                <w:rtl/>
                <w:lang w:bidi="he-IL"/>
              </w:rPr>
            </w:pPr>
            <w:r w:rsidRPr="00DD3247">
              <w:rPr>
                <w:rFonts w:hint="cs" w:asciiTheme="minorBidi" w:hAnsiTheme="minorBidi"/>
                <w:sz w:val="20"/>
                <w:szCs w:val="20"/>
                <w:rtl/>
                <w:lang w:bidi="he-IL"/>
              </w:rPr>
              <w:t>תאריך עדכון</w:t>
            </w:r>
          </w:p>
        </w:tc>
        <w:tc>
          <w:tcPr>
            <w:tcW w:w="2045" w:type="dxa"/>
          </w:tcPr>
          <w:p w:rsidRPr="00DD3247" w:rsidR="002B499C" w:rsidRDefault="002B499C" w14:paraId="521928D9" w14:textId="77777777">
            <w:pPr>
              <w:bidi/>
              <w:rPr>
                <w:rFonts w:asciiTheme="minorBidi" w:hAnsiTheme="minorBidi"/>
                <w:sz w:val="20"/>
                <w:szCs w:val="20"/>
                <w:rtl/>
                <w:lang w:bidi="he-IL"/>
              </w:rPr>
            </w:pPr>
            <w:r w:rsidRPr="00DD3247">
              <w:rPr>
                <w:rFonts w:hint="cs" w:asciiTheme="minorBidi" w:hAnsiTheme="minorBidi"/>
                <w:sz w:val="20"/>
                <w:szCs w:val="20"/>
                <w:rtl/>
                <w:lang w:bidi="he-IL"/>
              </w:rPr>
              <w:t>סעיפים שעודכנו</w:t>
            </w:r>
          </w:p>
        </w:tc>
        <w:tc>
          <w:tcPr>
            <w:tcW w:w="5244" w:type="dxa"/>
          </w:tcPr>
          <w:p w:rsidRPr="00DD3247" w:rsidR="002B499C" w:rsidRDefault="002B499C" w14:paraId="2A40FB94" w14:textId="77777777">
            <w:pPr>
              <w:bidi/>
              <w:rPr>
                <w:rFonts w:asciiTheme="minorBidi" w:hAnsiTheme="minorBidi"/>
                <w:sz w:val="20"/>
                <w:szCs w:val="20"/>
                <w:rtl/>
                <w:lang w:bidi="he-IL"/>
              </w:rPr>
            </w:pPr>
            <w:r w:rsidRPr="00DD3247">
              <w:rPr>
                <w:rFonts w:hint="cs" w:asciiTheme="minorBidi" w:hAnsiTheme="minorBidi"/>
                <w:sz w:val="20"/>
                <w:szCs w:val="20"/>
                <w:rtl/>
                <w:lang w:bidi="he-IL"/>
              </w:rPr>
              <w:t>הערות</w:t>
            </w:r>
          </w:p>
        </w:tc>
      </w:tr>
      <w:tr w:rsidR="002B499C" w14:paraId="0887A311" w14:textId="77777777">
        <w:tc>
          <w:tcPr>
            <w:tcW w:w="683" w:type="dxa"/>
          </w:tcPr>
          <w:p w:rsidRPr="00E03539" w:rsidR="002B499C" w:rsidRDefault="002B499C" w14:paraId="12280D6B" w14:textId="77777777">
            <w:pPr>
              <w:bidi/>
              <w:rPr>
                <w:rFonts w:asciiTheme="minorBidi" w:hAnsiTheme="minorBidi"/>
                <w:sz w:val="16"/>
                <w:szCs w:val="16"/>
                <w:rtl/>
                <w:lang w:bidi="he-IL"/>
              </w:rPr>
            </w:pPr>
            <w:r w:rsidRPr="00E03539">
              <w:rPr>
                <w:rFonts w:hint="cs" w:asciiTheme="minorBidi" w:hAnsiTheme="minorBidi"/>
                <w:sz w:val="16"/>
                <w:szCs w:val="16"/>
                <w:rtl/>
                <w:lang w:bidi="he-IL"/>
              </w:rPr>
              <w:t>1</w:t>
            </w:r>
          </w:p>
        </w:tc>
        <w:tc>
          <w:tcPr>
            <w:tcW w:w="684" w:type="dxa"/>
          </w:tcPr>
          <w:p w:rsidRPr="00E03539" w:rsidR="002B499C" w:rsidRDefault="002B499C" w14:paraId="25978589" w14:textId="77777777">
            <w:pPr>
              <w:bidi/>
              <w:rPr>
                <w:rFonts w:asciiTheme="minorBidi" w:hAnsiTheme="minorBidi"/>
                <w:sz w:val="16"/>
                <w:szCs w:val="16"/>
                <w:rtl/>
                <w:lang w:bidi="he-IL"/>
              </w:rPr>
            </w:pPr>
            <w:r w:rsidRPr="00E03539">
              <w:rPr>
                <w:rFonts w:hint="cs" w:asciiTheme="minorBidi" w:hAnsiTheme="minorBidi"/>
                <w:sz w:val="16"/>
                <w:szCs w:val="16"/>
                <w:rtl/>
                <w:lang w:bidi="he-IL"/>
              </w:rPr>
              <w:t>1.0</w:t>
            </w:r>
          </w:p>
        </w:tc>
        <w:tc>
          <w:tcPr>
            <w:tcW w:w="1217" w:type="dxa"/>
          </w:tcPr>
          <w:p w:rsidRPr="00E03539" w:rsidR="002B499C" w:rsidRDefault="00BA791A" w14:paraId="40EA8D12" w14:textId="4E9AC9BB">
            <w:pPr>
              <w:bidi/>
              <w:rPr>
                <w:rFonts w:asciiTheme="minorBidi" w:hAnsiTheme="minorBidi"/>
                <w:sz w:val="16"/>
                <w:szCs w:val="16"/>
                <w:rtl/>
                <w:lang w:bidi="he-IL"/>
              </w:rPr>
            </w:pPr>
            <w:r>
              <w:rPr>
                <w:rFonts w:hint="cs" w:asciiTheme="minorBidi" w:hAnsiTheme="minorBidi"/>
                <w:sz w:val="16"/>
                <w:szCs w:val="16"/>
                <w:rtl/>
                <w:lang w:bidi="he-IL"/>
              </w:rPr>
              <w:t>10.12.2023</w:t>
            </w:r>
          </w:p>
        </w:tc>
        <w:tc>
          <w:tcPr>
            <w:tcW w:w="2045" w:type="dxa"/>
          </w:tcPr>
          <w:p w:rsidR="002B499C" w:rsidRDefault="00BA791A" w14:paraId="01D20688" w14:textId="1A9AD802">
            <w:pPr>
              <w:bidi/>
              <w:rPr>
                <w:rFonts w:asciiTheme="minorBidi" w:hAnsiTheme="minorBidi"/>
                <w:sz w:val="16"/>
                <w:szCs w:val="16"/>
                <w:rtl/>
                <w:lang w:bidi="he-IL"/>
              </w:rPr>
            </w:pPr>
            <w:r>
              <w:rPr>
                <w:rFonts w:hint="cs" w:asciiTheme="minorBidi" w:hAnsiTheme="minorBidi"/>
                <w:sz w:val="16"/>
                <w:szCs w:val="16"/>
                <w:rtl/>
                <w:lang w:bidi="he-IL"/>
              </w:rPr>
              <w:t xml:space="preserve">מסך </w:t>
            </w:r>
            <w:r w:rsidR="005C17EA">
              <w:rPr>
                <w:rFonts w:hint="cs" w:asciiTheme="minorBidi" w:hAnsiTheme="minorBidi"/>
                <w:sz w:val="16"/>
                <w:szCs w:val="16"/>
                <w:rtl/>
                <w:lang w:bidi="he-IL"/>
              </w:rPr>
              <w:t>דף ה</w:t>
            </w:r>
            <w:r>
              <w:rPr>
                <w:rFonts w:hint="cs" w:asciiTheme="minorBidi" w:hAnsiTheme="minorBidi"/>
                <w:sz w:val="16"/>
                <w:szCs w:val="16"/>
                <w:rtl/>
                <w:lang w:bidi="he-IL"/>
              </w:rPr>
              <w:t>בית</w:t>
            </w:r>
          </w:p>
          <w:p w:rsidR="007532B0" w:rsidP="007532B0" w:rsidRDefault="007532B0" w14:paraId="53F2FB9F" w14:textId="77777777">
            <w:pPr>
              <w:bidi/>
              <w:rPr>
                <w:rFonts w:asciiTheme="minorBidi" w:hAnsiTheme="minorBidi"/>
                <w:sz w:val="16"/>
                <w:szCs w:val="16"/>
                <w:rtl/>
                <w:lang w:bidi="he-IL"/>
              </w:rPr>
            </w:pPr>
          </w:p>
          <w:p w:rsidR="007532B0" w:rsidP="007532B0" w:rsidRDefault="007532B0" w14:paraId="7D9C3632" w14:textId="77777777">
            <w:pPr>
              <w:bidi/>
              <w:rPr>
                <w:rFonts w:asciiTheme="minorBidi" w:hAnsiTheme="minorBidi"/>
                <w:sz w:val="16"/>
                <w:szCs w:val="16"/>
                <w:rtl/>
                <w:lang w:bidi="he-IL"/>
              </w:rPr>
            </w:pPr>
          </w:p>
          <w:p w:rsidR="007532B0" w:rsidP="007532B0" w:rsidRDefault="007532B0" w14:paraId="726FBB2D" w14:textId="77777777">
            <w:pPr>
              <w:bidi/>
              <w:rPr>
                <w:rFonts w:asciiTheme="minorBidi" w:hAnsiTheme="minorBidi"/>
                <w:sz w:val="16"/>
                <w:szCs w:val="16"/>
                <w:rtl/>
                <w:lang w:bidi="he-IL"/>
              </w:rPr>
            </w:pPr>
            <w:r>
              <w:rPr>
                <w:rFonts w:hint="cs" w:asciiTheme="minorBidi" w:hAnsiTheme="minorBidi"/>
                <w:sz w:val="16"/>
                <w:szCs w:val="16"/>
                <w:rtl/>
                <w:lang w:bidi="he-IL"/>
              </w:rPr>
              <w:t>מסך פרטי הצעה/נמנע</w:t>
            </w:r>
          </w:p>
          <w:p w:rsidR="005C17EA" w:rsidP="005C17EA" w:rsidRDefault="005C17EA" w14:paraId="38C40925" w14:textId="77777777">
            <w:pPr>
              <w:bidi/>
              <w:rPr>
                <w:rFonts w:asciiTheme="minorBidi" w:hAnsiTheme="minorBidi"/>
                <w:sz w:val="16"/>
                <w:szCs w:val="16"/>
                <w:rtl/>
                <w:lang w:bidi="he-IL"/>
              </w:rPr>
            </w:pPr>
          </w:p>
          <w:p w:rsidR="005C17EA" w:rsidP="005C17EA" w:rsidRDefault="005C17EA" w14:paraId="2C941D84" w14:textId="77777777">
            <w:pPr>
              <w:bidi/>
              <w:rPr>
                <w:rFonts w:asciiTheme="minorBidi" w:hAnsiTheme="minorBidi"/>
                <w:sz w:val="16"/>
                <w:szCs w:val="16"/>
                <w:rtl/>
                <w:lang w:bidi="he-IL"/>
              </w:rPr>
            </w:pPr>
          </w:p>
          <w:p w:rsidRPr="00E03539" w:rsidR="005C17EA" w:rsidP="005C17EA" w:rsidRDefault="005C17EA" w14:paraId="0132BD24" w14:textId="72F777EE">
            <w:pPr>
              <w:bidi/>
              <w:rPr>
                <w:rFonts w:asciiTheme="minorBidi" w:hAnsiTheme="minorBidi"/>
                <w:sz w:val="16"/>
                <w:szCs w:val="16"/>
                <w:rtl/>
                <w:lang w:bidi="he-IL"/>
              </w:rPr>
            </w:pPr>
            <w:r>
              <w:rPr>
                <w:rFonts w:hint="cs" w:asciiTheme="minorBidi" w:hAnsiTheme="minorBidi"/>
                <w:sz w:val="16"/>
                <w:szCs w:val="16"/>
                <w:rtl/>
                <w:lang w:bidi="he-IL"/>
              </w:rPr>
              <w:t>מסך אסמכתא</w:t>
            </w:r>
          </w:p>
        </w:tc>
        <w:tc>
          <w:tcPr>
            <w:tcW w:w="5244" w:type="dxa"/>
          </w:tcPr>
          <w:p w:rsidR="002B499C" w:rsidRDefault="00E81F9C" w14:paraId="564F331E" w14:textId="77777777">
            <w:pPr>
              <w:bidi/>
              <w:rPr>
                <w:rFonts w:asciiTheme="minorBidi" w:hAnsiTheme="minorBidi"/>
                <w:sz w:val="16"/>
                <w:szCs w:val="16"/>
                <w:rtl/>
                <w:lang w:bidi="he-IL"/>
              </w:rPr>
            </w:pPr>
            <w:r>
              <w:rPr>
                <w:rFonts w:hint="cs" w:asciiTheme="minorBidi" w:hAnsiTheme="minorBidi"/>
                <w:sz w:val="16"/>
                <w:szCs w:val="16"/>
                <w:rtl/>
                <w:lang w:bidi="he-IL"/>
              </w:rPr>
              <w:t>שונת</w:t>
            </w:r>
            <w:r w:rsidR="00615B1D">
              <w:rPr>
                <w:rFonts w:hint="cs" w:asciiTheme="minorBidi" w:hAnsiTheme="minorBidi"/>
                <w:sz w:val="16"/>
                <w:szCs w:val="16"/>
                <w:rtl/>
                <w:lang w:bidi="he-IL"/>
              </w:rPr>
              <w:t xml:space="preserve">ה </w:t>
            </w:r>
            <w:r w:rsidR="003B2273">
              <w:rPr>
                <w:rFonts w:hint="cs" w:asciiTheme="minorBidi" w:hAnsiTheme="minorBidi"/>
                <w:sz w:val="16"/>
                <w:szCs w:val="16"/>
                <w:rtl/>
                <w:lang w:bidi="he-IL"/>
              </w:rPr>
              <w:t xml:space="preserve">מקום ממנות מתבצעת </w:t>
            </w:r>
            <w:r w:rsidR="00BA791A">
              <w:rPr>
                <w:rFonts w:hint="cs" w:asciiTheme="minorBidi" w:hAnsiTheme="minorBidi"/>
                <w:sz w:val="16"/>
                <w:szCs w:val="16"/>
                <w:rtl/>
                <w:lang w:bidi="he-IL"/>
              </w:rPr>
              <w:t>כניסה למסך במצב שהוגש</w:t>
            </w:r>
            <w:r w:rsidR="00A34247">
              <w:rPr>
                <w:rFonts w:hint="cs" w:asciiTheme="minorBidi" w:hAnsiTheme="minorBidi"/>
                <w:sz w:val="16"/>
                <w:szCs w:val="16"/>
                <w:rtl/>
                <w:lang w:bidi="he-IL"/>
              </w:rPr>
              <w:t>ה</w:t>
            </w:r>
            <w:r w:rsidR="00BA791A">
              <w:rPr>
                <w:rFonts w:hint="cs" w:asciiTheme="minorBidi" w:hAnsiTheme="minorBidi"/>
                <w:sz w:val="16"/>
                <w:szCs w:val="16"/>
                <w:rtl/>
                <w:lang w:bidi="he-IL"/>
              </w:rPr>
              <w:t xml:space="preserve"> הימנעות </w:t>
            </w:r>
            <w:r w:rsidR="009A035E">
              <w:rPr>
                <w:rFonts w:hint="cs" w:asciiTheme="minorBidi" w:hAnsiTheme="minorBidi"/>
                <w:sz w:val="16"/>
                <w:szCs w:val="16"/>
                <w:rtl/>
                <w:lang w:bidi="he-IL"/>
              </w:rPr>
              <w:t>-</w:t>
            </w:r>
            <w:r w:rsidR="00BA791A">
              <w:rPr>
                <w:rFonts w:hint="cs" w:asciiTheme="minorBidi" w:hAnsiTheme="minorBidi"/>
                <w:sz w:val="16"/>
                <w:szCs w:val="16"/>
                <w:rtl/>
                <w:lang w:bidi="he-IL"/>
              </w:rPr>
              <w:t xml:space="preserve"> מתוך מסך "פרטי הצעה/הימנ</w:t>
            </w:r>
            <w:r w:rsidR="00A5276F">
              <w:rPr>
                <w:rFonts w:hint="cs" w:asciiTheme="minorBidi" w:hAnsiTheme="minorBidi"/>
                <w:sz w:val="16"/>
                <w:szCs w:val="16"/>
                <w:rtl/>
                <w:lang w:bidi="he-IL"/>
              </w:rPr>
              <w:t>עות"</w:t>
            </w:r>
            <w:r w:rsidR="00C05614">
              <w:rPr>
                <w:rFonts w:hint="cs" w:asciiTheme="minorBidi" w:hAnsiTheme="minorBidi"/>
                <w:sz w:val="16"/>
                <w:szCs w:val="16"/>
                <w:rtl/>
                <w:lang w:bidi="he-IL"/>
              </w:rPr>
              <w:t xml:space="preserve"> (ולא ישירות מתוך פורטל ספקים)</w:t>
            </w:r>
          </w:p>
          <w:p w:rsidR="00A95BC0" w:rsidP="00A95BC0" w:rsidRDefault="00A95BC0" w14:paraId="4C7631AD" w14:textId="77777777">
            <w:pPr>
              <w:bidi/>
              <w:rPr>
                <w:rFonts w:asciiTheme="minorBidi" w:hAnsiTheme="minorBidi"/>
                <w:sz w:val="16"/>
                <w:szCs w:val="16"/>
                <w:rtl/>
                <w:lang w:bidi="he-IL"/>
              </w:rPr>
            </w:pPr>
          </w:p>
          <w:p w:rsidR="00A95BC0" w:rsidP="00A95BC0" w:rsidRDefault="00A95BC0" w14:paraId="022433FF" w14:textId="77777777">
            <w:pPr>
              <w:bidi/>
              <w:rPr>
                <w:rFonts w:asciiTheme="minorBidi" w:hAnsiTheme="minorBidi"/>
                <w:sz w:val="16"/>
                <w:szCs w:val="16"/>
                <w:rtl/>
                <w:lang w:bidi="he-IL"/>
              </w:rPr>
            </w:pPr>
            <w:r>
              <w:rPr>
                <w:rFonts w:hint="cs" w:asciiTheme="minorBidi" w:hAnsiTheme="minorBidi"/>
                <w:sz w:val="16"/>
                <w:szCs w:val="16"/>
                <w:rtl/>
                <w:lang w:bidi="he-IL"/>
              </w:rPr>
              <w:t xml:space="preserve">פרטי הצעה/נמנע </w:t>
            </w:r>
            <w:r>
              <w:rPr>
                <w:rFonts w:asciiTheme="minorBidi" w:hAnsiTheme="minorBidi"/>
                <w:sz w:val="16"/>
                <w:szCs w:val="16"/>
                <w:rtl/>
                <w:lang w:bidi="he-IL"/>
              </w:rPr>
              <w:t>–</w:t>
            </w:r>
            <w:r>
              <w:rPr>
                <w:rFonts w:hint="cs" w:asciiTheme="minorBidi" w:hAnsiTheme="minorBidi"/>
                <w:sz w:val="16"/>
                <w:szCs w:val="16"/>
                <w:rtl/>
                <w:lang w:bidi="he-IL"/>
              </w:rPr>
              <w:t xml:space="preserve"> נוספה סקיצה </w:t>
            </w:r>
            <w:r w:rsidR="007532B0">
              <w:rPr>
                <w:rFonts w:hint="cs" w:asciiTheme="minorBidi" w:hAnsiTheme="minorBidi"/>
                <w:sz w:val="16"/>
                <w:szCs w:val="16"/>
                <w:rtl/>
                <w:lang w:bidi="he-IL"/>
              </w:rPr>
              <w:t xml:space="preserve">של מסך </w:t>
            </w:r>
            <w:r>
              <w:rPr>
                <w:rFonts w:hint="cs" w:asciiTheme="minorBidi" w:hAnsiTheme="minorBidi"/>
                <w:sz w:val="16"/>
                <w:szCs w:val="16"/>
                <w:rtl/>
                <w:lang w:bidi="he-IL"/>
              </w:rPr>
              <w:t>עבור סטטוס "הוגש נמנע"</w:t>
            </w:r>
            <w:r w:rsidR="007532B0">
              <w:rPr>
                <w:rFonts w:hint="cs" w:asciiTheme="minorBidi" w:hAnsiTheme="minorBidi"/>
                <w:sz w:val="16"/>
                <w:szCs w:val="16"/>
                <w:rtl/>
                <w:lang w:bidi="he-IL"/>
              </w:rPr>
              <w:t xml:space="preserve"> ועודכן אפיון המסך</w:t>
            </w:r>
          </w:p>
          <w:p w:rsidR="007532B0" w:rsidP="007532B0" w:rsidRDefault="007532B0" w14:paraId="70612380" w14:textId="77777777">
            <w:pPr>
              <w:bidi/>
              <w:rPr>
                <w:rFonts w:asciiTheme="minorBidi" w:hAnsiTheme="minorBidi"/>
                <w:sz w:val="16"/>
                <w:szCs w:val="16"/>
                <w:rtl/>
                <w:lang w:bidi="he-IL"/>
              </w:rPr>
            </w:pPr>
          </w:p>
          <w:p w:rsidR="007532B0" w:rsidP="007532B0" w:rsidRDefault="009C7C9A" w14:paraId="4B695774" w14:textId="78683AAA">
            <w:pPr>
              <w:bidi/>
              <w:rPr>
                <w:rFonts w:asciiTheme="minorBidi" w:hAnsiTheme="minorBidi"/>
                <w:sz w:val="16"/>
                <w:szCs w:val="16"/>
                <w:rtl/>
                <w:lang w:bidi="he-IL"/>
              </w:rPr>
            </w:pPr>
            <w:r>
              <w:rPr>
                <w:rFonts w:hint="cs" w:asciiTheme="minorBidi" w:hAnsiTheme="minorBidi"/>
                <w:sz w:val="16"/>
                <w:szCs w:val="16"/>
                <w:rtl/>
                <w:lang w:bidi="he-IL"/>
              </w:rPr>
              <w:t>הצגת הודעת אסמכתה עבור הגשת נמנע</w:t>
            </w:r>
            <w:r w:rsidR="005C17EA">
              <w:rPr>
                <w:rFonts w:hint="cs" w:asciiTheme="minorBidi" w:hAnsiTheme="minorBidi"/>
                <w:sz w:val="16"/>
                <w:szCs w:val="16"/>
                <w:rtl/>
                <w:lang w:bidi="he-IL"/>
              </w:rPr>
              <w:t xml:space="preserve"> </w:t>
            </w:r>
            <w:r w:rsidR="005C17EA">
              <w:rPr>
                <w:rFonts w:asciiTheme="minorBidi" w:hAnsiTheme="minorBidi"/>
                <w:sz w:val="16"/>
                <w:szCs w:val="16"/>
                <w:rtl/>
                <w:lang w:bidi="he-IL"/>
              </w:rPr>
              <w:t>–</w:t>
            </w:r>
            <w:r w:rsidR="005C17EA">
              <w:rPr>
                <w:rFonts w:hint="cs" w:asciiTheme="minorBidi" w:hAnsiTheme="minorBidi"/>
                <w:sz w:val="16"/>
                <w:szCs w:val="16"/>
                <w:rtl/>
                <w:lang w:bidi="he-IL"/>
              </w:rPr>
              <w:t xml:space="preserve"> נוספה סקיצה של מסך עבור מקרה זה</w:t>
            </w:r>
          </w:p>
          <w:p w:rsidRPr="00E03539" w:rsidR="007532B0" w:rsidP="007532B0" w:rsidRDefault="007532B0" w14:paraId="128EBA24" w14:textId="39329459">
            <w:pPr>
              <w:bidi/>
              <w:rPr>
                <w:rFonts w:asciiTheme="minorBidi" w:hAnsiTheme="minorBidi"/>
                <w:sz w:val="16"/>
                <w:szCs w:val="16"/>
                <w:rtl/>
                <w:lang w:bidi="he-IL"/>
              </w:rPr>
            </w:pPr>
          </w:p>
        </w:tc>
      </w:tr>
      <w:tr w:rsidR="002B499C" w14:paraId="41B1ED0D" w14:textId="77777777">
        <w:tc>
          <w:tcPr>
            <w:tcW w:w="683" w:type="dxa"/>
          </w:tcPr>
          <w:p w:rsidRPr="00E03539" w:rsidR="002B499C" w:rsidRDefault="002B499C" w14:paraId="568773B1" w14:textId="77777777">
            <w:pPr>
              <w:bidi/>
              <w:rPr>
                <w:rFonts w:asciiTheme="minorBidi" w:hAnsiTheme="minorBidi"/>
                <w:sz w:val="16"/>
                <w:szCs w:val="16"/>
                <w:rtl/>
                <w:lang w:bidi="he-IL"/>
              </w:rPr>
            </w:pPr>
            <w:r w:rsidRPr="00E03539">
              <w:rPr>
                <w:rFonts w:hint="cs" w:asciiTheme="minorBidi" w:hAnsiTheme="minorBidi"/>
                <w:sz w:val="16"/>
                <w:szCs w:val="16"/>
                <w:rtl/>
                <w:lang w:bidi="he-IL"/>
              </w:rPr>
              <w:t>2</w:t>
            </w:r>
          </w:p>
        </w:tc>
        <w:tc>
          <w:tcPr>
            <w:tcW w:w="684" w:type="dxa"/>
          </w:tcPr>
          <w:p w:rsidRPr="00E03539" w:rsidR="002B499C" w:rsidRDefault="002B499C" w14:paraId="256E2B73" w14:textId="5BBBDF80">
            <w:pPr>
              <w:bidi/>
              <w:rPr>
                <w:rFonts w:asciiTheme="minorBidi" w:hAnsiTheme="minorBidi"/>
                <w:sz w:val="16"/>
                <w:szCs w:val="16"/>
                <w:rtl/>
                <w:lang w:bidi="he-IL"/>
              </w:rPr>
            </w:pPr>
          </w:p>
        </w:tc>
        <w:tc>
          <w:tcPr>
            <w:tcW w:w="1217" w:type="dxa"/>
          </w:tcPr>
          <w:p w:rsidRPr="00E03539" w:rsidR="002B499C" w:rsidRDefault="002B499C" w14:paraId="0E85AA5B" w14:textId="4D51F1F3">
            <w:pPr>
              <w:bidi/>
              <w:rPr>
                <w:rFonts w:asciiTheme="minorBidi" w:hAnsiTheme="minorBidi"/>
                <w:sz w:val="16"/>
                <w:szCs w:val="16"/>
                <w:rtl/>
                <w:lang w:bidi="he-IL"/>
              </w:rPr>
            </w:pPr>
          </w:p>
        </w:tc>
        <w:tc>
          <w:tcPr>
            <w:tcW w:w="2045" w:type="dxa"/>
          </w:tcPr>
          <w:p w:rsidRPr="00E03539" w:rsidR="002B499C" w:rsidRDefault="002B499C" w14:paraId="3F4415C6" w14:textId="5EDC87C8">
            <w:pPr>
              <w:bidi/>
              <w:rPr>
                <w:rFonts w:asciiTheme="minorBidi" w:hAnsiTheme="minorBidi"/>
                <w:sz w:val="16"/>
                <w:szCs w:val="16"/>
                <w:rtl/>
                <w:lang w:bidi="he-IL"/>
              </w:rPr>
            </w:pPr>
          </w:p>
        </w:tc>
        <w:tc>
          <w:tcPr>
            <w:tcW w:w="5244" w:type="dxa"/>
          </w:tcPr>
          <w:p w:rsidRPr="00E03539" w:rsidR="002B499C" w:rsidRDefault="002B499C" w14:paraId="1A6F7A42" w14:textId="2B51093F">
            <w:pPr>
              <w:bidi/>
              <w:rPr>
                <w:rFonts w:asciiTheme="minorBidi" w:hAnsiTheme="minorBidi"/>
                <w:sz w:val="16"/>
                <w:szCs w:val="16"/>
                <w:rtl/>
                <w:lang w:bidi="he-IL"/>
              </w:rPr>
            </w:pPr>
          </w:p>
        </w:tc>
      </w:tr>
    </w:tbl>
    <w:p w:rsidR="002B499C" w:rsidP="003964AB" w:rsidRDefault="002B499C" w14:paraId="5AB39233" w14:textId="77777777">
      <w:pPr>
        <w:pStyle w:val="1"/>
        <w:bidi/>
        <w:rPr>
          <w:rtl/>
          <w:lang w:bidi="he-IL"/>
        </w:rPr>
      </w:pPr>
    </w:p>
    <w:sdt>
      <w:sdtPr>
        <w:rPr>
          <w:rFonts w:asciiTheme="minorHAnsi" w:hAnsiTheme="minorHAnsi" w:eastAsiaTheme="minorHAnsi" w:cstheme="minorBidi"/>
          <w:color w:val="auto"/>
          <w:sz w:val="22"/>
          <w:szCs w:val="22"/>
          <w:cs w:val="0"/>
          <w:lang w:val="he-IL" w:bidi="ar-SA"/>
        </w:rPr>
        <w:id w:val="-506590390"/>
        <w:docPartObj>
          <w:docPartGallery w:val="Table of Contents"/>
          <w:docPartUnique/>
        </w:docPartObj>
      </w:sdtPr>
      <w:sdtEndPr>
        <w:rPr>
          <w:b/>
          <w:bCs/>
        </w:rPr>
      </w:sdtEndPr>
      <w:sdtContent>
        <w:p w:rsidR="002B499C" w:rsidP="000642B4" w:rsidRDefault="002B499C" w14:paraId="1B7A5FF7" w14:textId="77777777">
          <w:pPr>
            <w:pStyle w:val="ae"/>
          </w:pPr>
          <w:r>
            <w:rPr>
              <w:lang w:val="he-IL"/>
            </w:rPr>
            <w:t>תוכן</w:t>
          </w:r>
        </w:p>
        <w:p w:rsidR="000642B4" w:rsidP="000642B4" w:rsidRDefault="002B499C" w14:paraId="3C3C3918" w14:textId="65765FCA">
          <w:pPr>
            <w:pStyle w:val="TOC1"/>
            <w:jc w:val="left"/>
            <w:rPr>
              <w:rFonts w:eastAsiaTheme="minorEastAsia"/>
              <w:noProof/>
              <w:kern w:val="2"/>
              <w14:ligatures w14:val="standardContextual"/>
            </w:rPr>
          </w:pPr>
          <w:r>
            <w:fldChar w:fldCharType="begin"/>
          </w:r>
          <w:r>
            <w:instrText xml:space="preserve"> TOC \o "1-3" \h \z \u </w:instrText>
          </w:r>
          <w:r>
            <w:fldChar w:fldCharType="separate"/>
          </w:r>
          <w:hyperlink w:history="1" w:anchor="_Toc153118377">
            <w:r w:rsidRPr="007B0E92" w:rsidR="000642B4">
              <w:rPr>
                <w:rStyle w:val="Hyperlink"/>
                <w:noProof/>
                <w:rtl/>
                <w:lang w:bidi="he-IL"/>
              </w:rPr>
              <w:t>מבוא</w:t>
            </w:r>
            <w:r w:rsidR="000642B4">
              <w:rPr>
                <w:noProof/>
                <w:webHidden/>
              </w:rPr>
              <w:tab/>
            </w:r>
            <w:r w:rsidR="000642B4">
              <w:rPr>
                <w:noProof/>
                <w:webHidden/>
              </w:rPr>
              <w:fldChar w:fldCharType="begin"/>
            </w:r>
            <w:r w:rsidR="000642B4">
              <w:rPr>
                <w:noProof/>
                <w:webHidden/>
              </w:rPr>
              <w:instrText xml:space="preserve"> PAGEREF _Toc153118377 \h </w:instrText>
            </w:r>
            <w:r w:rsidR="000642B4">
              <w:rPr>
                <w:noProof/>
                <w:webHidden/>
              </w:rPr>
            </w:r>
            <w:r w:rsidR="000642B4">
              <w:rPr>
                <w:noProof/>
                <w:webHidden/>
              </w:rPr>
              <w:fldChar w:fldCharType="separate"/>
            </w:r>
            <w:r w:rsidR="000642B4">
              <w:rPr>
                <w:noProof/>
                <w:webHidden/>
              </w:rPr>
              <w:t>3</w:t>
            </w:r>
            <w:r w:rsidR="000642B4">
              <w:rPr>
                <w:noProof/>
                <w:webHidden/>
              </w:rPr>
              <w:fldChar w:fldCharType="end"/>
            </w:r>
          </w:hyperlink>
        </w:p>
        <w:p w:rsidR="000642B4" w:rsidP="000642B4" w:rsidRDefault="00D1532A" w14:paraId="6D671F77" w14:textId="34D20085">
          <w:pPr>
            <w:pStyle w:val="TOC1"/>
            <w:jc w:val="left"/>
            <w:rPr>
              <w:rFonts w:eastAsiaTheme="minorEastAsia"/>
              <w:noProof/>
              <w:kern w:val="2"/>
              <w14:ligatures w14:val="standardContextual"/>
            </w:rPr>
          </w:pPr>
          <w:hyperlink w:history="1" w:anchor="_Toc153118378">
            <w:r w:rsidRPr="007B0E92" w:rsidR="000642B4">
              <w:rPr>
                <w:rStyle w:val="Hyperlink"/>
                <w:noProof/>
                <w:rtl/>
                <w:lang w:bidi="he-IL"/>
              </w:rPr>
              <w:t>תוצרים ותוצאות</w:t>
            </w:r>
            <w:r w:rsidR="000642B4">
              <w:rPr>
                <w:noProof/>
                <w:webHidden/>
              </w:rPr>
              <w:tab/>
            </w:r>
            <w:r w:rsidR="000642B4">
              <w:rPr>
                <w:noProof/>
                <w:webHidden/>
              </w:rPr>
              <w:fldChar w:fldCharType="begin"/>
            </w:r>
            <w:r w:rsidR="000642B4">
              <w:rPr>
                <w:noProof/>
                <w:webHidden/>
              </w:rPr>
              <w:instrText xml:space="preserve"> PAGEREF _Toc153118378 \h </w:instrText>
            </w:r>
            <w:r w:rsidR="000642B4">
              <w:rPr>
                <w:noProof/>
                <w:webHidden/>
              </w:rPr>
            </w:r>
            <w:r w:rsidR="000642B4">
              <w:rPr>
                <w:noProof/>
                <w:webHidden/>
              </w:rPr>
              <w:fldChar w:fldCharType="separate"/>
            </w:r>
            <w:r w:rsidR="000642B4">
              <w:rPr>
                <w:noProof/>
                <w:webHidden/>
              </w:rPr>
              <w:t>3</w:t>
            </w:r>
            <w:r w:rsidR="000642B4">
              <w:rPr>
                <w:noProof/>
                <w:webHidden/>
              </w:rPr>
              <w:fldChar w:fldCharType="end"/>
            </w:r>
          </w:hyperlink>
        </w:p>
        <w:p w:rsidR="000642B4" w:rsidP="000642B4" w:rsidRDefault="00D1532A" w14:paraId="282EF897" w14:textId="4175FEAF">
          <w:pPr>
            <w:pStyle w:val="TOC1"/>
            <w:jc w:val="left"/>
            <w:rPr>
              <w:rFonts w:eastAsiaTheme="minorEastAsia"/>
              <w:noProof/>
              <w:kern w:val="2"/>
              <w14:ligatures w14:val="standardContextual"/>
            </w:rPr>
          </w:pPr>
          <w:hyperlink w:history="1" w:anchor="_Toc153118379">
            <w:r w:rsidRPr="007B0E92" w:rsidR="000642B4">
              <w:rPr>
                <w:rStyle w:val="Hyperlink"/>
                <w:noProof/>
                <w:rtl/>
                <w:lang w:bidi="he-IL"/>
              </w:rPr>
              <w:t>תיאור המערכת</w:t>
            </w:r>
            <w:r w:rsidR="000642B4">
              <w:rPr>
                <w:noProof/>
                <w:webHidden/>
              </w:rPr>
              <w:tab/>
            </w:r>
            <w:r w:rsidR="000642B4">
              <w:rPr>
                <w:noProof/>
                <w:webHidden/>
              </w:rPr>
              <w:fldChar w:fldCharType="begin"/>
            </w:r>
            <w:r w:rsidR="000642B4">
              <w:rPr>
                <w:noProof/>
                <w:webHidden/>
              </w:rPr>
              <w:instrText xml:space="preserve"> PAGEREF _Toc153118379 \h </w:instrText>
            </w:r>
            <w:r w:rsidR="000642B4">
              <w:rPr>
                <w:noProof/>
                <w:webHidden/>
              </w:rPr>
            </w:r>
            <w:r w:rsidR="000642B4">
              <w:rPr>
                <w:noProof/>
                <w:webHidden/>
              </w:rPr>
              <w:fldChar w:fldCharType="separate"/>
            </w:r>
            <w:r w:rsidR="000642B4">
              <w:rPr>
                <w:noProof/>
                <w:webHidden/>
              </w:rPr>
              <w:t>4</w:t>
            </w:r>
            <w:r w:rsidR="000642B4">
              <w:rPr>
                <w:noProof/>
                <w:webHidden/>
              </w:rPr>
              <w:fldChar w:fldCharType="end"/>
            </w:r>
          </w:hyperlink>
        </w:p>
        <w:p w:rsidR="000642B4" w:rsidP="000642B4" w:rsidRDefault="00D1532A" w14:paraId="2D03831C" w14:textId="337E2985">
          <w:pPr>
            <w:pStyle w:val="TOC2"/>
            <w:tabs>
              <w:tab w:val="right" w:leader="dot" w:pos="9016"/>
            </w:tabs>
            <w:bidi/>
            <w:rPr>
              <w:rFonts w:eastAsiaTheme="minorEastAsia"/>
              <w:noProof/>
              <w:kern w:val="2"/>
              <w14:ligatures w14:val="standardContextual"/>
            </w:rPr>
          </w:pPr>
          <w:hyperlink w:history="1" w:anchor="_Toc153118380">
            <w:r w:rsidRPr="007B0E92" w:rsidR="000642B4">
              <w:rPr>
                <w:rStyle w:val="Hyperlink"/>
                <w:noProof/>
                <w:rtl/>
                <w:lang w:bidi="he-IL"/>
              </w:rPr>
              <w:t xml:space="preserve">תרחישי שימוש </w:t>
            </w:r>
            <w:r w:rsidRPr="007B0E92" w:rsidR="000642B4">
              <w:rPr>
                <w:rStyle w:val="Hyperlink"/>
                <w:noProof/>
                <w:lang w:bidi="he-IL"/>
              </w:rPr>
              <w:t>User Stories</w:t>
            </w:r>
            <w:r w:rsidR="000642B4">
              <w:rPr>
                <w:noProof/>
                <w:webHidden/>
              </w:rPr>
              <w:tab/>
            </w:r>
            <w:r w:rsidR="000642B4">
              <w:rPr>
                <w:noProof/>
                <w:webHidden/>
              </w:rPr>
              <w:fldChar w:fldCharType="begin"/>
            </w:r>
            <w:r w:rsidR="000642B4">
              <w:rPr>
                <w:noProof/>
                <w:webHidden/>
              </w:rPr>
              <w:instrText xml:space="preserve"> PAGEREF _Toc153118380 \h </w:instrText>
            </w:r>
            <w:r w:rsidR="000642B4">
              <w:rPr>
                <w:noProof/>
                <w:webHidden/>
              </w:rPr>
            </w:r>
            <w:r w:rsidR="000642B4">
              <w:rPr>
                <w:noProof/>
                <w:webHidden/>
              </w:rPr>
              <w:fldChar w:fldCharType="separate"/>
            </w:r>
            <w:r w:rsidR="000642B4">
              <w:rPr>
                <w:noProof/>
                <w:webHidden/>
              </w:rPr>
              <w:t>4</w:t>
            </w:r>
            <w:r w:rsidR="000642B4">
              <w:rPr>
                <w:noProof/>
                <w:webHidden/>
              </w:rPr>
              <w:fldChar w:fldCharType="end"/>
            </w:r>
          </w:hyperlink>
        </w:p>
        <w:p w:rsidR="000642B4" w:rsidP="000642B4" w:rsidRDefault="00D1532A" w14:paraId="7AC9A33B" w14:textId="40FA7457">
          <w:pPr>
            <w:pStyle w:val="TOC3"/>
            <w:tabs>
              <w:tab w:val="right" w:leader="dot" w:pos="9016"/>
            </w:tabs>
            <w:bidi/>
            <w:rPr>
              <w:rFonts w:eastAsiaTheme="minorEastAsia"/>
              <w:noProof/>
              <w:kern w:val="2"/>
              <w14:ligatures w14:val="standardContextual"/>
            </w:rPr>
          </w:pPr>
          <w:hyperlink w:history="1" w:anchor="_Toc153118381">
            <w:r w:rsidRPr="007B0E92" w:rsidR="000642B4">
              <w:rPr>
                <w:rStyle w:val="Hyperlink"/>
                <w:noProof/>
                <w:rtl/>
                <w:lang w:bidi="he-IL"/>
              </w:rPr>
              <w:t>ספק/קבלן מוכר</w:t>
            </w:r>
            <w:r w:rsidR="000642B4">
              <w:rPr>
                <w:noProof/>
                <w:webHidden/>
              </w:rPr>
              <w:tab/>
            </w:r>
            <w:r w:rsidR="000642B4">
              <w:rPr>
                <w:noProof/>
                <w:webHidden/>
              </w:rPr>
              <w:fldChar w:fldCharType="begin"/>
            </w:r>
            <w:r w:rsidR="000642B4">
              <w:rPr>
                <w:noProof/>
                <w:webHidden/>
              </w:rPr>
              <w:instrText xml:space="preserve"> PAGEREF _Toc153118381 \h </w:instrText>
            </w:r>
            <w:r w:rsidR="000642B4">
              <w:rPr>
                <w:noProof/>
                <w:webHidden/>
              </w:rPr>
            </w:r>
            <w:r w:rsidR="000642B4">
              <w:rPr>
                <w:noProof/>
                <w:webHidden/>
              </w:rPr>
              <w:fldChar w:fldCharType="separate"/>
            </w:r>
            <w:r w:rsidR="000642B4">
              <w:rPr>
                <w:noProof/>
                <w:webHidden/>
              </w:rPr>
              <w:t>4</w:t>
            </w:r>
            <w:r w:rsidR="000642B4">
              <w:rPr>
                <w:noProof/>
                <w:webHidden/>
              </w:rPr>
              <w:fldChar w:fldCharType="end"/>
            </w:r>
          </w:hyperlink>
        </w:p>
        <w:p w:rsidR="000642B4" w:rsidP="000642B4" w:rsidRDefault="00D1532A" w14:paraId="24881B60" w14:textId="199BBB8D">
          <w:pPr>
            <w:pStyle w:val="TOC2"/>
            <w:tabs>
              <w:tab w:val="right" w:leader="dot" w:pos="9016"/>
            </w:tabs>
            <w:bidi/>
            <w:rPr>
              <w:rFonts w:eastAsiaTheme="minorEastAsia"/>
              <w:noProof/>
              <w:kern w:val="2"/>
              <w14:ligatures w14:val="standardContextual"/>
            </w:rPr>
          </w:pPr>
          <w:hyperlink w:history="1" w:anchor="_Toc153118382">
            <w:r w:rsidRPr="007B0E92" w:rsidR="000642B4">
              <w:rPr>
                <w:rStyle w:val="Hyperlink"/>
                <w:noProof/>
                <w:rtl/>
                <w:lang w:bidi="he-IL"/>
              </w:rPr>
              <w:t>הזדהות משתמשים וניהול הרשאות</w:t>
            </w:r>
            <w:r w:rsidR="000642B4">
              <w:rPr>
                <w:noProof/>
                <w:webHidden/>
              </w:rPr>
              <w:tab/>
            </w:r>
            <w:r w:rsidR="000642B4">
              <w:rPr>
                <w:noProof/>
                <w:webHidden/>
              </w:rPr>
              <w:fldChar w:fldCharType="begin"/>
            </w:r>
            <w:r w:rsidR="000642B4">
              <w:rPr>
                <w:noProof/>
                <w:webHidden/>
              </w:rPr>
              <w:instrText xml:space="preserve"> PAGEREF _Toc153118382 \h </w:instrText>
            </w:r>
            <w:r w:rsidR="000642B4">
              <w:rPr>
                <w:noProof/>
                <w:webHidden/>
              </w:rPr>
            </w:r>
            <w:r w:rsidR="000642B4">
              <w:rPr>
                <w:noProof/>
                <w:webHidden/>
              </w:rPr>
              <w:fldChar w:fldCharType="separate"/>
            </w:r>
            <w:r w:rsidR="000642B4">
              <w:rPr>
                <w:noProof/>
                <w:webHidden/>
              </w:rPr>
              <w:t>5</w:t>
            </w:r>
            <w:r w:rsidR="000642B4">
              <w:rPr>
                <w:noProof/>
                <w:webHidden/>
              </w:rPr>
              <w:fldChar w:fldCharType="end"/>
            </w:r>
          </w:hyperlink>
        </w:p>
        <w:p w:rsidR="000642B4" w:rsidP="000642B4" w:rsidRDefault="00D1532A" w14:paraId="148EFEFB" w14:textId="42A18B26">
          <w:pPr>
            <w:pStyle w:val="TOC2"/>
            <w:tabs>
              <w:tab w:val="right" w:leader="dot" w:pos="9016"/>
            </w:tabs>
            <w:bidi/>
            <w:rPr>
              <w:rFonts w:eastAsiaTheme="minorEastAsia"/>
              <w:noProof/>
              <w:kern w:val="2"/>
              <w14:ligatures w14:val="standardContextual"/>
            </w:rPr>
          </w:pPr>
          <w:hyperlink w:history="1" w:anchor="_Toc153118383">
            <w:r w:rsidRPr="007B0E92" w:rsidR="000642B4">
              <w:rPr>
                <w:rStyle w:val="Hyperlink"/>
                <w:noProof/>
                <w:rtl/>
                <w:lang w:bidi="he-IL"/>
              </w:rPr>
              <w:t>מערכות משיקות</w:t>
            </w:r>
            <w:r w:rsidR="000642B4">
              <w:rPr>
                <w:noProof/>
                <w:webHidden/>
              </w:rPr>
              <w:tab/>
            </w:r>
            <w:r w:rsidR="000642B4">
              <w:rPr>
                <w:noProof/>
                <w:webHidden/>
              </w:rPr>
              <w:fldChar w:fldCharType="begin"/>
            </w:r>
            <w:r w:rsidR="000642B4">
              <w:rPr>
                <w:noProof/>
                <w:webHidden/>
              </w:rPr>
              <w:instrText xml:space="preserve"> PAGEREF _Toc153118383 \h </w:instrText>
            </w:r>
            <w:r w:rsidR="000642B4">
              <w:rPr>
                <w:noProof/>
                <w:webHidden/>
              </w:rPr>
            </w:r>
            <w:r w:rsidR="000642B4">
              <w:rPr>
                <w:noProof/>
                <w:webHidden/>
              </w:rPr>
              <w:fldChar w:fldCharType="separate"/>
            </w:r>
            <w:r w:rsidR="000642B4">
              <w:rPr>
                <w:noProof/>
                <w:webHidden/>
              </w:rPr>
              <w:t>5</w:t>
            </w:r>
            <w:r w:rsidR="000642B4">
              <w:rPr>
                <w:noProof/>
                <w:webHidden/>
              </w:rPr>
              <w:fldChar w:fldCharType="end"/>
            </w:r>
          </w:hyperlink>
        </w:p>
        <w:p w:rsidR="000642B4" w:rsidP="000642B4" w:rsidRDefault="00D1532A" w14:paraId="4CD89323" w14:textId="5C23530B">
          <w:pPr>
            <w:pStyle w:val="TOC2"/>
            <w:tabs>
              <w:tab w:val="right" w:leader="dot" w:pos="9016"/>
            </w:tabs>
            <w:bidi/>
            <w:rPr>
              <w:rFonts w:eastAsiaTheme="minorEastAsia"/>
              <w:noProof/>
              <w:kern w:val="2"/>
              <w14:ligatures w14:val="standardContextual"/>
            </w:rPr>
          </w:pPr>
          <w:hyperlink w:history="1" w:anchor="_Toc153118384">
            <w:r w:rsidRPr="007B0E92" w:rsidR="000642B4">
              <w:rPr>
                <w:rStyle w:val="Hyperlink"/>
                <w:noProof/>
                <w:rtl/>
                <w:lang w:bidi="he-IL"/>
              </w:rPr>
              <w:t>ניהול בסיסי נתונים</w:t>
            </w:r>
            <w:r w:rsidR="000642B4">
              <w:rPr>
                <w:noProof/>
                <w:webHidden/>
              </w:rPr>
              <w:tab/>
            </w:r>
            <w:r w:rsidR="000642B4">
              <w:rPr>
                <w:noProof/>
                <w:webHidden/>
              </w:rPr>
              <w:fldChar w:fldCharType="begin"/>
            </w:r>
            <w:r w:rsidR="000642B4">
              <w:rPr>
                <w:noProof/>
                <w:webHidden/>
              </w:rPr>
              <w:instrText xml:space="preserve"> PAGEREF _Toc153118384 \h </w:instrText>
            </w:r>
            <w:r w:rsidR="000642B4">
              <w:rPr>
                <w:noProof/>
                <w:webHidden/>
              </w:rPr>
            </w:r>
            <w:r w:rsidR="000642B4">
              <w:rPr>
                <w:noProof/>
                <w:webHidden/>
              </w:rPr>
              <w:fldChar w:fldCharType="separate"/>
            </w:r>
            <w:r w:rsidR="000642B4">
              <w:rPr>
                <w:noProof/>
                <w:webHidden/>
              </w:rPr>
              <w:t>5</w:t>
            </w:r>
            <w:r w:rsidR="000642B4">
              <w:rPr>
                <w:noProof/>
                <w:webHidden/>
              </w:rPr>
              <w:fldChar w:fldCharType="end"/>
            </w:r>
          </w:hyperlink>
        </w:p>
        <w:p w:rsidR="000642B4" w:rsidP="000642B4" w:rsidRDefault="00D1532A" w14:paraId="2B918925" w14:textId="601065E1">
          <w:pPr>
            <w:pStyle w:val="TOC1"/>
            <w:jc w:val="left"/>
            <w:rPr>
              <w:rFonts w:eastAsiaTheme="minorEastAsia"/>
              <w:noProof/>
              <w:kern w:val="2"/>
              <w14:ligatures w14:val="standardContextual"/>
            </w:rPr>
          </w:pPr>
          <w:hyperlink w:history="1" w:anchor="_Toc153118385">
            <w:r w:rsidRPr="007B0E92" w:rsidR="000642B4">
              <w:rPr>
                <w:rStyle w:val="Hyperlink"/>
                <w:noProof/>
                <w:rtl/>
                <w:lang w:bidi="he-IL"/>
              </w:rPr>
              <w:t>תהליכים במערכת</w:t>
            </w:r>
            <w:r w:rsidR="000642B4">
              <w:rPr>
                <w:noProof/>
                <w:webHidden/>
              </w:rPr>
              <w:tab/>
            </w:r>
            <w:r w:rsidR="000642B4">
              <w:rPr>
                <w:noProof/>
                <w:webHidden/>
              </w:rPr>
              <w:fldChar w:fldCharType="begin"/>
            </w:r>
            <w:r w:rsidR="000642B4">
              <w:rPr>
                <w:noProof/>
                <w:webHidden/>
              </w:rPr>
              <w:instrText xml:space="preserve"> PAGEREF _Toc153118385 \h </w:instrText>
            </w:r>
            <w:r w:rsidR="000642B4">
              <w:rPr>
                <w:noProof/>
                <w:webHidden/>
              </w:rPr>
            </w:r>
            <w:r w:rsidR="000642B4">
              <w:rPr>
                <w:noProof/>
                <w:webHidden/>
              </w:rPr>
              <w:fldChar w:fldCharType="separate"/>
            </w:r>
            <w:r w:rsidR="000642B4">
              <w:rPr>
                <w:noProof/>
                <w:webHidden/>
              </w:rPr>
              <w:t>5</w:t>
            </w:r>
            <w:r w:rsidR="000642B4">
              <w:rPr>
                <w:noProof/>
                <w:webHidden/>
              </w:rPr>
              <w:fldChar w:fldCharType="end"/>
            </w:r>
          </w:hyperlink>
        </w:p>
        <w:p w:rsidR="000642B4" w:rsidP="000642B4" w:rsidRDefault="00D1532A" w14:paraId="09472BB5" w14:textId="250B5CEF">
          <w:pPr>
            <w:pStyle w:val="TOC1"/>
            <w:jc w:val="left"/>
            <w:rPr>
              <w:rFonts w:eastAsiaTheme="minorEastAsia"/>
              <w:noProof/>
              <w:kern w:val="2"/>
              <w14:ligatures w14:val="standardContextual"/>
            </w:rPr>
          </w:pPr>
          <w:hyperlink w:history="1" w:anchor="_Toc153118386">
            <w:r w:rsidRPr="007B0E92" w:rsidR="000642B4">
              <w:rPr>
                <w:rStyle w:val="Hyperlink"/>
                <w:noProof/>
                <w:rtl/>
                <w:lang w:bidi="he-IL"/>
              </w:rPr>
              <w:t>סטטוסים של מופע "מענה למכרז" במערכת בתהליך הגשת מענה למכרז</w:t>
            </w:r>
            <w:r w:rsidR="000642B4">
              <w:rPr>
                <w:noProof/>
                <w:webHidden/>
              </w:rPr>
              <w:tab/>
            </w:r>
            <w:r w:rsidR="000642B4">
              <w:rPr>
                <w:noProof/>
                <w:webHidden/>
              </w:rPr>
              <w:fldChar w:fldCharType="begin"/>
            </w:r>
            <w:r w:rsidR="000642B4">
              <w:rPr>
                <w:noProof/>
                <w:webHidden/>
              </w:rPr>
              <w:instrText xml:space="preserve"> PAGEREF _Toc153118386 \h </w:instrText>
            </w:r>
            <w:r w:rsidR="000642B4">
              <w:rPr>
                <w:noProof/>
                <w:webHidden/>
              </w:rPr>
            </w:r>
            <w:r w:rsidR="000642B4">
              <w:rPr>
                <w:noProof/>
                <w:webHidden/>
              </w:rPr>
              <w:fldChar w:fldCharType="separate"/>
            </w:r>
            <w:r w:rsidR="000642B4">
              <w:rPr>
                <w:noProof/>
                <w:webHidden/>
              </w:rPr>
              <w:t>12</w:t>
            </w:r>
            <w:r w:rsidR="000642B4">
              <w:rPr>
                <w:noProof/>
                <w:webHidden/>
              </w:rPr>
              <w:fldChar w:fldCharType="end"/>
            </w:r>
          </w:hyperlink>
        </w:p>
        <w:p w:rsidR="000642B4" w:rsidP="000642B4" w:rsidRDefault="00D1532A" w14:paraId="0A647B60" w14:textId="0BFC2164">
          <w:pPr>
            <w:pStyle w:val="TOC1"/>
            <w:jc w:val="left"/>
            <w:rPr>
              <w:rFonts w:eastAsiaTheme="minorEastAsia"/>
              <w:noProof/>
              <w:kern w:val="2"/>
              <w14:ligatures w14:val="standardContextual"/>
            </w:rPr>
          </w:pPr>
          <w:hyperlink w:history="1" w:anchor="_Toc153118387">
            <w:r w:rsidRPr="007B0E92" w:rsidR="000642B4">
              <w:rPr>
                <w:rStyle w:val="Hyperlink"/>
                <w:noProof/>
                <w:rtl/>
                <w:lang w:bidi="he-IL"/>
              </w:rPr>
              <w:t>שירותים למערכות משיקות</w:t>
            </w:r>
            <w:r w:rsidR="000642B4">
              <w:rPr>
                <w:noProof/>
                <w:webHidden/>
              </w:rPr>
              <w:tab/>
            </w:r>
            <w:r w:rsidR="000642B4">
              <w:rPr>
                <w:noProof/>
                <w:webHidden/>
              </w:rPr>
              <w:fldChar w:fldCharType="begin"/>
            </w:r>
            <w:r w:rsidR="000642B4">
              <w:rPr>
                <w:noProof/>
                <w:webHidden/>
              </w:rPr>
              <w:instrText xml:space="preserve"> PAGEREF _Toc153118387 \h </w:instrText>
            </w:r>
            <w:r w:rsidR="000642B4">
              <w:rPr>
                <w:noProof/>
                <w:webHidden/>
              </w:rPr>
            </w:r>
            <w:r w:rsidR="000642B4">
              <w:rPr>
                <w:noProof/>
                <w:webHidden/>
              </w:rPr>
              <w:fldChar w:fldCharType="separate"/>
            </w:r>
            <w:r w:rsidR="000642B4">
              <w:rPr>
                <w:noProof/>
                <w:webHidden/>
              </w:rPr>
              <w:t>12</w:t>
            </w:r>
            <w:r w:rsidR="000642B4">
              <w:rPr>
                <w:noProof/>
                <w:webHidden/>
              </w:rPr>
              <w:fldChar w:fldCharType="end"/>
            </w:r>
          </w:hyperlink>
        </w:p>
        <w:p w:rsidR="000642B4" w:rsidP="000642B4" w:rsidRDefault="00D1532A" w14:paraId="4BDDC354" w14:textId="51ACEED0">
          <w:pPr>
            <w:pStyle w:val="TOC1"/>
            <w:jc w:val="left"/>
            <w:rPr>
              <w:rFonts w:eastAsiaTheme="minorEastAsia"/>
              <w:noProof/>
              <w:kern w:val="2"/>
              <w14:ligatures w14:val="standardContextual"/>
            </w:rPr>
          </w:pPr>
          <w:hyperlink w:history="1" w:anchor="_Toc153118388">
            <w:r w:rsidRPr="007B0E92" w:rsidR="000642B4">
              <w:rPr>
                <w:rStyle w:val="Hyperlink"/>
                <w:noProof/>
                <w:rtl/>
                <w:lang w:bidi="he-IL"/>
              </w:rPr>
              <w:t>כניסה למערכת</w:t>
            </w:r>
            <w:r w:rsidR="000642B4">
              <w:rPr>
                <w:noProof/>
                <w:webHidden/>
              </w:rPr>
              <w:tab/>
            </w:r>
            <w:r w:rsidR="000642B4">
              <w:rPr>
                <w:noProof/>
                <w:webHidden/>
              </w:rPr>
              <w:fldChar w:fldCharType="begin"/>
            </w:r>
            <w:r w:rsidR="000642B4">
              <w:rPr>
                <w:noProof/>
                <w:webHidden/>
              </w:rPr>
              <w:instrText xml:space="preserve"> PAGEREF _Toc153118388 \h </w:instrText>
            </w:r>
            <w:r w:rsidR="000642B4">
              <w:rPr>
                <w:noProof/>
                <w:webHidden/>
              </w:rPr>
            </w:r>
            <w:r w:rsidR="000642B4">
              <w:rPr>
                <w:noProof/>
                <w:webHidden/>
              </w:rPr>
              <w:fldChar w:fldCharType="separate"/>
            </w:r>
            <w:r w:rsidR="000642B4">
              <w:rPr>
                <w:noProof/>
                <w:webHidden/>
              </w:rPr>
              <w:t>14</w:t>
            </w:r>
            <w:r w:rsidR="000642B4">
              <w:rPr>
                <w:noProof/>
                <w:webHidden/>
              </w:rPr>
              <w:fldChar w:fldCharType="end"/>
            </w:r>
          </w:hyperlink>
        </w:p>
        <w:p w:rsidR="000642B4" w:rsidP="000642B4" w:rsidRDefault="00D1532A" w14:paraId="159B42DD" w14:textId="00D1E5B7">
          <w:pPr>
            <w:pStyle w:val="TOC2"/>
            <w:tabs>
              <w:tab w:val="right" w:leader="dot" w:pos="9016"/>
            </w:tabs>
            <w:bidi/>
            <w:rPr>
              <w:rFonts w:eastAsiaTheme="minorEastAsia"/>
              <w:noProof/>
              <w:kern w:val="2"/>
              <w14:ligatures w14:val="standardContextual"/>
            </w:rPr>
          </w:pPr>
          <w:hyperlink w:history="1" w:anchor="_Toc153118389">
            <w:r w:rsidRPr="007B0E92" w:rsidR="000642B4">
              <w:rPr>
                <w:rStyle w:val="Hyperlink"/>
                <w:noProof/>
                <w:rtl/>
                <w:lang w:bidi="he-IL"/>
              </w:rPr>
              <w:t>התחלה של הגשת הצעה אונליין/נמנע – במסך דף מכרז בפורטל ספקים</w:t>
            </w:r>
            <w:r w:rsidR="000642B4">
              <w:rPr>
                <w:noProof/>
                <w:webHidden/>
              </w:rPr>
              <w:tab/>
            </w:r>
            <w:r w:rsidR="000642B4">
              <w:rPr>
                <w:noProof/>
                <w:webHidden/>
              </w:rPr>
              <w:fldChar w:fldCharType="begin"/>
            </w:r>
            <w:r w:rsidR="000642B4">
              <w:rPr>
                <w:noProof/>
                <w:webHidden/>
              </w:rPr>
              <w:instrText xml:space="preserve"> PAGEREF _Toc153118389 \h </w:instrText>
            </w:r>
            <w:r w:rsidR="000642B4">
              <w:rPr>
                <w:noProof/>
                <w:webHidden/>
              </w:rPr>
            </w:r>
            <w:r w:rsidR="000642B4">
              <w:rPr>
                <w:noProof/>
                <w:webHidden/>
              </w:rPr>
              <w:fldChar w:fldCharType="separate"/>
            </w:r>
            <w:r w:rsidR="000642B4">
              <w:rPr>
                <w:noProof/>
                <w:webHidden/>
              </w:rPr>
              <w:t>14</w:t>
            </w:r>
            <w:r w:rsidR="000642B4">
              <w:rPr>
                <w:noProof/>
                <w:webHidden/>
              </w:rPr>
              <w:fldChar w:fldCharType="end"/>
            </w:r>
          </w:hyperlink>
        </w:p>
        <w:p w:rsidR="000642B4" w:rsidP="000642B4" w:rsidRDefault="00D1532A" w14:paraId="0060C77F" w14:textId="190C75F9">
          <w:pPr>
            <w:pStyle w:val="TOC2"/>
            <w:tabs>
              <w:tab w:val="right" w:leader="dot" w:pos="9016"/>
            </w:tabs>
            <w:bidi/>
            <w:rPr>
              <w:rFonts w:eastAsiaTheme="minorEastAsia"/>
              <w:noProof/>
              <w:kern w:val="2"/>
              <w14:ligatures w14:val="standardContextual"/>
            </w:rPr>
          </w:pPr>
          <w:hyperlink w:history="1" w:anchor="_Toc153118390">
            <w:r w:rsidRPr="007B0E92" w:rsidR="000642B4">
              <w:rPr>
                <w:rStyle w:val="Hyperlink"/>
                <w:noProof/>
                <w:rtl/>
                <w:lang w:bidi="he-IL"/>
              </w:rPr>
              <w:t>פופ-אפ "אישור קריאה והבנה של דרישות המכרז" – במסך דף מכרז בפורטל ספקים</w:t>
            </w:r>
            <w:r w:rsidR="000642B4">
              <w:rPr>
                <w:noProof/>
                <w:webHidden/>
              </w:rPr>
              <w:tab/>
            </w:r>
            <w:r w:rsidR="000642B4">
              <w:rPr>
                <w:noProof/>
                <w:webHidden/>
              </w:rPr>
              <w:fldChar w:fldCharType="begin"/>
            </w:r>
            <w:r w:rsidR="000642B4">
              <w:rPr>
                <w:noProof/>
                <w:webHidden/>
              </w:rPr>
              <w:instrText xml:space="preserve"> PAGEREF _Toc153118390 \h </w:instrText>
            </w:r>
            <w:r w:rsidR="000642B4">
              <w:rPr>
                <w:noProof/>
                <w:webHidden/>
              </w:rPr>
            </w:r>
            <w:r w:rsidR="000642B4">
              <w:rPr>
                <w:noProof/>
                <w:webHidden/>
              </w:rPr>
              <w:fldChar w:fldCharType="separate"/>
            </w:r>
            <w:r w:rsidR="000642B4">
              <w:rPr>
                <w:noProof/>
                <w:webHidden/>
              </w:rPr>
              <w:t>15</w:t>
            </w:r>
            <w:r w:rsidR="000642B4">
              <w:rPr>
                <w:noProof/>
                <w:webHidden/>
              </w:rPr>
              <w:fldChar w:fldCharType="end"/>
            </w:r>
          </w:hyperlink>
        </w:p>
        <w:p w:rsidR="000642B4" w:rsidP="000642B4" w:rsidRDefault="00D1532A" w14:paraId="1BD1F0E3" w14:textId="6268D055">
          <w:pPr>
            <w:pStyle w:val="TOC1"/>
            <w:jc w:val="left"/>
            <w:rPr>
              <w:rFonts w:eastAsiaTheme="minorEastAsia"/>
              <w:noProof/>
              <w:kern w:val="2"/>
              <w14:ligatures w14:val="standardContextual"/>
            </w:rPr>
          </w:pPr>
          <w:hyperlink w:history="1" w:anchor="_Toc153118391">
            <w:r w:rsidRPr="007B0E92" w:rsidR="000642B4">
              <w:rPr>
                <w:rStyle w:val="Hyperlink"/>
                <w:noProof/>
                <w:lang w:bidi="he-IL"/>
              </w:rPr>
              <w:t>HEADER</w:t>
            </w:r>
            <w:r w:rsidRPr="007B0E92" w:rsidR="000642B4">
              <w:rPr>
                <w:rStyle w:val="Hyperlink"/>
                <w:noProof/>
                <w:rtl/>
                <w:lang w:bidi="he-IL"/>
              </w:rPr>
              <w:t xml:space="preserve"> וכותרת ראשית במסכי המערכת</w:t>
            </w:r>
            <w:r w:rsidR="000642B4">
              <w:rPr>
                <w:noProof/>
                <w:webHidden/>
              </w:rPr>
              <w:tab/>
            </w:r>
            <w:r w:rsidR="000642B4">
              <w:rPr>
                <w:noProof/>
                <w:webHidden/>
              </w:rPr>
              <w:fldChar w:fldCharType="begin"/>
            </w:r>
            <w:r w:rsidR="000642B4">
              <w:rPr>
                <w:noProof/>
                <w:webHidden/>
              </w:rPr>
              <w:instrText xml:space="preserve"> PAGEREF _Toc153118391 \h </w:instrText>
            </w:r>
            <w:r w:rsidR="000642B4">
              <w:rPr>
                <w:noProof/>
                <w:webHidden/>
              </w:rPr>
            </w:r>
            <w:r w:rsidR="000642B4">
              <w:rPr>
                <w:noProof/>
                <w:webHidden/>
              </w:rPr>
              <w:fldChar w:fldCharType="separate"/>
            </w:r>
            <w:r w:rsidR="000642B4">
              <w:rPr>
                <w:noProof/>
                <w:webHidden/>
              </w:rPr>
              <w:t>16</w:t>
            </w:r>
            <w:r w:rsidR="000642B4">
              <w:rPr>
                <w:noProof/>
                <w:webHidden/>
              </w:rPr>
              <w:fldChar w:fldCharType="end"/>
            </w:r>
          </w:hyperlink>
        </w:p>
        <w:p w:rsidR="000642B4" w:rsidP="000642B4" w:rsidRDefault="00D1532A" w14:paraId="6012EC36" w14:textId="7DEE5248">
          <w:pPr>
            <w:pStyle w:val="TOC1"/>
            <w:jc w:val="left"/>
            <w:rPr>
              <w:rFonts w:eastAsiaTheme="minorEastAsia"/>
              <w:noProof/>
              <w:kern w:val="2"/>
              <w14:ligatures w14:val="standardContextual"/>
            </w:rPr>
          </w:pPr>
          <w:hyperlink w:history="1" w:anchor="_Toc153118392">
            <w:r w:rsidRPr="007B0E92" w:rsidR="000642B4">
              <w:rPr>
                <w:rStyle w:val="Hyperlink"/>
                <w:noProof/>
                <w:rtl/>
                <w:lang w:bidi="he-IL"/>
              </w:rPr>
              <w:t>מסכי התראות</w:t>
            </w:r>
            <w:r w:rsidR="000642B4">
              <w:rPr>
                <w:noProof/>
                <w:webHidden/>
              </w:rPr>
              <w:tab/>
            </w:r>
            <w:r w:rsidR="000642B4">
              <w:rPr>
                <w:noProof/>
                <w:webHidden/>
              </w:rPr>
              <w:fldChar w:fldCharType="begin"/>
            </w:r>
            <w:r w:rsidR="000642B4">
              <w:rPr>
                <w:noProof/>
                <w:webHidden/>
              </w:rPr>
              <w:instrText xml:space="preserve"> PAGEREF _Toc153118392 \h </w:instrText>
            </w:r>
            <w:r w:rsidR="000642B4">
              <w:rPr>
                <w:noProof/>
                <w:webHidden/>
              </w:rPr>
            </w:r>
            <w:r w:rsidR="000642B4">
              <w:rPr>
                <w:noProof/>
                <w:webHidden/>
              </w:rPr>
              <w:fldChar w:fldCharType="separate"/>
            </w:r>
            <w:r w:rsidR="000642B4">
              <w:rPr>
                <w:noProof/>
                <w:webHidden/>
              </w:rPr>
              <w:t>17</w:t>
            </w:r>
            <w:r w:rsidR="000642B4">
              <w:rPr>
                <w:noProof/>
                <w:webHidden/>
              </w:rPr>
              <w:fldChar w:fldCharType="end"/>
            </w:r>
          </w:hyperlink>
        </w:p>
        <w:p w:rsidR="000642B4" w:rsidP="000642B4" w:rsidRDefault="00D1532A" w14:paraId="50FCC13D" w14:textId="5B58B2C0">
          <w:pPr>
            <w:pStyle w:val="TOC2"/>
            <w:tabs>
              <w:tab w:val="right" w:leader="dot" w:pos="9016"/>
            </w:tabs>
            <w:bidi/>
            <w:rPr>
              <w:rFonts w:eastAsiaTheme="minorEastAsia"/>
              <w:noProof/>
              <w:kern w:val="2"/>
              <w14:ligatures w14:val="standardContextual"/>
            </w:rPr>
          </w:pPr>
          <w:hyperlink w:history="1" w:anchor="_Toc153118393">
            <w:r w:rsidRPr="007B0E92" w:rsidR="000642B4">
              <w:rPr>
                <w:rStyle w:val="Hyperlink"/>
                <w:noProof/>
                <w:rtl/>
                <w:lang w:bidi="he-IL"/>
              </w:rPr>
              <w:t>פופ-אפ "כישלון"</w:t>
            </w:r>
            <w:r w:rsidR="000642B4">
              <w:rPr>
                <w:noProof/>
                <w:webHidden/>
              </w:rPr>
              <w:tab/>
            </w:r>
            <w:r w:rsidR="000642B4">
              <w:rPr>
                <w:noProof/>
                <w:webHidden/>
              </w:rPr>
              <w:fldChar w:fldCharType="begin"/>
            </w:r>
            <w:r w:rsidR="000642B4">
              <w:rPr>
                <w:noProof/>
                <w:webHidden/>
              </w:rPr>
              <w:instrText xml:space="preserve"> PAGEREF _Toc153118393 \h </w:instrText>
            </w:r>
            <w:r w:rsidR="000642B4">
              <w:rPr>
                <w:noProof/>
                <w:webHidden/>
              </w:rPr>
            </w:r>
            <w:r w:rsidR="000642B4">
              <w:rPr>
                <w:noProof/>
                <w:webHidden/>
              </w:rPr>
              <w:fldChar w:fldCharType="separate"/>
            </w:r>
            <w:r w:rsidR="000642B4">
              <w:rPr>
                <w:noProof/>
                <w:webHidden/>
              </w:rPr>
              <w:t>17</w:t>
            </w:r>
            <w:r w:rsidR="000642B4">
              <w:rPr>
                <w:noProof/>
                <w:webHidden/>
              </w:rPr>
              <w:fldChar w:fldCharType="end"/>
            </w:r>
          </w:hyperlink>
        </w:p>
        <w:p w:rsidR="000642B4" w:rsidP="000642B4" w:rsidRDefault="00D1532A" w14:paraId="0B8E110A" w14:textId="2C1C3A89">
          <w:pPr>
            <w:pStyle w:val="TOC2"/>
            <w:tabs>
              <w:tab w:val="right" w:leader="dot" w:pos="9016"/>
            </w:tabs>
            <w:bidi/>
            <w:rPr>
              <w:rFonts w:eastAsiaTheme="minorEastAsia"/>
              <w:noProof/>
              <w:kern w:val="2"/>
              <w14:ligatures w14:val="standardContextual"/>
            </w:rPr>
          </w:pPr>
          <w:hyperlink w:history="1" w:anchor="_Toc153118394">
            <w:r w:rsidRPr="007B0E92" w:rsidR="000642B4">
              <w:rPr>
                <w:rStyle w:val="Hyperlink"/>
                <w:noProof/>
                <w:rtl/>
                <w:lang w:bidi="he-IL"/>
              </w:rPr>
              <w:t>פופ-אפ "מחיקת טיוטה"</w:t>
            </w:r>
            <w:r w:rsidR="000642B4">
              <w:rPr>
                <w:noProof/>
                <w:webHidden/>
              </w:rPr>
              <w:tab/>
            </w:r>
            <w:r w:rsidR="000642B4">
              <w:rPr>
                <w:noProof/>
                <w:webHidden/>
              </w:rPr>
              <w:fldChar w:fldCharType="begin"/>
            </w:r>
            <w:r w:rsidR="000642B4">
              <w:rPr>
                <w:noProof/>
                <w:webHidden/>
              </w:rPr>
              <w:instrText xml:space="preserve"> PAGEREF _Toc153118394 \h </w:instrText>
            </w:r>
            <w:r w:rsidR="000642B4">
              <w:rPr>
                <w:noProof/>
                <w:webHidden/>
              </w:rPr>
            </w:r>
            <w:r w:rsidR="000642B4">
              <w:rPr>
                <w:noProof/>
                <w:webHidden/>
              </w:rPr>
              <w:fldChar w:fldCharType="separate"/>
            </w:r>
            <w:r w:rsidR="000642B4">
              <w:rPr>
                <w:noProof/>
                <w:webHidden/>
              </w:rPr>
              <w:t>18</w:t>
            </w:r>
            <w:r w:rsidR="000642B4">
              <w:rPr>
                <w:noProof/>
                <w:webHidden/>
              </w:rPr>
              <w:fldChar w:fldCharType="end"/>
            </w:r>
          </w:hyperlink>
        </w:p>
        <w:p w:rsidR="000642B4" w:rsidP="000642B4" w:rsidRDefault="00D1532A" w14:paraId="643051DF" w14:textId="652F47A8">
          <w:pPr>
            <w:pStyle w:val="TOC2"/>
            <w:tabs>
              <w:tab w:val="right" w:leader="dot" w:pos="9016"/>
            </w:tabs>
            <w:bidi/>
            <w:rPr>
              <w:rFonts w:eastAsiaTheme="minorEastAsia"/>
              <w:noProof/>
              <w:kern w:val="2"/>
              <w14:ligatures w14:val="standardContextual"/>
            </w:rPr>
          </w:pPr>
          <w:hyperlink w:history="1" w:anchor="_Toc153118395">
            <w:r w:rsidRPr="007B0E92" w:rsidR="000642B4">
              <w:rPr>
                <w:rStyle w:val="Hyperlink"/>
                <w:noProof/>
                <w:rtl/>
                <w:lang w:bidi="he-IL"/>
              </w:rPr>
              <w:t>פופ-אפ "ביטול"</w:t>
            </w:r>
            <w:r w:rsidR="000642B4">
              <w:rPr>
                <w:noProof/>
                <w:webHidden/>
              </w:rPr>
              <w:tab/>
            </w:r>
            <w:r w:rsidR="000642B4">
              <w:rPr>
                <w:noProof/>
                <w:webHidden/>
              </w:rPr>
              <w:fldChar w:fldCharType="begin"/>
            </w:r>
            <w:r w:rsidR="000642B4">
              <w:rPr>
                <w:noProof/>
                <w:webHidden/>
              </w:rPr>
              <w:instrText xml:space="preserve"> PAGEREF _Toc153118395 \h </w:instrText>
            </w:r>
            <w:r w:rsidR="000642B4">
              <w:rPr>
                <w:noProof/>
                <w:webHidden/>
              </w:rPr>
            </w:r>
            <w:r w:rsidR="000642B4">
              <w:rPr>
                <w:noProof/>
                <w:webHidden/>
              </w:rPr>
              <w:fldChar w:fldCharType="separate"/>
            </w:r>
            <w:r w:rsidR="000642B4">
              <w:rPr>
                <w:noProof/>
                <w:webHidden/>
              </w:rPr>
              <w:t>19</w:t>
            </w:r>
            <w:r w:rsidR="000642B4">
              <w:rPr>
                <w:noProof/>
                <w:webHidden/>
              </w:rPr>
              <w:fldChar w:fldCharType="end"/>
            </w:r>
          </w:hyperlink>
        </w:p>
        <w:p w:rsidR="000642B4" w:rsidP="000642B4" w:rsidRDefault="00D1532A" w14:paraId="2CC1BC6B" w14:textId="7C08C966">
          <w:pPr>
            <w:pStyle w:val="TOC2"/>
            <w:tabs>
              <w:tab w:val="right" w:leader="dot" w:pos="9016"/>
            </w:tabs>
            <w:bidi/>
            <w:rPr>
              <w:rFonts w:eastAsiaTheme="minorEastAsia"/>
              <w:noProof/>
              <w:kern w:val="2"/>
              <w14:ligatures w14:val="standardContextual"/>
            </w:rPr>
          </w:pPr>
          <w:hyperlink w:history="1" w:anchor="_Toc153118396">
            <w:r w:rsidRPr="007B0E92" w:rsidR="000642B4">
              <w:rPr>
                <w:rStyle w:val="Hyperlink"/>
                <w:noProof/>
                <w:rtl/>
                <w:lang w:bidi="he-IL"/>
              </w:rPr>
              <w:t>פופ-אפ "שמירה"</w:t>
            </w:r>
            <w:r w:rsidR="000642B4">
              <w:rPr>
                <w:noProof/>
                <w:webHidden/>
              </w:rPr>
              <w:tab/>
            </w:r>
            <w:r w:rsidR="000642B4">
              <w:rPr>
                <w:noProof/>
                <w:webHidden/>
              </w:rPr>
              <w:fldChar w:fldCharType="begin"/>
            </w:r>
            <w:r w:rsidR="000642B4">
              <w:rPr>
                <w:noProof/>
                <w:webHidden/>
              </w:rPr>
              <w:instrText xml:space="preserve"> PAGEREF _Toc153118396 \h </w:instrText>
            </w:r>
            <w:r w:rsidR="000642B4">
              <w:rPr>
                <w:noProof/>
                <w:webHidden/>
              </w:rPr>
            </w:r>
            <w:r w:rsidR="000642B4">
              <w:rPr>
                <w:noProof/>
                <w:webHidden/>
              </w:rPr>
              <w:fldChar w:fldCharType="separate"/>
            </w:r>
            <w:r w:rsidR="000642B4">
              <w:rPr>
                <w:noProof/>
                <w:webHidden/>
              </w:rPr>
              <w:t>20</w:t>
            </w:r>
            <w:r w:rsidR="000642B4">
              <w:rPr>
                <w:noProof/>
                <w:webHidden/>
              </w:rPr>
              <w:fldChar w:fldCharType="end"/>
            </w:r>
          </w:hyperlink>
        </w:p>
        <w:p w:rsidR="000642B4" w:rsidP="000642B4" w:rsidRDefault="00D1532A" w14:paraId="1F6617A2" w14:textId="4BBCFCAD">
          <w:pPr>
            <w:pStyle w:val="TOC2"/>
            <w:tabs>
              <w:tab w:val="right" w:leader="dot" w:pos="9016"/>
            </w:tabs>
            <w:bidi/>
            <w:rPr>
              <w:rFonts w:eastAsiaTheme="minorEastAsia"/>
              <w:noProof/>
              <w:kern w:val="2"/>
              <w14:ligatures w14:val="standardContextual"/>
            </w:rPr>
          </w:pPr>
          <w:hyperlink w:history="1" w:anchor="_Toc153118397">
            <w:r w:rsidRPr="007B0E92" w:rsidR="000642B4">
              <w:rPr>
                <w:rStyle w:val="Hyperlink"/>
                <w:noProof/>
                <w:rtl/>
                <w:lang w:bidi="he-IL"/>
              </w:rPr>
              <w:t>פופ-אפ "הודעת הצלחה"</w:t>
            </w:r>
            <w:r w:rsidR="000642B4">
              <w:rPr>
                <w:noProof/>
                <w:webHidden/>
              </w:rPr>
              <w:tab/>
            </w:r>
            <w:r w:rsidR="000642B4">
              <w:rPr>
                <w:noProof/>
                <w:webHidden/>
              </w:rPr>
              <w:fldChar w:fldCharType="begin"/>
            </w:r>
            <w:r w:rsidR="000642B4">
              <w:rPr>
                <w:noProof/>
                <w:webHidden/>
              </w:rPr>
              <w:instrText xml:space="preserve"> PAGEREF _Toc153118397 \h </w:instrText>
            </w:r>
            <w:r w:rsidR="000642B4">
              <w:rPr>
                <w:noProof/>
                <w:webHidden/>
              </w:rPr>
            </w:r>
            <w:r w:rsidR="000642B4">
              <w:rPr>
                <w:noProof/>
                <w:webHidden/>
              </w:rPr>
              <w:fldChar w:fldCharType="separate"/>
            </w:r>
            <w:r w:rsidR="000642B4">
              <w:rPr>
                <w:noProof/>
                <w:webHidden/>
              </w:rPr>
              <w:t>21</w:t>
            </w:r>
            <w:r w:rsidR="000642B4">
              <w:rPr>
                <w:noProof/>
                <w:webHidden/>
              </w:rPr>
              <w:fldChar w:fldCharType="end"/>
            </w:r>
          </w:hyperlink>
        </w:p>
        <w:p w:rsidR="000642B4" w:rsidP="000642B4" w:rsidRDefault="00D1532A" w14:paraId="2AA5759F" w14:textId="38E599E9">
          <w:pPr>
            <w:pStyle w:val="TOC2"/>
            <w:tabs>
              <w:tab w:val="right" w:leader="dot" w:pos="9016"/>
            </w:tabs>
            <w:bidi/>
            <w:rPr>
              <w:rFonts w:eastAsiaTheme="minorEastAsia"/>
              <w:noProof/>
              <w:kern w:val="2"/>
              <w14:ligatures w14:val="standardContextual"/>
            </w:rPr>
          </w:pPr>
          <w:hyperlink w:history="1" w:anchor="_Toc153118398">
            <w:r w:rsidRPr="007B0E92" w:rsidR="000642B4">
              <w:rPr>
                <w:rStyle w:val="Hyperlink"/>
                <w:noProof/>
                <w:rtl/>
                <w:lang w:bidi="he-IL"/>
              </w:rPr>
              <w:t>פופ-אפ "הגשה למכרז לאחר שהוגש נמנע"</w:t>
            </w:r>
            <w:r w:rsidR="000642B4">
              <w:rPr>
                <w:noProof/>
                <w:webHidden/>
              </w:rPr>
              <w:tab/>
            </w:r>
            <w:r w:rsidR="000642B4">
              <w:rPr>
                <w:noProof/>
                <w:webHidden/>
              </w:rPr>
              <w:fldChar w:fldCharType="begin"/>
            </w:r>
            <w:r w:rsidR="000642B4">
              <w:rPr>
                <w:noProof/>
                <w:webHidden/>
              </w:rPr>
              <w:instrText xml:space="preserve"> PAGEREF _Toc153118398 \h </w:instrText>
            </w:r>
            <w:r w:rsidR="000642B4">
              <w:rPr>
                <w:noProof/>
                <w:webHidden/>
              </w:rPr>
            </w:r>
            <w:r w:rsidR="000642B4">
              <w:rPr>
                <w:noProof/>
                <w:webHidden/>
              </w:rPr>
              <w:fldChar w:fldCharType="separate"/>
            </w:r>
            <w:r w:rsidR="000642B4">
              <w:rPr>
                <w:noProof/>
                <w:webHidden/>
              </w:rPr>
              <w:t>21</w:t>
            </w:r>
            <w:r w:rsidR="000642B4">
              <w:rPr>
                <w:noProof/>
                <w:webHidden/>
              </w:rPr>
              <w:fldChar w:fldCharType="end"/>
            </w:r>
          </w:hyperlink>
        </w:p>
        <w:p w:rsidR="000642B4" w:rsidP="000642B4" w:rsidRDefault="00D1532A" w14:paraId="289E3173" w14:textId="6CBE6A66">
          <w:pPr>
            <w:pStyle w:val="TOC1"/>
            <w:jc w:val="left"/>
            <w:rPr>
              <w:rFonts w:eastAsiaTheme="minorEastAsia"/>
              <w:noProof/>
              <w:kern w:val="2"/>
              <w14:ligatures w14:val="standardContextual"/>
            </w:rPr>
          </w:pPr>
          <w:hyperlink w:history="1" w:anchor="_Toc153118399">
            <w:r w:rsidRPr="007B0E92" w:rsidR="000642B4">
              <w:rPr>
                <w:rStyle w:val="Hyperlink"/>
                <w:noProof/>
                <w:rtl/>
                <w:lang w:bidi="he-IL"/>
              </w:rPr>
              <w:t>מסכי המערכת – אגף הנדסה ובינוי</w:t>
            </w:r>
            <w:r w:rsidR="000642B4">
              <w:rPr>
                <w:noProof/>
                <w:webHidden/>
              </w:rPr>
              <w:tab/>
            </w:r>
            <w:r w:rsidR="000642B4">
              <w:rPr>
                <w:noProof/>
                <w:webHidden/>
              </w:rPr>
              <w:fldChar w:fldCharType="begin"/>
            </w:r>
            <w:r w:rsidR="000642B4">
              <w:rPr>
                <w:noProof/>
                <w:webHidden/>
              </w:rPr>
              <w:instrText xml:space="preserve"> PAGEREF _Toc153118399 \h </w:instrText>
            </w:r>
            <w:r w:rsidR="000642B4">
              <w:rPr>
                <w:noProof/>
                <w:webHidden/>
              </w:rPr>
            </w:r>
            <w:r w:rsidR="000642B4">
              <w:rPr>
                <w:noProof/>
                <w:webHidden/>
              </w:rPr>
              <w:fldChar w:fldCharType="separate"/>
            </w:r>
            <w:r w:rsidR="000642B4">
              <w:rPr>
                <w:noProof/>
                <w:webHidden/>
              </w:rPr>
              <w:t>22</w:t>
            </w:r>
            <w:r w:rsidR="000642B4">
              <w:rPr>
                <w:noProof/>
                <w:webHidden/>
              </w:rPr>
              <w:fldChar w:fldCharType="end"/>
            </w:r>
          </w:hyperlink>
        </w:p>
        <w:p w:rsidR="000642B4" w:rsidP="000642B4" w:rsidRDefault="00D1532A" w14:paraId="57DBD6B4" w14:textId="562FB45C">
          <w:pPr>
            <w:pStyle w:val="TOC2"/>
            <w:tabs>
              <w:tab w:val="right" w:leader="dot" w:pos="9016"/>
            </w:tabs>
            <w:bidi/>
            <w:rPr>
              <w:rFonts w:eastAsiaTheme="minorEastAsia"/>
              <w:noProof/>
              <w:kern w:val="2"/>
              <w14:ligatures w14:val="standardContextual"/>
            </w:rPr>
          </w:pPr>
          <w:hyperlink w:history="1" w:anchor="_Toc153118400">
            <w:r w:rsidRPr="007B0E92" w:rsidR="000642B4">
              <w:rPr>
                <w:rStyle w:val="Hyperlink"/>
                <w:noProof/>
                <w:rtl/>
                <w:lang w:bidi="he-IL"/>
              </w:rPr>
              <w:t>באנר ראשי המופיע בכל מסכי מערכת</w:t>
            </w:r>
            <w:r w:rsidR="000642B4">
              <w:rPr>
                <w:noProof/>
                <w:webHidden/>
              </w:rPr>
              <w:tab/>
            </w:r>
            <w:r w:rsidR="000642B4">
              <w:rPr>
                <w:noProof/>
                <w:webHidden/>
              </w:rPr>
              <w:fldChar w:fldCharType="begin"/>
            </w:r>
            <w:r w:rsidR="000642B4">
              <w:rPr>
                <w:noProof/>
                <w:webHidden/>
              </w:rPr>
              <w:instrText xml:space="preserve"> PAGEREF _Toc153118400 \h </w:instrText>
            </w:r>
            <w:r w:rsidR="000642B4">
              <w:rPr>
                <w:noProof/>
                <w:webHidden/>
              </w:rPr>
            </w:r>
            <w:r w:rsidR="000642B4">
              <w:rPr>
                <w:noProof/>
                <w:webHidden/>
              </w:rPr>
              <w:fldChar w:fldCharType="separate"/>
            </w:r>
            <w:r w:rsidR="000642B4">
              <w:rPr>
                <w:noProof/>
                <w:webHidden/>
              </w:rPr>
              <w:t>22</w:t>
            </w:r>
            <w:r w:rsidR="000642B4">
              <w:rPr>
                <w:noProof/>
                <w:webHidden/>
              </w:rPr>
              <w:fldChar w:fldCharType="end"/>
            </w:r>
          </w:hyperlink>
        </w:p>
        <w:p w:rsidR="000642B4" w:rsidP="000642B4" w:rsidRDefault="00D1532A" w14:paraId="27C88DA3" w14:textId="2B959485">
          <w:pPr>
            <w:pStyle w:val="TOC2"/>
            <w:tabs>
              <w:tab w:val="right" w:leader="dot" w:pos="9016"/>
            </w:tabs>
            <w:bidi/>
            <w:rPr>
              <w:rFonts w:eastAsiaTheme="minorEastAsia"/>
              <w:noProof/>
              <w:kern w:val="2"/>
              <w14:ligatures w14:val="standardContextual"/>
            </w:rPr>
          </w:pPr>
          <w:hyperlink w:history="1" w:anchor="_Toc153118401">
            <w:r w:rsidRPr="007B0E92" w:rsidR="000642B4">
              <w:rPr>
                <w:rStyle w:val="Hyperlink"/>
                <w:noProof/>
                <w:rtl/>
                <w:lang w:bidi="he-IL"/>
              </w:rPr>
              <w:t>פוטר של מסכים בהם מתבצע תהליך הגשת הצעה למכרז</w:t>
            </w:r>
            <w:r w:rsidR="000642B4">
              <w:rPr>
                <w:noProof/>
                <w:webHidden/>
              </w:rPr>
              <w:tab/>
            </w:r>
            <w:r w:rsidR="000642B4">
              <w:rPr>
                <w:noProof/>
                <w:webHidden/>
              </w:rPr>
              <w:fldChar w:fldCharType="begin"/>
            </w:r>
            <w:r w:rsidR="000642B4">
              <w:rPr>
                <w:noProof/>
                <w:webHidden/>
              </w:rPr>
              <w:instrText xml:space="preserve"> PAGEREF _Toc153118401 \h </w:instrText>
            </w:r>
            <w:r w:rsidR="000642B4">
              <w:rPr>
                <w:noProof/>
                <w:webHidden/>
              </w:rPr>
            </w:r>
            <w:r w:rsidR="000642B4">
              <w:rPr>
                <w:noProof/>
                <w:webHidden/>
              </w:rPr>
              <w:fldChar w:fldCharType="separate"/>
            </w:r>
            <w:r w:rsidR="000642B4">
              <w:rPr>
                <w:noProof/>
                <w:webHidden/>
              </w:rPr>
              <w:t>24</w:t>
            </w:r>
            <w:r w:rsidR="000642B4">
              <w:rPr>
                <w:noProof/>
                <w:webHidden/>
              </w:rPr>
              <w:fldChar w:fldCharType="end"/>
            </w:r>
          </w:hyperlink>
        </w:p>
        <w:p w:rsidR="000642B4" w:rsidP="000642B4" w:rsidRDefault="00D1532A" w14:paraId="53EE5C50" w14:textId="143FC463">
          <w:pPr>
            <w:pStyle w:val="TOC2"/>
            <w:tabs>
              <w:tab w:val="right" w:leader="dot" w:pos="9016"/>
            </w:tabs>
            <w:bidi/>
            <w:rPr>
              <w:rFonts w:eastAsiaTheme="minorEastAsia"/>
              <w:noProof/>
              <w:kern w:val="2"/>
              <w14:ligatures w14:val="standardContextual"/>
            </w:rPr>
          </w:pPr>
          <w:hyperlink w:history="1" w:anchor="_Toc153118402">
            <w:r w:rsidRPr="007B0E92" w:rsidR="000642B4">
              <w:rPr>
                <w:rStyle w:val="Hyperlink"/>
                <w:noProof/>
                <w:rtl/>
                <w:lang w:bidi="he-IL"/>
              </w:rPr>
              <w:t>סרגל ימני במסכים בהם מתבצע תהליך הגשת הצעה למכרז</w:t>
            </w:r>
            <w:r w:rsidR="000642B4">
              <w:rPr>
                <w:noProof/>
                <w:webHidden/>
              </w:rPr>
              <w:tab/>
            </w:r>
            <w:r w:rsidR="000642B4">
              <w:rPr>
                <w:noProof/>
                <w:webHidden/>
              </w:rPr>
              <w:fldChar w:fldCharType="begin"/>
            </w:r>
            <w:r w:rsidR="000642B4">
              <w:rPr>
                <w:noProof/>
                <w:webHidden/>
              </w:rPr>
              <w:instrText xml:space="preserve"> PAGEREF _Toc153118402 \h </w:instrText>
            </w:r>
            <w:r w:rsidR="000642B4">
              <w:rPr>
                <w:noProof/>
                <w:webHidden/>
              </w:rPr>
            </w:r>
            <w:r w:rsidR="000642B4">
              <w:rPr>
                <w:noProof/>
                <w:webHidden/>
              </w:rPr>
              <w:fldChar w:fldCharType="separate"/>
            </w:r>
            <w:r w:rsidR="000642B4">
              <w:rPr>
                <w:noProof/>
                <w:webHidden/>
              </w:rPr>
              <w:t>29</w:t>
            </w:r>
            <w:r w:rsidR="000642B4">
              <w:rPr>
                <w:noProof/>
                <w:webHidden/>
              </w:rPr>
              <w:fldChar w:fldCharType="end"/>
            </w:r>
          </w:hyperlink>
        </w:p>
        <w:p w:rsidR="000642B4" w:rsidP="000642B4" w:rsidRDefault="00D1532A" w14:paraId="7A584871" w14:textId="73365F41">
          <w:pPr>
            <w:pStyle w:val="TOC2"/>
            <w:tabs>
              <w:tab w:val="right" w:leader="dot" w:pos="9016"/>
            </w:tabs>
            <w:bidi/>
            <w:rPr>
              <w:rFonts w:eastAsiaTheme="minorEastAsia"/>
              <w:noProof/>
              <w:kern w:val="2"/>
              <w14:ligatures w14:val="standardContextual"/>
            </w:rPr>
          </w:pPr>
          <w:hyperlink w:history="1" w:anchor="_Toc153118403">
            <w:r w:rsidRPr="007B0E92" w:rsidR="000642B4">
              <w:rPr>
                <w:rStyle w:val="Hyperlink"/>
                <w:noProof/>
                <w:rtl/>
                <w:lang w:bidi="he-IL"/>
              </w:rPr>
              <w:t>מסך בית של מענה מקוון</w:t>
            </w:r>
            <w:r w:rsidR="000642B4">
              <w:rPr>
                <w:noProof/>
                <w:webHidden/>
              </w:rPr>
              <w:tab/>
            </w:r>
            <w:r w:rsidR="000642B4">
              <w:rPr>
                <w:noProof/>
                <w:webHidden/>
              </w:rPr>
              <w:fldChar w:fldCharType="begin"/>
            </w:r>
            <w:r w:rsidR="000642B4">
              <w:rPr>
                <w:noProof/>
                <w:webHidden/>
              </w:rPr>
              <w:instrText xml:space="preserve"> PAGEREF _Toc153118403 \h </w:instrText>
            </w:r>
            <w:r w:rsidR="000642B4">
              <w:rPr>
                <w:noProof/>
                <w:webHidden/>
              </w:rPr>
            </w:r>
            <w:r w:rsidR="000642B4">
              <w:rPr>
                <w:noProof/>
                <w:webHidden/>
              </w:rPr>
              <w:fldChar w:fldCharType="separate"/>
            </w:r>
            <w:r w:rsidR="000642B4">
              <w:rPr>
                <w:noProof/>
                <w:webHidden/>
              </w:rPr>
              <w:t>33</w:t>
            </w:r>
            <w:r w:rsidR="000642B4">
              <w:rPr>
                <w:noProof/>
                <w:webHidden/>
              </w:rPr>
              <w:fldChar w:fldCharType="end"/>
            </w:r>
          </w:hyperlink>
        </w:p>
        <w:p w:rsidR="000642B4" w:rsidP="000642B4" w:rsidRDefault="00D1532A" w14:paraId="27E02006" w14:textId="482A3DCF">
          <w:pPr>
            <w:pStyle w:val="TOC2"/>
            <w:tabs>
              <w:tab w:val="right" w:leader="dot" w:pos="9016"/>
            </w:tabs>
            <w:bidi/>
            <w:rPr>
              <w:rFonts w:eastAsiaTheme="minorEastAsia"/>
              <w:noProof/>
              <w:kern w:val="2"/>
              <w14:ligatures w14:val="standardContextual"/>
            </w:rPr>
          </w:pPr>
          <w:hyperlink w:history="1" w:anchor="_Toc153118404">
            <w:r w:rsidRPr="007B0E92" w:rsidR="000642B4">
              <w:rPr>
                <w:rStyle w:val="Hyperlink"/>
                <w:noProof/>
                <w:rtl/>
                <w:lang w:bidi="he-IL"/>
              </w:rPr>
              <w:t>אישור תנאים</w:t>
            </w:r>
            <w:r w:rsidR="000642B4">
              <w:rPr>
                <w:noProof/>
                <w:webHidden/>
              </w:rPr>
              <w:tab/>
            </w:r>
            <w:r w:rsidR="000642B4">
              <w:rPr>
                <w:noProof/>
                <w:webHidden/>
              </w:rPr>
              <w:fldChar w:fldCharType="begin"/>
            </w:r>
            <w:r w:rsidR="000642B4">
              <w:rPr>
                <w:noProof/>
                <w:webHidden/>
              </w:rPr>
              <w:instrText xml:space="preserve"> PAGEREF _Toc153118404 \h </w:instrText>
            </w:r>
            <w:r w:rsidR="000642B4">
              <w:rPr>
                <w:noProof/>
                <w:webHidden/>
              </w:rPr>
            </w:r>
            <w:r w:rsidR="000642B4">
              <w:rPr>
                <w:noProof/>
                <w:webHidden/>
              </w:rPr>
              <w:fldChar w:fldCharType="separate"/>
            </w:r>
            <w:r w:rsidR="000642B4">
              <w:rPr>
                <w:noProof/>
                <w:webHidden/>
              </w:rPr>
              <w:t>35</w:t>
            </w:r>
            <w:r w:rsidR="000642B4">
              <w:rPr>
                <w:noProof/>
                <w:webHidden/>
              </w:rPr>
              <w:fldChar w:fldCharType="end"/>
            </w:r>
          </w:hyperlink>
        </w:p>
        <w:p w:rsidR="000642B4" w:rsidP="000642B4" w:rsidRDefault="00D1532A" w14:paraId="5C393B27" w14:textId="2DD38241">
          <w:pPr>
            <w:pStyle w:val="TOC2"/>
            <w:tabs>
              <w:tab w:val="right" w:leader="dot" w:pos="9016"/>
            </w:tabs>
            <w:bidi/>
            <w:rPr>
              <w:rFonts w:eastAsiaTheme="minorEastAsia"/>
              <w:noProof/>
              <w:kern w:val="2"/>
              <w14:ligatures w14:val="standardContextual"/>
            </w:rPr>
          </w:pPr>
          <w:hyperlink w:history="1" w:anchor="_Toc153118405">
            <w:r w:rsidRPr="007B0E92" w:rsidR="000642B4">
              <w:rPr>
                <w:rStyle w:val="Hyperlink"/>
                <w:noProof/>
                <w:rtl/>
                <w:lang w:bidi="he-IL"/>
              </w:rPr>
              <w:t>חלון מסמך לקריאה ולאישור</w:t>
            </w:r>
            <w:r w:rsidR="000642B4">
              <w:rPr>
                <w:noProof/>
                <w:webHidden/>
              </w:rPr>
              <w:tab/>
            </w:r>
            <w:r w:rsidR="000642B4">
              <w:rPr>
                <w:noProof/>
                <w:webHidden/>
              </w:rPr>
              <w:fldChar w:fldCharType="begin"/>
            </w:r>
            <w:r w:rsidR="000642B4">
              <w:rPr>
                <w:noProof/>
                <w:webHidden/>
              </w:rPr>
              <w:instrText xml:space="preserve"> PAGEREF _Toc153118405 \h </w:instrText>
            </w:r>
            <w:r w:rsidR="000642B4">
              <w:rPr>
                <w:noProof/>
                <w:webHidden/>
              </w:rPr>
            </w:r>
            <w:r w:rsidR="000642B4">
              <w:rPr>
                <w:noProof/>
                <w:webHidden/>
              </w:rPr>
              <w:fldChar w:fldCharType="separate"/>
            </w:r>
            <w:r w:rsidR="000642B4">
              <w:rPr>
                <w:noProof/>
                <w:webHidden/>
              </w:rPr>
              <w:t>39</w:t>
            </w:r>
            <w:r w:rsidR="000642B4">
              <w:rPr>
                <w:noProof/>
                <w:webHidden/>
              </w:rPr>
              <w:fldChar w:fldCharType="end"/>
            </w:r>
          </w:hyperlink>
        </w:p>
        <w:p w:rsidR="000642B4" w:rsidP="000642B4" w:rsidRDefault="00D1532A" w14:paraId="1A9F311F" w14:textId="4587A18C">
          <w:pPr>
            <w:pStyle w:val="TOC2"/>
            <w:tabs>
              <w:tab w:val="right" w:leader="dot" w:pos="9016"/>
            </w:tabs>
            <w:bidi/>
            <w:rPr>
              <w:rFonts w:eastAsiaTheme="minorEastAsia"/>
              <w:noProof/>
              <w:kern w:val="2"/>
              <w14:ligatures w14:val="standardContextual"/>
            </w:rPr>
          </w:pPr>
          <w:hyperlink w:history="1" w:anchor="_Toc153118406">
            <w:r w:rsidRPr="007B0E92" w:rsidR="000642B4">
              <w:rPr>
                <w:rStyle w:val="Hyperlink"/>
                <w:noProof/>
                <w:rtl/>
                <w:lang w:bidi="he-IL"/>
              </w:rPr>
              <w:t>אנשי קשר</w:t>
            </w:r>
            <w:r w:rsidR="000642B4">
              <w:rPr>
                <w:noProof/>
                <w:webHidden/>
              </w:rPr>
              <w:tab/>
            </w:r>
            <w:r w:rsidR="000642B4">
              <w:rPr>
                <w:noProof/>
                <w:webHidden/>
              </w:rPr>
              <w:fldChar w:fldCharType="begin"/>
            </w:r>
            <w:r w:rsidR="000642B4">
              <w:rPr>
                <w:noProof/>
                <w:webHidden/>
              </w:rPr>
              <w:instrText xml:space="preserve"> PAGEREF _Toc153118406 \h </w:instrText>
            </w:r>
            <w:r w:rsidR="000642B4">
              <w:rPr>
                <w:noProof/>
                <w:webHidden/>
              </w:rPr>
            </w:r>
            <w:r w:rsidR="000642B4">
              <w:rPr>
                <w:noProof/>
                <w:webHidden/>
              </w:rPr>
              <w:fldChar w:fldCharType="separate"/>
            </w:r>
            <w:r w:rsidR="000642B4">
              <w:rPr>
                <w:noProof/>
                <w:webHidden/>
              </w:rPr>
              <w:t>41</w:t>
            </w:r>
            <w:r w:rsidR="000642B4">
              <w:rPr>
                <w:noProof/>
                <w:webHidden/>
              </w:rPr>
              <w:fldChar w:fldCharType="end"/>
            </w:r>
          </w:hyperlink>
        </w:p>
        <w:p w:rsidR="000642B4" w:rsidP="000642B4" w:rsidRDefault="00D1532A" w14:paraId="682C1F97" w14:textId="759CCB92">
          <w:pPr>
            <w:pStyle w:val="TOC2"/>
            <w:tabs>
              <w:tab w:val="right" w:leader="dot" w:pos="9016"/>
            </w:tabs>
            <w:bidi/>
            <w:rPr>
              <w:rFonts w:eastAsiaTheme="minorEastAsia"/>
              <w:noProof/>
              <w:kern w:val="2"/>
              <w14:ligatures w14:val="standardContextual"/>
            </w:rPr>
          </w:pPr>
          <w:hyperlink w:history="1" w:anchor="_Toc153118407">
            <w:r w:rsidRPr="007B0E92" w:rsidR="000642B4">
              <w:rPr>
                <w:rStyle w:val="Hyperlink"/>
                <w:noProof/>
                <w:rtl/>
                <w:lang w:bidi="he-IL"/>
              </w:rPr>
              <w:t>מעטפות</w:t>
            </w:r>
            <w:r w:rsidR="000642B4">
              <w:rPr>
                <w:noProof/>
                <w:webHidden/>
              </w:rPr>
              <w:tab/>
            </w:r>
            <w:r w:rsidR="000642B4">
              <w:rPr>
                <w:noProof/>
                <w:webHidden/>
              </w:rPr>
              <w:fldChar w:fldCharType="begin"/>
            </w:r>
            <w:r w:rsidR="000642B4">
              <w:rPr>
                <w:noProof/>
                <w:webHidden/>
              </w:rPr>
              <w:instrText xml:space="preserve"> PAGEREF _Toc153118407 \h </w:instrText>
            </w:r>
            <w:r w:rsidR="000642B4">
              <w:rPr>
                <w:noProof/>
                <w:webHidden/>
              </w:rPr>
            </w:r>
            <w:r w:rsidR="000642B4">
              <w:rPr>
                <w:noProof/>
                <w:webHidden/>
              </w:rPr>
              <w:fldChar w:fldCharType="separate"/>
            </w:r>
            <w:r w:rsidR="000642B4">
              <w:rPr>
                <w:noProof/>
                <w:webHidden/>
              </w:rPr>
              <w:t>44</w:t>
            </w:r>
            <w:r w:rsidR="000642B4">
              <w:rPr>
                <w:noProof/>
                <w:webHidden/>
              </w:rPr>
              <w:fldChar w:fldCharType="end"/>
            </w:r>
          </w:hyperlink>
        </w:p>
        <w:p w:rsidR="000642B4" w:rsidP="000642B4" w:rsidRDefault="00D1532A" w14:paraId="7FC4DFEF" w14:textId="3459DFE4">
          <w:pPr>
            <w:pStyle w:val="TOC2"/>
            <w:tabs>
              <w:tab w:val="right" w:leader="dot" w:pos="9016"/>
            </w:tabs>
            <w:bidi/>
            <w:rPr>
              <w:rFonts w:eastAsiaTheme="minorEastAsia"/>
              <w:noProof/>
              <w:kern w:val="2"/>
              <w14:ligatures w14:val="standardContextual"/>
            </w:rPr>
          </w:pPr>
          <w:hyperlink w:history="1" w:anchor="_Toc153118408">
            <w:r w:rsidRPr="007B0E92" w:rsidR="000642B4">
              <w:rPr>
                <w:rStyle w:val="Hyperlink"/>
                <w:noProof/>
                <w:rtl/>
                <w:lang w:bidi="he-IL"/>
              </w:rPr>
              <w:t>סיכום ואישור</w:t>
            </w:r>
            <w:r w:rsidR="000642B4">
              <w:rPr>
                <w:noProof/>
                <w:webHidden/>
              </w:rPr>
              <w:tab/>
            </w:r>
            <w:r w:rsidR="000642B4">
              <w:rPr>
                <w:noProof/>
                <w:webHidden/>
              </w:rPr>
              <w:fldChar w:fldCharType="begin"/>
            </w:r>
            <w:r w:rsidR="000642B4">
              <w:rPr>
                <w:noProof/>
                <w:webHidden/>
              </w:rPr>
              <w:instrText xml:space="preserve"> PAGEREF _Toc153118408 \h </w:instrText>
            </w:r>
            <w:r w:rsidR="000642B4">
              <w:rPr>
                <w:noProof/>
                <w:webHidden/>
              </w:rPr>
            </w:r>
            <w:r w:rsidR="000642B4">
              <w:rPr>
                <w:noProof/>
                <w:webHidden/>
              </w:rPr>
              <w:fldChar w:fldCharType="separate"/>
            </w:r>
            <w:r w:rsidR="000642B4">
              <w:rPr>
                <w:noProof/>
                <w:webHidden/>
              </w:rPr>
              <w:t>55</w:t>
            </w:r>
            <w:r w:rsidR="000642B4">
              <w:rPr>
                <w:noProof/>
                <w:webHidden/>
              </w:rPr>
              <w:fldChar w:fldCharType="end"/>
            </w:r>
          </w:hyperlink>
        </w:p>
        <w:p w:rsidR="000642B4" w:rsidP="000642B4" w:rsidRDefault="00D1532A" w14:paraId="3ECFCC3C" w14:textId="00B3432C">
          <w:pPr>
            <w:pStyle w:val="TOC2"/>
            <w:tabs>
              <w:tab w:val="right" w:leader="dot" w:pos="9016"/>
            </w:tabs>
            <w:bidi/>
            <w:rPr>
              <w:rFonts w:eastAsiaTheme="minorEastAsia"/>
              <w:noProof/>
              <w:kern w:val="2"/>
              <w14:ligatures w14:val="standardContextual"/>
            </w:rPr>
          </w:pPr>
          <w:hyperlink w:history="1" w:anchor="_Toc153118409">
            <w:r w:rsidRPr="007B0E92" w:rsidR="000642B4">
              <w:rPr>
                <w:rStyle w:val="Hyperlink"/>
                <w:noProof/>
                <w:rtl/>
                <w:lang w:bidi="he-IL"/>
              </w:rPr>
              <w:t>פרטי הצעה / הימנעות למכרז</w:t>
            </w:r>
            <w:r w:rsidR="000642B4">
              <w:rPr>
                <w:noProof/>
                <w:webHidden/>
              </w:rPr>
              <w:tab/>
            </w:r>
            <w:r w:rsidR="000642B4">
              <w:rPr>
                <w:noProof/>
                <w:webHidden/>
              </w:rPr>
              <w:fldChar w:fldCharType="begin"/>
            </w:r>
            <w:r w:rsidR="000642B4">
              <w:rPr>
                <w:noProof/>
                <w:webHidden/>
              </w:rPr>
              <w:instrText xml:space="preserve"> PAGEREF _Toc153118409 \h </w:instrText>
            </w:r>
            <w:r w:rsidR="000642B4">
              <w:rPr>
                <w:noProof/>
                <w:webHidden/>
              </w:rPr>
            </w:r>
            <w:r w:rsidR="000642B4">
              <w:rPr>
                <w:noProof/>
                <w:webHidden/>
              </w:rPr>
              <w:fldChar w:fldCharType="separate"/>
            </w:r>
            <w:r w:rsidR="000642B4">
              <w:rPr>
                <w:noProof/>
                <w:webHidden/>
              </w:rPr>
              <w:t>59</w:t>
            </w:r>
            <w:r w:rsidR="000642B4">
              <w:rPr>
                <w:noProof/>
                <w:webHidden/>
              </w:rPr>
              <w:fldChar w:fldCharType="end"/>
            </w:r>
          </w:hyperlink>
        </w:p>
        <w:p w:rsidR="000642B4" w:rsidP="000642B4" w:rsidRDefault="00D1532A" w14:paraId="44DAEFBD" w14:textId="3AB2623E">
          <w:pPr>
            <w:pStyle w:val="TOC2"/>
            <w:tabs>
              <w:tab w:val="right" w:leader="dot" w:pos="9016"/>
            </w:tabs>
            <w:bidi/>
            <w:rPr>
              <w:rFonts w:eastAsiaTheme="minorEastAsia"/>
              <w:noProof/>
              <w:kern w:val="2"/>
              <w14:ligatures w14:val="standardContextual"/>
            </w:rPr>
          </w:pPr>
          <w:hyperlink w:history="1" w:anchor="_Toc153118410">
            <w:r w:rsidRPr="007B0E92" w:rsidR="000642B4">
              <w:rPr>
                <w:rStyle w:val="Hyperlink"/>
                <w:noProof/>
                <w:rtl/>
                <w:lang w:bidi="he-IL"/>
              </w:rPr>
              <w:t>אסמכתה</w:t>
            </w:r>
            <w:r w:rsidR="000642B4">
              <w:rPr>
                <w:noProof/>
                <w:webHidden/>
              </w:rPr>
              <w:tab/>
            </w:r>
            <w:r w:rsidR="000642B4">
              <w:rPr>
                <w:noProof/>
                <w:webHidden/>
              </w:rPr>
              <w:fldChar w:fldCharType="begin"/>
            </w:r>
            <w:r w:rsidR="000642B4">
              <w:rPr>
                <w:noProof/>
                <w:webHidden/>
              </w:rPr>
              <w:instrText xml:space="preserve"> PAGEREF _Toc153118410 \h </w:instrText>
            </w:r>
            <w:r w:rsidR="000642B4">
              <w:rPr>
                <w:noProof/>
                <w:webHidden/>
              </w:rPr>
            </w:r>
            <w:r w:rsidR="000642B4">
              <w:rPr>
                <w:noProof/>
                <w:webHidden/>
              </w:rPr>
              <w:fldChar w:fldCharType="separate"/>
            </w:r>
            <w:r w:rsidR="000642B4">
              <w:rPr>
                <w:noProof/>
                <w:webHidden/>
              </w:rPr>
              <w:t>63</w:t>
            </w:r>
            <w:r w:rsidR="000642B4">
              <w:rPr>
                <w:noProof/>
                <w:webHidden/>
              </w:rPr>
              <w:fldChar w:fldCharType="end"/>
            </w:r>
          </w:hyperlink>
        </w:p>
        <w:p w:rsidR="000642B4" w:rsidP="000642B4" w:rsidRDefault="00D1532A" w14:paraId="1E2C0C9D" w14:textId="7E0696C1">
          <w:pPr>
            <w:pStyle w:val="TOC2"/>
            <w:tabs>
              <w:tab w:val="right" w:leader="dot" w:pos="9016"/>
            </w:tabs>
            <w:bidi/>
            <w:rPr>
              <w:rFonts w:eastAsiaTheme="minorEastAsia"/>
              <w:noProof/>
              <w:kern w:val="2"/>
              <w14:ligatures w14:val="standardContextual"/>
            </w:rPr>
          </w:pPr>
          <w:hyperlink w:history="1" w:anchor="_Toc153118411">
            <w:r w:rsidRPr="007B0E92" w:rsidR="000642B4">
              <w:rPr>
                <w:rStyle w:val="Hyperlink"/>
                <w:noProof/>
                <w:rtl/>
                <w:lang w:bidi="he-IL"/>
              </w:rPr>
              <w:t>הגשת הימנעות / עדכון הימנעות / הסרת הצעה</w:t>
            </w:r>
            <w:r w:rsidR="000642B4">
              <w:rPr>
                <w:noProof/>
                <w:webHidden/>
              </w:rPr>
              <w:tab/>
            </w:r>
            <w:r w:rsidR="000642B4">
              <w:rPr>
                <w:noProof/>
                <w:webHidden/>
              </w:rPr>
              <w:fldChar w:fldCharType="begin"/>
            </w:r>
            <w:r w:rsidR="000642B4">
              <w:rPr>
                <w:noProof/>
                <w:webHidden/>
              </w:rPr>
              <w:instrText xml:space="preserve"> PAGEREF _Toc153118411 \h </w:instrText>
            </w:r>
            <w:r w:rsidR="000642B4">
              <w:rPr>
                <w:noProof/>
                <w:webHidden/>
              </w:rPr>
            </w:r>
            <w:r w:rsidR="000642B4">
              <w:rPr>
                <w:noProof/>
                <w:webHidden/>
              </w:rPr>
              <w:fldChar w:fldCharType="separate"/>
            </w:r>
            <w:r w:rsidR="000642B4">
              <w:rPr>
                <w:noProof/>
                <w:webHidden/>
              </w:rPr>
              <w:t>65</w:t>
            </w:r>
            <w:r w:rsidR="000642B4">
              <w:rPr>
                <w:noProof/>
                <w:webHidden/>
              </w:rPr>
              <w:fldChar w:fldCharType="end"/>
            </w:r>
          </w:hyperlink>
        </w:p>
        <w:p w:rsidR="000642B4" w:rsidP="000642B4" w:rsidRDefault="00D1532A" w14:paraId="1AECAC8B" w14:textId="012B5F98">
          <w:pPr>
            <w:pStyle w:val="TOC2"/>
            <w:tabs>
              <w:tab w:val="right" w:leader="dot" w:pos="9016"/>
            </w:tabs>
            <w:bidi/>
            <w:rPr>
              <w:rFonts w:eastAsiaTheme="minorEastAsia"/>
              <w:noProof/>
              <w:kern w:val="2"/>
              <w14:ligatures w14:val="standardContextual"/>
            </w:rPr>
          </w:pPr>
          <w:hyperlink w:history="1" w:anchor="_Toc153118412">
            <w:r w:rsidRPr="007B0E92" w:rsidR="000642B4">
              <w:rPr>
                <w:rStyle w:val="Hyperlink"/>
                <w:noProof/>
                <w:rtl/>
                <w:lang w:bidi="he-IL"/>
              </w:rPr>
              <w:t xml:space="preserve">סיכום הצעה/הימנעות בתצורת </w:t>
            </w:r>
            <w:r w:rsidRPr="007B0E92" w:rsidR="000642B4">
              <w:rPr>
                <w:rStyle w:val="Hyperlink"/>
                <w:noProof/>
                <w:lang w:bidi="he-IL"/>
              </w:rPr>
              <w:t>PDF</w:t>
            </w:r>
            <w:r w:rsidR="000642B4">
              <w:rPr>
                <w:noProof/>
                <w:webHidden/>
              </w:rPr>
              <w:tab/>
            </w:r>
            <w:r w:rsidR="000642B4">
              <w:rPr>
                <w:noProof/>
                <w:webHidden/>
              </w:rPr>
              <w:fldChar w:fldCharType="begin"/>
            </w:r>
            <w:r w:rsidR="000642B4">
              <w:rPr>
                <w:noProof/>
                <w:webHidden/>
              </w:rPr>
              <w:instrText xml:space="preserve"> PAGEREF _Toc153118412 \h </w:instrText>
            </w:r>
            <w:r w:rsidR="000642B4">
              <w:rPr>
                <w:noProof/>
                <w:webHidden/>
              </w:rPr>
            </w:r>
            <w:r w:rsidR="000642B4">
              <w:rPr>
                <w:noProof/>
                <w:webHidden/>
              </w:rPr>
              <w:fldChar w:fldCharType="separate"/>
            </w:r>
            <w:r w:rsidR="000642B4">
              <w:rPr>
                <w:noProof/>
                <w:webHidden/>
              </w:rPr>
              <w:t>67</w:t>
            </w:r>
            <w:r w:rsidR="000642B4">
              <w:rPr>
                <w:noProof/>
                <w:webHidden/>
              </w:rPr>
              <w:fldChar w:fldCharType="end"/>
            </w:r>
          </w:hyperlink>
        </w:p>
        <w:p w:rsidR="000642B4" w:rsidP="000642B4" w:rsidRDefault="00D1532A" w14:paraId="04A40B3E" w14:textId="49BA4F29">
          <w:pPr>
            <w:pStyle w:val="TOC1"/>
            <w:jc w:val="left"/>
            <w:rPr>
              <w:rFonts w:eastAsiaTheme="minorEastAsia"/>
              <w:noProof/>
              <w:kern w:val="2"/>
              <w14:ligatures w14:val="standardContextual"/>
            </w:rPr>
          </w:pPr>
          <w:hyperlink w:history="1" w:anchor="_Toc153118413">
            <w:r w:rsidRPr="007B0E92" w:rsidR="000642B4">
              <w:rPr>
                <w:rStyle w:val="Hyperlink"/>
                <w:noProof/>
                <w:rtl/>
                <w:lang w:bidi="he-IL"/>
              </w:rPr>
              <w:t>מסכי המערכת – מנה"ר</w:t>
            </w:r>
            <w:r w:rsidR="000642B4">
              <w:rPr>
                <w:noProof/>
                <w:webHidden/>
              </w:rPr>
              <w:tab/>
            </w:r>
            <w:r w:rsidR="000642B4">
              <w:rPr>
                <w:noProof/>
                <w:webHidden/>
              </w:rPr>
              <w:fldChar w:fldCharType="begin"/>
            </w:r>
            <w:r w:rsidR="000642B4">
              <w:rPr>
                <w:noProof/>
                <w:webHidden/>
              </w:rPr>
              <w:instrText xml:space="preserve"> PAGEREF _Toc153118413 \h </w:instrText>
            </w:r>
            <w:r w:rsidR="000642B4">
              <w:rPr>
                <w:noProof/>
                <w:webHidden/>
              </w:rPr>
            </w:r>
            <w:r w:rsidR="000642B4">
              <w:rPr>
                <w:noProof/>
                <w:webHidden/>
              </w:rPr>
              <w:fldChar w:fldCharType="separate"/>
            </w:r>
            <w:r w:rsidR="000642B4">
              <w:rPr>
                <w:noProof/>
                <w:webHidden/>
              </w:rPr>
              <w:t>67</w:t>
            </w:r>
            <w:r w:rsidR="000642B4">
              <w:rPr>
                <w:noProof/>
                <w:webHidden/>
              </w:rPr>
              <w:fldChar w:fldCharType="end"/>
            </w:r>
          </w:hyperlink>
        </w:p>
        <w:p w:rsidR="000642B4" w:rsidP="000642B4" w:rsidRDefault="00D1532A" w14:paraId="24500C96" w14:textId="6D5CE1F8">
          <w:pPr>
            <w:pStyle w:val="TOC1"/>
            <w:jc w:val="left"/>
            <w:rPr>
              <w:rFonts w:eastAsiaTheme="minorEastAsia"/>
              <w:noProof/>
              <w:kern w:val="2"/>
              <w14:ligatures w14:val="standardContextual"/>
            </w:rPr>
          </w:pPr>
          <w:hyperlink w:history="1" w:anchor="_Toc153118414">
            <w:r w:rsidRPr="007B0E92" w:rsidR="000642B4">
              <w:rPr>
                <w:rStyle w:val="Hyperlink"/>
                <w:noProof/>
                <w:rtl/>
                <w:lang w:bidi="he-IL"/>
              </w:rPr>
              <w:t>טבלאות</w:t>
            </w:r>
            <w:r w:rsidR="000642B4">
              <w:rPr>
                <w:noProof/>
                <w:webHidden/>
              </w:rPr>
              <w:tab/>
            </w:r>
            <w:r w:rsidR="000642B4">
              <w:rPr>
                <w:noProof/>
                <w:webHidden/>
              </w:rPr>
              <w:fldChar w:fldCharType="begin"/>
            </w:r>
            <w:r w:rsidR="000642B4">
              <w:rPr>
                <w:noProof/>
                <w:webHidden/>
              </w:rPr>
              <w:instrText xml:space="preserve"> PAGEREF _Toc153118414 \h </w:instrText>
            </w:r>
            <w:r w:rsidR="000642B4">
              <w:rPr>
                <w:noProof/>
                <w:webHidden/>
              </w:rPr>
            </w:r>
            <w:r w:rsidR="000642B4">
              <w:rPr>
                <w:noProof/>
                <w:webHidden/>
              </w:rPr>
              <w:fldChar w:fldCharType="separate"/>
            </w:r>
            <w:r w:rsidR="000642B4">
              <w:rPr>
                <w:noProof/>
                <w:webHidden/>
              </w:rPr>
              <w:t>67</w:t>
            </w:r>
            <w:r w:rsidR="000642B4">
              <w:rPr>
                <w:noProof/>
                <w:webHidden/>
              </w:rPr>
              <w:fldChar w:fldCharType="end"/>
            </w:r>
          </w:hyperlink>
        </w:p>
        <w:p w:rsidR="002B499C" w:rsidP="000642B4" w:rsidRDefault="002B499C" w14:paraId="669B5918" w14:textId="2DFF9FC6">
          <w:pPr>
            <w:bidi/>
          </w:pPr>
          <w:r>
            <w:rPr>
              <w:b/>
              <w:bCs/>
              <w:lang w:val="he-IL"/>
            </w:rPr>
            <w:fldChar w:fldCharType="end"/>
          </w:r>
        </w:p>
      </w:sdtContent>
    </w:sdt>
    <w:p w:rsidR="000B1A34" w:rsidP="003964AB" w:rsidRDefault="00CB1DB6" w14:paraId="6B2B3762" w14:textId="35FC95B4">
      <w:pPr>
        <w:pStyle w:val="1"/>
        <w:bidi/>
        <w:rPr>
          <w:rtl/>
          <w:lang w:bidi="he-IL"/>
        </w:rPr>
      </w:pPr>
      <w:bookmarkStart w:name="_Toc153118377" w:id="0"/>
      <w:r>
        <w:rPr>
          <w:rFonts w:hint="cs"/>
          <w:rtl/>
          <w:lang w:bidi="he-IL"/>
        </w:rPr>
        <w:t>מבוא</w:t>
      </w:r>
      <w:bookmarkEnd w:id="0"/>
    </w:p>
    <w:p w:rsidR="00687257" w:rsidP="00687257" w:rsidRDefault="002B499C" w14:paraId="6C240BA8" w14:textId="3CFD46BA" w14:noSpellErr="1">
      <w:pPr>
        <w:bidi/>
        <w:rPr>
          <w:rFonts w:cs="Arial"/>
          <w:rtl w:val="1"/>
          <w:lang w:bidi="he-IL"/>
        </w:rPr>
      </w:pPr>
      <w:r w:rsidRPr="09147546" w:rsidR="002B499C">
        <w:rPr>
          <w:rFonts w:cs="Arial"/>
          <w:rtl w:val="1"/>
          <w:lang w:bidi="he-IL"/>
        </w:rPr>
        <w:t xml:space="preserve">במסמך זה מפורטים תהליכים פונקציונאליים במערכת </w:t>
      </w:r>
      <w:r w:rsidRPr="09147546" w:rsidR="00372698">
        <w:rPr>
          <w:rFonts w:cs="Arial"/>
          <w:rtl w:val="1"/>
          <w:lang w:bidi="he-IL"/>
        </w:rPr>
        <w:t xml:space="preserve">להגשת הצעה </w:t>
      </w:r>
      <w:r w:rsidRPr="09147546" w:rsidR="00372698">
        <w:rPr>
          <w:rFonts w:cs="Arial"/>
          <w:rtl w:val="1"/>
          <w:lang w:bidi="he-IL"/>
        </w:rPr>
        <w:t xml:space="preserve">כלכלתי </w:t>
      </w:r>
      <w:r w:rsidRPr="09147546" w:rsidR="002B499C">
        <w:rPr>
          <w:rFonts w:cs="Arial"/>
          <w:rtl w:val="1"/>
          <w:lang w:bidi="he-IL"/>
        </w:rPr>
        <w:t xml:space="preserve">למכרזים ע"י הספקים באופן מקוון </w:t>
      </w:r>
      <w:r w:rsidRPr="09147546" w:rsidR="00372698">
        <w:rPr>
          <w:rFonts w:cs="Arial"/>
          <w:rtl w:val="1"/>
          <w:lang w:bidi="he-IL"/>
        </w:rPr>
        <w:t>(</w:t>
      </w:r>
      <w:r w:rsidRPr="09147546" w:rsidR="002B499C">
        <w:rPr>
          <w:rFonts w:cs="Arial"/>
          <w:rtl w:val="1"/>
          <w:lang w:bidi="he-IL"/>
        </w:rPr>
        <w:t>"</w:t>
      </w:r>
      <w:r w:rsidRPr="09147546" w:rsidR="00372698">
        <w:rPr>
          <w:rFonts w:cs="Arial"/>
          <w:rtl w:val="1"/>
          <w:lang w:bidi="he-IL"/>
        </w:rPr>
        <w:t>מענה</w:t>
      </w:r>
      <w:r w:rsidRPr="09147546" w:rsidR="002B499C">
        <w:rPr>
          <w:rFonts w:cs="Arial"/>
          <w:rtl w:val="1"/>
          <w:lang w:bidi="he-IL"/>
        </w:rPr>
        <w:t xml:space="preserve"> מקוון למכרזים"</w:t>
      </w:r>
      <w:r w:rsidRPr="09147546" w:rsidR="00372698">
        <w:rPr>
          <w:rFonts w:cs="Arial"/>
          <w:rtl w:val="1"/>
          <w:lang w:bidi="he-IL"/>
        </w:rPr>
        <w:t>)</w:t>
      </w:r>
      <w:r w:rsidRPr="09147546" w:rsidR="008C798D">
        <w:rPr>
          <w:rFonts w:cs="Arial"/>
          <w:rtl w:val="1"/>
          <w:lang w:bidi="he-IL"/>
        </w:rPr>
        <w:t xml:space="preserve">. </w:t>
      </w:r>
      <w:r w:rsidRPr="09147546" w:rsidR="002B499C">
        <w:rPr>
          <w:rFonts w:cs="Arial"/>
          <w:rtl w:val="1"/>
          <w:lang w:bidi="he-IL"/>
        </w:rPr>
        <w:t>המערכת מהווה חלק מפונקציונאליות המורחבת של פורטל הספקים החדש.</w:t>
      </w:r>
    </w:p>
    <w:p w:rsidR="002B499C" w:rsidP="002B499C" w:rsidRDefault="002B499C" w14:paraId="1CF643AF" w14:textId="5DD10854">
      <w:pPr>
        <w:bidi/>
        <w:rPr>
          <w:rFonts w:cs="Arial"/>
          <w:rtl/>
          <w:lang w:bidi="he-IL"/>
        </w:rPr>
      </w:pPr>
      <w:r>
        <w:rPr>
          <w:rFonts w:hint="cs" w:cs="Arial"/>
          <w:rtl/>
          <w:lang w:bidi="he-IL"/>
        </w:rPr>
        <w:t>להלן קישורים חיוניים:</w:t>
      </w:r>
    </w:p>
    <w:p w:rsidR="002B499C" w:rsidP="00570C9E" w:rsidRDefault="002B499C" w14:paraId="2DF3ED40" w14:textId="2C5C8D17">
      <w:pPr>
        <w:bidi/>
        <w:rPr>
          <w:rFonts w:cs="Arial"/>
          <w:rtl/>
          <w:lang w:bidi="he-IL"/>
        </w:rPr>
      </w:pPr>
      <w:r>
        <w:rPr>
          <w:rFonts w:hint="cs" w:cs="Arial"/>
          <w:rtl/>
          <w:lang w:bidi="he-IL"/>
        </w:rPr>
        <w:t>פורטל ספקים</w:t>
      </w:r>
      <w:r w:rsidR="003763DB">
        <w:rPr>
          <w:rFonts w:hint="cs" w:cs="Arial"/>
          <w:rtl/>
          <w:lang w:bidi="he-IL"/>
        </w:rPr>
        <w:t xml:space="preserve"> (חדש)</w:t>
      </w:r>
      <w:r>
        <w:rPr>
          <w:rFonts w:hint="cs" w:cs="Arial"/>
          <w:rtl/>
          <w:lang w:bidi="he-IL"/>
        </w:rPr>
        <w:t xml:space="preserve"> - </w:t>
      </w:r>
      <w:hyperlink w:history="1" r:id="rId8">
        <w:r w:rsidRPr="00385DA0" w:rsidR="007C28D8">
          <w:rPr>
            <w:rStyle w:val="Hyperlink"/>
            <w:rFonts w:cs="Arial"/>
            <w:lang w:bidi="he-IL"/>
          </w:rPr>
          <w:t>https://sapakim.mod.gov.il/home</w:t>
        </w:r>
      </w:hyperlink>
    </w:p>
    <w:p w:rsidR="00570C9E" w:rsidP="00570C9E" w:rsidRDefault="00570C9E" w14:paraId="18730C34" w14:textId="275B0146">
      <w:pPr>
        <w:bidi/>
        <w:rPr>
          <w:rStyle w:val="Hyperlink"/>
          <w:rtl/>
        </w:rPr>
      </w:pPr>
      <w:r>
        <w:rPr>
          <w:rFonts w:hint="cs" w:cs="Arial"/>
          <w:rtl/>
          <w:lang w:bidi="he-IL"/>
        </w:rPr>
        <w:t xml:space="preserve">מסמך אפיון דרישות - </w:t>
      </w:r>
      <w:hyperlink w:history="1" r:id="rId9">
        <w:r>
          <w:rPr>
            <w:rStyle w:val="Hyperlink"/>
            <w:rtl/>
            <w:lang w:bidi="he-IL"/>
          </w:rPr>
          <w:t>אפיון דרישות - מענה מקוון למכרזים באתר הספקים</w:t>
        </w:r>
        <w:r>
          <w:rPr>
            <w:rStyle w:val="Hyperlink"/>
          </w:rPr>
          <w:t>.docx</w:t>
        </w:r>
      </w:hyperlink>
    </w:p>
    <w:p w:rsidR="00B86C89" w:rsidP="00B86C89" w:rsidRDefault="000730E8" w14:paraId="60738C75" w14:textId="65C09A26">
      <w:pPr>
        <w:bidi/>
        <w:rPr>
          <w:rFonts w:cs="Arial"/>
          <w:rtl/>
          <w:lang w:bidi="he-IL"/>
        </w:rPr>
      </w:pPr>
      <w:r>
        <w:rPr>
          <w:rFonts w:hint="cs" w:cs="Arial"/>
          <w:rtl/>
          <w:lang w:bidi="he-IL"/>
        </w:rPr>
        <w:t xml:space="preserve">מסמך אפיון דרישות של אגף הנדסה ובינוי - </w:t>
      </w:r>
      <w:hyperlink w:history="1" r:id="rId10">
        <w:proofErr w:type="spellStart"/>
        <w:r w:rsidRPr="002328BD" w:rsidR="00B86C89">
          <w:rPr>
            <w:rStyle w:val="Hyperlink"/>
            <w:rFonts w:cs="Arial"/>
            <w:rtl/>
            <w:lang w:bidi="he-IL"/>
          </w:rPr>
          <w:t>איפי</w:t>
        </w:r>
        <w:r w:rsidRPr="002328BD" w:rsidR="00B86C89">
          <w:rPr>
            <w:rStyle w:val="Hyperlink"/>
            <w:rFonts w:hint="cs" w:cs="Arial"/>
            <w:rtl/>
            <w:lang w:bidi="he-IL"/>
          </w:rPr>
          <w:t>ו</w:t>
        </w:r>
        <w:r w:rsidRPr="002328BD" w:rsidR="00B86C89">
          <w:rPr>
            <w:rStyle w:val="Hyperlink"/>
            <w:rFonts w:cs="Arial"/>
            <w:rtl/>
            <w:lang w:bidi="he-IL"/>
          </w:rPr>
          <w:t>ן</w:t>
        </w:r>
        <w:proofErr w:type="spellEnd"/>
        <w:r w:rsidRPr="002328BD" w:rsidR="00B86C89">
          <w:rPr>
            <w:rStyle w:val="Hyperlink"/>
            <w:rFonts w:cs="Arial"/>
            <w:rtl/>
            <w:lang w:bidi="he-IL"/>
          </w:rPr>
          <w:t xml:space="preserve"> קליטת הצעות באינטרנט - מסמך של אגף הבינוי - שלב א</w:t>
        </w:r>
      </w:hyperlink>
    </w:p>
    <w:p w:rsidR="007C28D8" w:rsidP="007C28D8" w:rsidRDefault="00A80634" w14:paraId="13158914" w14:textId="2B2B7766">
      <w:pPr>
        <w:bidi/>
        <w:rPr>
          <w:rFonts w:cs="Arial"/>
          <w:lang w:bidi="he-IL"/>
        </w:rPr>
      </w:pPr>
      <w:r>
        <w:rPr>
          <w:rFonts w:hint="cs" w:cs="Arial"/>
          <w:lang w:bidi="he-IL"/>
        </w:rPr>
        <w:t>UX</w:t>
      </w:r>
      <w:r>
        <w:rPr>
          <w:rFonts w:hint="cs" w:cs="Arial"/>
          <w:rtl/>
          <w:lang w:bidi="he-IL"/>
        </w:rPr>
        <w:t xml:space="preserve"> </w:t>
      </w:r>
      <w:r w:rsidR="007C28D8">
        <w:rPr>
          <w:rFonts w:hint="cs" w:cs="Arial"/>
          <w:rtl/>
          <w:lang w:bidi="he-IL"/>
        </w:rPr>
        <w:t xml:space="preserve">בינוי - </w:t>
      </w:r>
      <w:hyperlink w:history="1" w:anchor="/screens/473839966?browse" r:id="rId11">
        <w:r w:rsidRPr="004F60A3" w:rsidR="00990707">
          <w:rPr>
            <w:rStyle w:val="Hyperlink"/>
          </w:rPr>
          <w:t>https://projects.invisionapp.com/share/WH134D3T9MRE#/screens/473839966?browse</w:t>
        </w:r>
      </w:hyperlink>
    </w:p>
    <w:p w:rsidR="00922B5B" w:rsidP="00922B5B" w:rsidRDefault="007C28D8" w14:paraId="632269F4" w14:textId="72003DFB">
      <w:pPr>
        <w:bidi/>
        <w:rPr>
          <w:rFonts w:cs="Arial"/>
          <w:rtl/>
          <w:lang w:bidi="he-IL"/>
        </w:rPr>
      </w:pPr>
      <w:r>
        <w:rPr>
          <w:rFonts w:hint="cs" w:cs="Arial"/>
          <w:lang w:bidi="he-IL"/>
        </w:rPr>
        <w:t>UX</w:t>
      </w:r>
      <w:r>
        <w:rPr>
          <w:rFonts w:hint="cs" w:cs="Arial"/>
          <w:rtl/>
          <w:lang w:bidi="he-IL"/>
        </w:rPr>
        <w:t xml:space="preserve"> מנהר - </w:t>
      </w:r>
      <w:hyperlink w:history="1" w:anchor="/screens" r:id="rId12">
        <w:r w:rsidRPr="004F60A3" w:rsidR="00922B5B">
          <w:rPr>
            <w:rStyle w:val="Hyperlink"/>
          </w:rPr>
          <w:t>https://projects.invisionapp.com/share/MS13AM669NWF#/screens</w:t>
        </w:r>
      </w:hyperlink>
    </w:p>
    <w:p w:rsidR="007C28D8" w:rsidP="007C28D8" w:rsidRDefault="007C28D8" w14:paraId="0545F68A" w14:textId="1882CE49">
      <w:pPr>
        <w:bidi/>
        <w:rPr>
          <w:rFonts w:cs="Arial"/>
          <w:rtl/>
          <w:lang w:bidi="he-IL"/>
        </w:rPr>
      </w:pPr>
      <w:r>
        <w:rPr>
          <w:rFonts w:hint="cs" w:cs="Arial"/>
          <w:lang w:bidi="he-IL"/>
        </w:rPr>
        <w:t>UI</w:t>
      </w:r>
      <w:r>
        <w:rPr>
          <w:rFonts w:hint="cs" w:cs="Arial"/>
          <w:rtl/>
          <w:lang w:bidi="he-IL"/>
        </w:rPr>
        <w:t xml:space="preserve"> בינוי </w:t>
      </w:r>
      <w:r w:rsidR="00882282">
        <w:rPr>
          <w:rFonts w:hint="cs" w:cs="Arial"/>
          <w:rtl/>
          <w:lang w:bidi="he-IL"/>
        </w:rPr>
        <w:t xml:space="preserve">ומנהר </w:t>
      </w:r>
      <w:r>
        <w:rPr>
          <w:rFonts w:hint="cs" w:cs="Arial"/>
          <w:rtl/>
          <w:lang w:bidi="he-IL"/>
        </w:rPr>
        <w:t xml:space="preserve">- </w:t>
      </w:r>
      <w:hyperlink w:history="1" r:id="rId13">
        <w:r w:rsidRPr="00385DA0">
          <w:rPr>
            <w:rStyle w:val="Hyperlink"/>
            <w:rFonts w:cs="Arial"/>
            <w:lang w:bidi="he-IL"/>
          </w:rPr>
          <w:t>https://www.figma.com/file/SZqFCMnJzkWf2wdYB2Cn4Y/%E2%80%8E%D7%9E%D7%A2%D7%A0%D7%94-%D7%9E%D7%A7%D7%95%D7%95%D7%9F---Client---UI?type=design&amp;node-id=7-15611&amp;mode=design&amp;t=NDI3KVtXWa0NTJqz-0</w:t>
        </w:r>
      </w:hyperlink>
    </w:p>
    <w:p w:rsidR="00A07910" w:rsidP="00A07910" w:rsidRDefault="003763DB" w14:paraId="25A495C5" w14:textId="6D76593A">
      <w:pPr>
        <w:bidi/>
        <w:rPr>
          <w:rStyle w:val="Hyperlink"/>
          <w:rFonts w:cs="Arial"/>
          <w:rtl/>
          <w:lang w:bidi="he-IL"/>
        </w:rPr>
      </w:pPr>
      <w:r>
        <w:rPr>
          <w:rFonts w:hint="cs"/>
          <w:rtl/>
          <w:lang w:bidi="he-IL"/>
        </w:rPr>
        <w:t xml:space="preserve">מדריך למשתמש להגשת מענה למכרזי מנה"ר - </w:t>
      </w:r>
      <w:hyperlink w:history="1" r:id="rId14">
        <w:r w:rsidRPr="00CF3E67" w:rsidR="00A07910">
          <w:rPr>
            <w:rStyle w:val="Hyperlink"/>
            <w:rFonts w:cs="Arial"/>
            <w:rtl/>
            <w:lang w:bidi="he-IL"/>
          </w:rPr>
          <w:t>מדריך למשתמש - מענה למכרז מקוון (באתר הסחר האלקטרוני)</w:t>
        </w:r>
      </w:hyperlink>
    </w:p>
    <w:p w:rsidR="007C28D8" w:rsidP="007C28D8" w:rsidRDefault="007C28D8" w14:paraId="456B264A" w14:textId="18251CA8">
      <w:pPr>
        <w:bidi/>
        <w:rPr>
          <w:rStyle w:val="Hyperlink"/>
          <w:rFonts w:cs="Arial"/>
          <w:rtl/>
          <w:lang w:bidi="he-IL"/>
        </w:rPr>
      </w:pPr>
      <w:r w:rsidRPr="003763DB">
        <w:rPr>
          <w:rFonts w:hint="cs"/>
          <w:rtl/>
          <w:lang w:bidi="he-IL"/>
        </w:rPr>
        <w:t>אתר</w:t>
      </w:r>
      <w:r w:rsidRPr="003763DB">
        <w:rPr>
          <w:rFonts w:hint="cs"/>
          <w:rtl/>
        </w:rPr>
        <w:t xml:space="preserve"> </w:t>
      </w:r>
      <w:r w:rsidRPr="003763DB">
        <w:rPr>
          <w:rFonts w:hint="cs"/>
          <w:rtl/>
          <w:lang w:bidi="he-IL"/>
        </w:rPr>
        <w:t>סחר</w:t>
      </w:r>
      <w:r w:rsidRPr="003763DB">
        <w:rPr>
          <w:rFonts w:hint="cs"/>
          <w:rtl/>
        </w:rPr>
        <w:t xml:space="preserve"> </w:t>
      </w:r>
      <w:r w:rsidRPr="003763DB">
        <w:rPr>
          <w:rFonts w:hint="cs"/>
          <w:rtl/>
          <w:lang w:bidi="he-IL"/>
        </w:rPr>
        <w:t>קיים</w:t>
      </w:r>
      <w:r w:rsidRPr="003763DB">
        <w:rPr>
          <w:rFonts w:hint="cs"/>
          <w:rtl/>
        </w:rPr>
        <w:t xml:space="preserve"> - </w:t>
      </w:r>
      <w:hyperlink w:history="1" r:id="rId15">
        <w:r w:rsidRPr="00385DA0">
          <w:rPr>
            <w:rStyle w:val="Hyperlink"/>
            <w:rFonts w:cs="Arial"/>
            <w:lang w:bidi="he-IL"/>
          </w:rPr>
          <w:t>https://www.online.mod.gov.il/Online2016/pages/General/Info/start.aspx</w:t>
        </w:r>
      </w:hyperlink>
    </w:p>
    <w:p w:rsidRPr="00496D11" w:rsidR="00131FD2" w:rsidP="00131FD2" w:rsidRDefault="00131FD2" w14:paraId="02C34F0D" w14:textId="77777777">
      <w:pPr>
        <w:bidi/>
        <w:rPr>
          <w:rtl/>
          <w:lang w:bidi="he-IL"/>
        </w:rPr>
      </w:pPr>
    </w:p>
    <w:p w:rsidR="006039C8" w:rsidP="003964AB" w:rsidRDefault="008166C1" w14:paraId="39E2D2C1" w14:textId="4EB6B67A">
      <w:pPr>
        <w:pStyle w:val="1"/>
        <w:bidi/>
        <w:rPr>
          <w:rtl/>
          <w:lang w:bidi="he-IL"/>
        </w:rPr>
      </w:pPr>
      <w:bookmarkStart w:name="_Toc153118378" w:id="1"/>
      <w:r>
        <w:rPr>
          <w:rFonts w:hint="cs"/>
          <w:rtl/>
          <w:lang w:bidi="he-IL"/>
        </w:rPr>
        <w:t>תוצרים ותוצאות</w:t>
      </w:r>
      <w:bookmarkEnd w:id="1"/>
    </w:p>
    <w:p w:rsidR="001B3266" w:rsidP="00A07B65" w:rsidRDefault="0087279D" w14:paraId="3A2B38C6" w14:textId="438B8A00">
      <w:pPr>
        <w:pStyle w:val="a3"/>
        <w:numPr>
          <w:ilvl w:val="0"/>
          <w:numId w:val="2"/>
        </w:numPr>
        <w:bidi/>
        <w:rPr>
          <w:lang w:bidi="he-IL"/>
        </w:rPr>
      </w:pPr>
      <w:r>
        <w:rPr>
          <w:rFonts w:hint="cs"/>
          <w:rtl/>
          <w:lang w:bidi="he-IL"/>
        </w:rPr>
        <w:t>מערכת להגשת מענה למכרזים</w:t>
      </w:r>
      <w:r w:rsidR="00C72E07">
        <w:rPr>
          <w:rFonts w:hint="cs"/>
          <w:rtl/>
          <w:lang w:bidi="he-IL"/>
        </w:rPr>
        <w:t xml:space="preserve"> </w:t>
      </w:r>
      <w:r w:rsidR="00B34D37">
        <w:rPr>
          <w:rFonts w:hint="cs"/>
          <w:rtl/>
          <w:lang w:bidi="he-IL"/>
        </w:rPr>
        <w:t>באופן מקוון עבור אגפים שונים במשרד הביטחון</w:t>
      </w:r>
    </w:p>
    <w:p w:rsidR="008166C1" w:rsidP="00A07B65" w:rsidRDefault="001B3266" w14:paraId="0546F882" w14:textId="1CB5AE14">
      <w:pPr>
        <w:pStyle w:val="a3"/>
        <w:numPr>
          <w:ilvl w:val="1"/>
          <w:numId w:val="2"/>
        </w:numPr>
        <w:bidi/>
        <w:rPr>
          <w:lang w:bidi="he-IL"/>
        </w:rPr>
      </w:pPr>
      <w:r>
        <w:rPr>
          <w:rFonts w:hint="cs"/>
          <w:rtl/>
          <w:lang w:bidi="he-IL"/>
        </w:rPr>
        <w:t>ה</w:t>
      </w:r>
      <w:r w:rsidR="00C72E07">
        <w:rPr>
          <w:rFonts w:hint="cs"/>
          <w:rtl/>
          <w:lang w:bidi="he-IL"/>
        </w:rPr>
        <w:t>נדסה ובינוי</w:t>
      </w:r>
      <w:r>
        <w:rPr>
          <w:rFonts w:hint="cs"/>
          <w:rtl/>
          <w:lang w:bidi="he-IL"/>
        </w:rPr>
        <w:t xml:space="preserve"> </w:t>
      </w:r>
      <w:r>
        <w:rPr>
          <w:rtl/>
          <w:lang w:bidi="he-IL"/>
        </w:rPr>
        <w:t>–</w:t>
      </w:r>
      <w:r>
        <w:rPr>
          <w:rFonts w:hint="cs"/>
          <w:rtl/>
          <w:lang w:bidi="he-IL"/>
        </w:rPr>
        <w:t xml:space="preserve"> מערכת חדשה</w:t>
      </w:r>
    </w:p>
    <w:p w:rsidR="001B3266" w:rsidP="00A07B65" w:rsidRDefault="001B3266" w14:paraId="4603BDBA" w14:textId="60F4EA67">
      <w:pPr>
        <w:pStyle w:val="a3"/>
        <w:numPr>
          <w:ilvl w:val="1"/>
          <w:numId w:val="2"/>
        </w:numPr>
        <w:bidi/>
        <w:rPr>
          <w:lang w:bidi="he-IL"/>
        </w:rPr>
      </w:pPr>
      <w:r>
        <w:rPr>
          <w:rFonts w:hint="cs"/>
          <w:rtl/>
          <w:lang w:bidi="he-IL"/>
        </w:rPr>
        <w:t xml:space="preserve">מנהל הרכש (מנה"ר) </w:t>
      </w:r>
      <w:r w:rsidR="0032659B">
        <w:rPr>
          <w:rtl/>
          <w:lang w:bidi="he-IL"/>
        </w:rPr>
        <w:t>–</w:t>
      </w:r>
      <w:r>
        <w:rPr>
          <w:rFonts w:hint="cs"/>
          <w:rtl/>
          <w:lang w:bidi="he-IL"/>
        </w:rPr>
        <w:t xml:space="preserve"> </w:t>
      </w:r>
      <w:r w:rsidR="0032659B">
        <w:rPr>
          <w:rFonts w:hint="cs"/>
          <w:rtl/>
          <w:lang w:bidi="he-IL"/>
        </w:rPr>
        <w:t>החלפת מערכת קיימת במערכת חדשה</w:t>
      </w:r>
    </w:p>
    <w:p w:rsidR="0032659B" w:rsidP="00A07B65" w:rsidRDefault="0032659B" w14:paraId="2ED16A47" w14:textId="1846DAAC">
      <w:pPr>
        <w:pStyle w:val="a3"/>
        <w:numPr>
          <w:ilvl w:val="1"/>
          <w:numId w:val="2"/>
        </w:numPr>
        <w:bidi/>
        <w:rPr>
          <w:lang w:bidi="he-IL"/>
        </w:rPr>
      </w:pPr>
      <w:r w:rsidRPr="00697B90">
        <w:rPr>
          <w:rtl/>
          <w:lang w:bidi="he-IL"/>
        </w:rPr>
        <w:t xml:space="preserve">משלחת הרכש בניו יורק </w:t>
      </w:r>
      <w:r>
        <w:rPr>
          <w:rFonts w:hint="cs"/>
          <w:rtl/>
          <w:lang w:bidi="he-IL"/>
        </w:rPr>
        <w:t>(</w:t>
      </w:r>
      <w:proofErr w:type="spellStart"/>
      <w:r>
        <w:rPr>
          <w:rFonts w:hint="cs"/>
          <w:rtl/>
          <w:lang w:bidi="he-IL"/>
        </w:rPr>
        <w:t>מש"ן</w:t>
      </w:r>
      <w:proofErr w:type="spellEnd"/>
      <w:r>
        <w:rPr>
          <w:rFonts w:hint="cs"/>
          <w:rtl/>
          <w:lang w:bidi="he-IL"/>
        </w:rPr>
        <w:t xml:space="preserve">) </w:t>
      </w:r>
      <w:r>
        <w:rPr>
          <w:rtl/>
          <w:lang w:bidi="he-IL"/>
        </w:rPr>
        <w:t>–</w:t>
      </w:r>
      <w:r>
        <w:rPr>
          <w:rFonts w:hint="cs"/>
          <w:rtl/>
          <w:lang w:bidi="he-IL"/>
        </w:rPr>
        <w:t xml:space="preserve"> החלפת מערכת קיימת במערכת חדשה </w:t>
      </w:r>
      <w:r w:rsidRPr="00697B90">
        <w:rPr>
          <w:rtl/>
          <w:lang w:bidi="he-IL"/>
        </w:rPr>
        <w:t>(נדרש אישור לקוח)</w:t>
      </w:r>
      <w:r w:rsidR="007D6FB5">
        <w:rPr>
          <w:rFonts w:hint="cs"/>
          <w:rtl/>
          <w:lang w:bidi="he-IL"/>
        </w:rPr>
        <w:t xml:space="preserve"> </w:t>
      </w:r>
      <w:r w:rsidR="007D6FB5">
        <w:rPr>
          <w:rtl/>
          <w:lang w:bidi="he-IL"/>
        </w:rPr>
        <w:t>–</w:t>
      </w:r>
      <w:r w:rsidR="007D6FB5">
        <w:rPr>
          <w:rFonts w:hint="cs"/>
          <w:rtl/>
          <w:lang w:bidi="he-IL"/>
        </w:rPr>
        <w:t xml:space="preserve"> </w:t>
      </w:r>
      <w:r w:rsidRPr="007D6FB5" w:rsidR="007D6FB5">
        <w:rPr>
          <w:rFonts w:hint="cs"/>
          <w:highlight w:val="cyan"/>
          <w:rtl/>
          <w:lang w:bidi="he-IL"/>
        </w:rPr>
        <w:t>לא בשלב זה</w:t>
      </w:r>
    </w:p>
    <w:p w:rsidR="00891D16" w:rsidP="00A07B65" w:rsidRDefault="00CD476E" w14:paraId="766299C5" w14:textId="46BC8428">
      <w:pPr>
        <w:pStyle w:val="a3"/>
        <w:numPr>
          <w:ilvl w:val="0"/>
          <w:numId w:val="2"/>
        </w:numPr>
        <w:bidi/>
        <w:rPr>
          <w:lang w:bidi="he-IL"/>
        </w:rPr>
      </w:pPr>
      <w:r>
        <w:rPr>
          <w:rFonts w:hint="cs"/>
          <w:rtl/>
          <w:lang w:bidi="he-IL"/>
        </w:rPr>
        <w:lastRenderedPageBreak/>
        <w:t xml:space="preserve">פלטפורמה </w:t>
      </w:r>
      <w:r w:rsidR="00367B69">
        <w:rPr>
          <w:rFonts w:hint="cs"/>
          <w:rtl/>
          <w:lang w:bidi="he-IL"/>
        </w:rPr>
        <w:t>אחת</w:t>
      </w:r>
      <w:r>
        <w:rPr>
          <w:rFonts w:hint="cs"/>
          <w:rtl/>
          <w:lang w:bidi="he-IL"/>
        </w:rPr>
        <w:t xml:space="preserve"> לספקים </w:t>
      </w:r>
      <w:r>
        <w:rPr>
          <w:rtl/>
          <w:lang w:bidi="he-IL"/>
        </w:rPr>
        <w:t>–</w:t>
      </w:r>
      <w:r>
        <w:rPr>
          <w:rFonts w:hint="cs"/>
          <w:rtl/>
          <w:lang w:bidi="he-IL"/>
        </w:rPr>
        <w:t xml:space="preserve"> התממשקות </w:t>
      </w:r>
      <w:r w:rsidR="00340502">
        <w:rPr>
          <w:rFonts w:hint="cs"/>
          <w:rtl/>
          <w:lang w:bidi="he-IL"/>
        </w:rPr>
        <w:t>מערכת חדשה</w:t>
      </w:r>
      <w:r>
        <w:rPr>
          <w:rFonts w:hint="cs"/>
          <w:rtl/>
          <w:lang w:bidi="he-IL"/>
        </w:rPr>
        <w:t xml:space="preserve"> </w:t>
      </w:r>
      <w:r w:rsidR="00340502">
        <w:rPr>
          <w:rFonts w:hint="cs"/>
          <w:rtl/>
          <w:lang w:bidi="he-IL"/>
        </w:rPr>
        <w:t xml:space="preserve">למענה מקוון למכרזים </w:t>
      </w:r>
      <w:r>
        <w:rPr>
          <w:rFonts w:hint="cs"/>
          <w:rtl/>
          <w:lang w:bidi="he-IL"/>
        </w:rPr>
        <w:t>עם</w:t>
      </w:r>
      <w:r w:rsidR="00B059F3">
        <w:rPr>
          <w:rFonts w:hint="cs"/>
          <w:rtl/>
          <w:lang w:bidi="he-IL"/>
        </w:rPr>
        <w:t xml:space="preserve"> פורטל הספקים החדש</w:t>
      </w:r>
    </w:p>
    <w:p w:rsidRPr="00047BEE" w:rsidR="00605068" w:rsidP="003964AB" w:rsidRDefault="00EC6DB8" w14:paraId="6F0FBA90" w14:textId="5D2714D5">
      <w:pPr>
        <w:pStyle w:val="1"/>
        <w:bidi/>
        <w:rPr>
          <w:rtl/>
          <w:lang w:bidi="he-IL"/>
        </w:rPr>
      </w:pPr>
      <w:bookmarkStart w:name="_Toc153118379" w:id="2"/>
      <w:r>
        <w:rPr>
          <w:rFonts w:hint="cs"/>
          <w:rtl/>
          <w:lang w:bidi="he-IL"/>
        </w:rPr>
        <w:t>תיאור המערכת</w:t>
      </w:r>
      <w:bookmarkEnd w:id="2"/>
    </w:p>
    <w:p w:rsidR="00D52E54" w:rsidP="0016709C" w:rsidRDefault="0016709C" w14:paraId="77D11181" w14:textId="76FE9C80">
      <w:pPr>
        <w:pStyle w:val="2"/>
        <w:bidi/>
        <w:rPr>
          <w:rtl/>
          <w:lang w:bidi="he-IL"/>
        </w:rPr>
      </w:pPr>
      <w:bookmarkStart w:name="_Toc153118380" w:id="3"/>
      <w:r>
        <w:rPr>
          <w:rFonts w:hint="cs"/>
          <w:rtl/>
          <w:lang w:bidi="he-IL"/>
        </w:rPr>
        <w:t xml:space="preserve">תרחישי שימוש </w:t>
      </w:r>
      <w:r>
        <w:rPr>
          <w:lang w:bidi="he-IL"/>
        </w:rPr>
        <w:t>User</w:t>
      </w:r>
      <w:r w:rsidR="00766E0A">
        <w:rPr>
          <w:lang w:bidi="he-IL"/>
        </w:rPr>
        <w:t xml:space="preserve"> Stories</w:t>
      </w:r>
      <w:bookmarkEnd w:id="3"/>
    </w:p>
    <w:p w:rsidR="00BB7AB3" w:rsidP="00422B73" w:rsidRDefault="00F57CE0" w14:paraId="146E3A30" w14:textId="74FA8388">
      <w:pPr>
        <w:pStyle w:val="3"/>
        <w:bidi/>
        <w:rPr>
          <w:rtl/>
          <w:lang w:bidi="he-IL"/>
        </w:rPr>
      </w:pPr>
      <w:bookmarkStart w:name="_Toc153118381" w:id="4"/>
      <w:r>
        <w:rPr>
          <w:rFonts w:hint="cs"/>
          <w:rtl/>
          <w:lang w:bidi="he-IL"/>
        </w:rPr>
        <w:t>ספק/קבלן מוכר</w:t>
      </w:r>
      <w:bookmarkEnd w:id="4"/>
    </w:p>
    <w:p w:rsidRPr="00422B73" w:rsidR="00F57CE0" w:rsidP="00D05356" w:rsidRDefault="00D05356" w14:paraId="4994E281" w14:textId="62DCC050">
      <w:pPr>
        <w:bidi/>
        <w:rPr>
          <w:color w:val="2F5496" w:themeColor="accent1" w:themeShade="BF"/>
          <w:rtl/>
          <w:lang w:bidi="he-IL"/>
        </w:rPr>
      </w:pPr>
      <w:r w:rsidRPr="00422B73">
        <w:rPr>
          <w:color w:val="2F5496" w:themeColor="accent1" w:themeShade="BF"/>
          <w:rtl/>
          <w:lang w:bidi="he-IL"/>
        </w:rPr>
        <w:t>הגשת מועמדות (מענה) למכרז באופן מקוון</w:t>
      </w:r>
    </w:p>
    <w:p w:rsidRPr="004E3A47" w:rsidR="004E3A47" w:rsidP="00A07B65" w:rsidRDefault="004E3A47" w14:paraId="4717CE2B" w14:textId="69960A2F">
      <w:pPr>
        <w:pStyle w:val="a3"/>
        <w:numPr>
          <w:ilvl w:val="0"/>
          <w:numId w:val="3"/>
        </w:numPr>
        <w:bidi/>
        <w:rPr>
          <w:rtl/>
        </w:rPr>
      </w:pPr>
      <w:r w:rsidRPr="004E3A47">
        <w:rPr>
          <w:rtl/>
          <w:lang w:bidi="he-IL"/>
        </w:rPr>
        <w:t>צפייה בכל מסמכי המכרז, כולל מעקב אחר שינוים</w:t>
      </w:r>
      <w:r w:rsidR="00A76184">
        <w:rPr>
          <w:rFonts w:hint="cs"/>
          <w:rtl/>
          <w:lang w:bidi="he-IL"/>
        </w:rPr>
        <w:t xml:space="preserve"> </w:t>
      </w:r>
      <w:r w:rsidRPr="00B617D5" w:rsidR="00A76184">
        <w:rPr>
          <w:rFonts w:hint="cs"/>
          <w:highlight w:val="lightGray"/>
          <w:rtl/>
          <w:lang w:bidi="he-IL"/>
        </w:rPr>
        <w:t>(</w:t>
      </w:r>
      <w:r w:rsidRPr="00B617D5" w:rsidR="00F11F03">
        <w:rPr>
          <w:rFonts w:hint="cs"/>
          <w:highlight w:val="lightGray"/>
          <w:rtl/>
          <w:lang w:bidi="he-IL"/>
        </w:rPr>
        <w:t xml:space="preserve">חיצוני למערכת - </w:t>
      </w:r>
      <w:r w:rsidRPr="00B617D5" w:rsidR="00A76184">
        <w:rPr>
          <w:rFonts w:hint="cs"/>
          <w:highlight w:val="lightGray"/>
          <w:rtl/>
          <w:lang w:bidi="he-IL"/>
        </w:rPr>
        <w:t>באתר ספקים)</w:t>
      </w:r>
    </w:p>
    <w:p w:rsidR="00980FA8" w:rsidP="00A07B65" w:rsidRDefault="00980FA8" w14:paraId="0628C59D" w14:textId="4C98C7D1">
      <w:pPr>
        <w:pStyle w:val="a3"/>
        <w:numPr>
          <w:ilvl w:val="1"/>
          <w:numId w:val="3"/>
        </w:numPr>
        <w:bidi/>
      </w:pPr>
      <w:r>
        <w:rPr>
          <w:rFonts w:hint="cs"/>
          <w:rtl/>
          <w:lang w:bidi="he-IL"/>
        </w:rPr>
        <w:t>תנאי המכרז</w:t>
      </w:r>
      <w:r w:rsidR="007E6D0E">
        <w:rPr>
          <w:rFonts w:hint="cs"/>
          <w:rtl/>
          <w:lang w:bidi="he-IL"/>
        </w:rPr>
        <w:t xml:space="preserve">, כולל </w:t>
      </w:r>
      <w:r>
        <w:rPr>
          <w:rFonts w:hint="cs"/>
          <w:rtl/>
          <w:lang w:bidi="he-IL"/>
        </w:rPr>
        <w:t>תנאים מיוחדים</w:t>
      </w:r>
    </w:p>
    <w:p w:rsidRPr="004E3A47" w:rsidR="004E3A47" w:rsidP="00A07B65" w:rsidRDefault="004E3A47" w14:paraId="774D19E4" w14:textId="73D672F5">
      <w:pPr>
        <w:pStyle w:val="a3"/>
        <w:numPr>
          <w:ilvl w:val="1"/>
          <w:numId w:val="3"/>
        </w:numPr>
        <w:bidi/>
        <w:rPr>
          <w:rtl/>
        </w:rPr>
      </w:pPr>
      <w:r w:rsidRPr="004E3A47">
        <w:rPr>
          <w:rtl/>
          <w:lang w:bidi="he-IL"/>
        </w:rPr>
        <w:t>מפרטים, צרופות</w:t>
      </w:r>
    </w:p>
    <w:p w:rsidRPr="004E3A47" w:rsidR="004E3A47" w:rsidP="00A07B65" w:rsidRDefault="004E3A47" w14:paraId="63E72A99" w14:textId="77777777">
      <w:pPr>
        <w:pStyle w:val="a3"/>
        <w:numPr>
          <w:ilvl w:val="1"/>
          <w:numId w:val="3"/>
        </w:numPr>
        <w:bidi/>
        <w:rPr>
          <w:rtl/>
        </w:rPr>
      </w:pPr>
      <w:r w:rsidRPr="004E3A47">
        <w:rPr>
          <w:rtl/>
          <w:lang w:bidi="he-IL"/>
        </w:rPr>
        <w:t>קבלת הודעות שינוים</w:t>
      </w:r>
    </w:p>
    <w:p w:rsidRPr="004E3A47" w:rsidR="004E3A47" w:rsidP="00A07B65" w:rsidRDefault="004E3A47" w14:paraId="365A29A4" w14:textId="132B8C72">
      <w:pPr>
        <w:pStyle w:val="a3"/>
        <w:numPr>
          <w:ilvl w:val="0"/>
          <w:numId w:val="3"/>
        </w:numPr>
        <w:bidi/>
        <w:rPr>
          <w:rtl/>
        </w:rPr>
      </w:pPr>
      <w:r w:rsidRPr="004E3A47">
        <w:rPr>
          <w:rtl/>
          <w:lang w:bidi="he-IL"/>
        </w:rPr>
        <w:t>הורדת קבצים</w:t>
      </w:r>
      <w:r w:rsidR="00F11F03">
        <w:rPr>
          <w:rFonts w:hint="cs"/>
          <w:rtl/>
          <w:lang w:bidi="he-IL"/>
        </w:rPr>
        <w:t xml:space="preserve"> </w:t>
      </w:r>
      <w:r w:rsidRPr="00B617D5" w:rsidR="00B617D5">
        <w:rPr>
          <w:rFonts w:hint="cs"/>
          <w:highlight w:val="lightGray"/>
          <w:rtl/>
          <w:lang w:bidi="he-IL"/>
        </w:rPr>
        <w:t>(חיצוני למערכת - באתר ספקים)</w:t>
      </w:r>
    </w:p>
    <w:p w:rsidRPr="004E3A47" w:rsidR="004E3A47" w:rsidP="00A07B65" w:rsidRDefault="004E3A47" w14:paraId="3BFC4E4C" w14:textId="77777777">
      <w:pPr>
        <w:pStyle w:val="a3"/>
        <w:numPr>
          <w:ilvl w:val="0"/>
          <w:numId w:val="3"/>
        </w:numPr>
        <w:bidi/>
        <w:rPr>
          <w:rtl/>
        </w:rPr>
      </w:pPr>
      <w:r w:rsidRPr="004E3A47">
        <w:rPr>
          <w:rtl/>
          <w:lang w:bidi="he-IL"/>
        </w:rPr>
        <w:t>מילוי מידע נדרש במערכת והעלאת קבצים</w:t>
      </w:r>
    </w:p>
    <w:p w:rsidR="00903976" w:rsidP="00A07B65" w:rsidRDefault="00B65E42" w14:paraId="00751C41" w14:textId="06DF2B6B">
      <w:pPr>
        <w:pStyle w:val="a3"/>
        <w:numPr>
          <w:ilvl w:val="1"/>
          <w:numId w:val="3"/>
        </w:numPr>
        <w:bidi/>
      </w:pPr>
      <w:r>
        <w:rPr>
          <w:rFonts w:hint="cs"/>
          <w:rtl/>
          <w:lang w:bidi="he-IL"/>
        </w:rPr>
        <w:t xml:space="preserve">אישור קריאה והסכמה לתנאי המכרז, אישור הצהרות, אישור צפייה </w:t>
      </w:r>
      <w:r w:rsidR="00C737DC">
        <w:rPr>
          <w:rFonts w:hint="cs"/>
          <w:rtl/>
          <w:lang w:bidi="he-IL"/>
        </w:rPr>
        <w:t>במפרטים</w:t>
      </w:r>
    </w:p>
    <w:p w:rsidRPr="004E3A47" w:rsidR="004E3A47" w:rsidP="00A07B65" w:rsidRDefault="004E3A47" w14:paraId="59548BA8" w14:textId="323D9B21">
      <w:pPr>
        <w:pStyle w:val="a3"/>
        <w:numPr>
          <w:ilvl w:val="1"/>
          <w:numId w:val="3"/>
        </w:numPr>
        <w:bidi/>
        <w:rPr>
          <w:rtl/>
        </w:rPr>
      </w:pPr>
      <w:r w:rsidRPr="004E3A47">
        <w:rPr>
          <w:rtl/>
          <w:lang w:bidi="he-IL"/>
        </w:rPr>
        <w:t>מתן מענה לגרסה העדכנית ביותר שפורסמה (בהתאם להודעת שינוים)</w:t>
      </w:r>
    </w:p>
    <w:p w:rsidR="004E3A47" w:rsidP="00A07B65" w:rsidRDefault="004E3A47" w14:paraId="1B7E81E7" w14:textId="1DCDE865">
      <w:pPr>
        <w:pStyle w:val="a3"/>
        <w:numPr>
          <w:ilvl w:val="1"/>
          <w:numId w:val="3"/>
        </w:numPr>
        <w:bidi/>
      </w:pPr>
      <w:r w:rsidRPr="004E3A47">
        <w:rPr>
          <w:rtl/>
          <w:lang w:bidi="he-IL"/>
        </w:rPr>
        <w:t>צירוף כל מסמכי חובה</w:t>
      </w:r>
    </w:p>
    <w:p w:rsidRPr="004E3A47" w:rsidR="00675138" w:rsidP="00A07B65" w:rsidRDefault="00675138" w14:paraId="7F592847" w14:textId="229E0B51">
      <w:pPr>
        <w:pStyle w:val="a3"/>
        <w:numPr>
          <w:ilvl w:val="1"/>
          <w:numId w:val="3"/>
        </w:numPr>
        <w:bidi/>
        <w:rPr>
          <w:rtl/>
        </w:rPr>
      </w:pPr>
      <w:r>
        <w:rPr>
          <w:rFonts w:hint="cs"/>
          <w:rtl/>
          <w:lang w:bidi="he-IL"/>
        </w:rPr>
        <w:t>צירוף מסמכי רשות</w:t>
      </w:r>
    </w:p>
    <w:p w:rsidRPr="004E3A47" w:rsidR="004E3A47" w:rsidP="00A07B65" w:rsidRDefault="004E3A47" w14:paraId="5F4A3489" w14:textId="31D14729">
      <w:pPr>
        <w:pStyle w:val="a3"/>
        <w:numPr>
          <w:ilvl w:val="1"/>
          <w:numId w:val="3"/>
        </w:numPr>
        <w:bidi/>
        <w:rPr>
          <w:rtl/>
        </w:rPr>
      </w:pPr>
      <w:r w:rsidRPr="004E3A47">
        <w:rPr>
          <w:rtl/>
          <w:lang w:bidi="he-IL"/>
        </w:rPr>
        <w:t>חלוקה אוטומטית למעטפות בהתאם להגדרות המכרז</w:t>
      </w:r>
      <w:r w:rsidR="00C737DC">
        <w:rPr>
          <w:rFonts w:hint="cs"/>
          <w:rtl/>
          <w:lang w:bidi="he-IL"/>
        </w:rPr>
        <w:t xml:space="preserve"> (במיד</w:t>
      </w:r>
      <w:r w:rsidR="008F6EDE">
        <w:rPr>
          <w:rFonts w:hint="cs"/>
          <w:rtl/>
          <w:lang w:bidi="he-IL"/>
        </w:rPr>
        <w:t>ה וקיימות)</w:t>
      </w:r>
    </w:p>
    <w:p w:rsidRPr="004E3A47" w:rsidR="004E3A47" w:rsidP="00A07B65" w:rsidRDefault="004E3A47" w14:paraId="3CCE5FC2" w14:textId="77777777">
      <w:pPr>
        <w:pStyle w:val="a3"/>
        <w:numPr>
          <w:ilvl w:val="0"/>
          <w:numId w:val="3"/>
        </w:numPr>
        <w:bidi/>
        <w:rPr>
          <w:rtl/>
        </w:rPr>
      </w:pPr>
      <w:r w:rsidRPr="004E3A47">
        <w:rPr>
          <w:rtl/>
          <w:lang w:bidi="he-IL"/>
        </w:rPr>
        <w:t>שמירת טיוטה של מענה למכרז</w:t>
      </w:r>
    </w:p>
    <w:p w:rsidRPr="004E3A47" w:rsidR="004E3A47" w:rsidP="00A07B65" w:rsidRDefault="004E3A47" w14:paraId="543C7635" w14:textId="107FD61F">
      <w:pPr>
        <w:pStyle w:val="a3"/>
        <w:numPr>
          <w:ilvl w:val="0"/>
          <w:numId w:val="3"/>
        </w:numPr>
        <w:bidi/>
        <w:rPr>
          <w:rtl/>
        </w:rPr>
      </w:pPr>
      <w:r w:rsidRPr="004E3A47">
        <w:rPr>
          <w:rtl/>
          <w:lang w:bidi="he-IL"/>
        </w:rPr>
        <w:t>תשלום אגרה</w:t>
      </w:r>
      <w:r w:rsidRPr="004E3A47">
        <w:rPr>
          <w:lang w:bidi="he-IL"/>
        </w:rPr>
        <w:t xml:space="preserve"> </w:t>
      </w:r>
      <w:r w:rsidR="004E4B44">
        <w:rPr>
          <w:rFonts w:hint="cs"/>
          <w:rtl/>
          <w:lang w:bidi="he-IL"/>
        </w:rPr>
        <w:t>(</w:t>
      </w:r>
      <w:r w:rsidRPr="004E3A47">
        <w:rPr>
          <w:rtl/>
          <w:lang w:bidi="he-IL"/>
        </w:rPr>
        <w:t>נדרש עבור מכרזים בהיקף מעל</w:t>
      </w:r>
      <w:r w:rsidRPr="004E3A47">
        <w:rPr>
          <w:lang w:bidi="he-IL"/>
        </w:rPr>
        <w:t xml:space="preserve"> </w:t>
      </w:r>
      <w:r w:rsidR="00F56B2C">
        <w:rPr>
          <w:lang w:bidi="he-IL"/>
        </w:rPr>
        <w:t xml:space="preserve">50M </w:t>
      </w:r>
      <w:r w:rsidRPr="004E3A47">
        <w:rPr>
          <w:rtl/>
          <w:lang w:bidi="he-IL"/>
        </w:rPr>
        <w:t xml:space="preserve"> ₪</w:t>
      </w:r>
      <w:r w:rsidR="004E4B44">
        <w:rPr>
          <w:rFonts w:hint="cs"/>
          <w:rtl/>
          <w:lang w:bidi="he-IL"/>
        </w:rPr>
        <w:t>)</w:t>
      </w:r>
      <w:r w:rsidR="00F11F03">
        <w:rPr>
          <w:rFonts w:hint="cs"/>
          <w:rtl/>
          <w:lang w:bidi="he-IL"/>
        </w:rPr>
        <w:t xml:space="preserve"> </w:t>
      </w:r>
      <w:r w:rsidR="00F11F03">
        <w:rPr>
          <w:rtl/>
          <w:lang w:bidi="he-IL"/>
        </w:rPr>
        <w:t>–</w:t>
      </w:r>
      <w:r w:rsidR="00F11F03">
        <w:rPr>
          <w:rFonts w:hint="cs"/>
          <w:rtl/>
          <w:lang w:bidi="he-IL"/>
        </w:rPr>
        <w:t xml:space="preserve"> </w:t>
      </w:r>
      <w:r w:rsidR="00B617D5">
        <w:rPr>
          <w:rFonts w:hint="cs"/>
          <w:rtl/>
          <w:lang w:bidi="he-IL"/>
        </w:rPr>
        <w:t>(</w:t>
      </w:r>
      <w:r w:rsidRPr="00F11F03" w:rsidR="00F11F03">
        <w:rPr>
          <w:rFonts w:hint="cs"/>
          <w:highlight w:val="lightGray"/>
          <w:rtl/>
          <w:lang w:bidi="he-IL"/>
        </w:rPr>
        <w:t>חיצוני למערכת</w:t>
      </w:r>
      <w:r w:rsidR="00B617D5">
        <w:rPr>
          <w:rFonts w:hint="cs"/>
          <w:rtl/>
          <w:lang w:bidi="he-IL"/>
        </w:rPr>
        <w:t>)</w:t>
      </w:r>
    </w:p>
    <w:p w:rsidRPr="004E3A47" w:rsidR="004E3A47" w:rsidP="00A07B65" w:rsidRDefault="004E3A47" w14:paraId="2E8FBC33" w14:textId="77777777">
      <w:pPr>
        <w:pStyle w:val="a3"/>
        <w:numPr>
          <w:ilvl w:val="0"/>
          <w:numId w:val="3"/>
        </w:numPr>
        <w:bidi/>
        <w:rPr>
          <w:rtl/>
        </w:rPr>
      </w:pPr>
      <w:r w:rsidRPr="004E3A47">
        <w:rPr>
          <w:rtl/>
          <w:lang w:bidi="he-IL"/>
        </w:rPr>
        <w:t>בדיקת מענה לפני ההגשה</w:t>
      </w:r>
    </w:p>
    <w:p w:rsidR="00D05356" w:rsidP="00A07B65" w:rsidRDefault="004E3A47" w14:paraId="49CAAC7B" w14:textId="798321FA">
      <w:pPr>
        <w:pStyle w:val="a3"/>
        <w:numPr>
          <w:ilvl w:val="0"/>
          <w:numId w:val="3"/>
        </w:numPr>
        <w:bidi/>
        <w:rPr>
          <w:lang w:bidi="he-IL"/>
        </w:rPr>
      </w:pPr>
      <w:r w:rsidRPr="004E3A47">
        <w:rPr>
          <w:rtl/>
          <w:lang w:bidi="he-IL"/>
        </w:rPr>
        <w:t>הגשת המענה</w:t>
      </w:r>
    </w:p>
    <w:p w:rsidRPr="00422B73" w:rsidR="00F56B2C" w:rsidP="00B56AE4" w:rsidRDefault="00B56AE4" w14:paraId="1AE0E3A0" w14:textId="183CE617">
      <w:pPr>
        <w:bidi/>
        <w:rPr>
          <w:color w:val="2F5496" w:themeColor="accent1" w:themeShade="BF"/>
          <w:rtl/>
          <w:lang w:bidi="he-IL"/>
        </w:rPr>
      </w:pPr>
      <w:r w:rsidRPr="00422B73">
        <w:rPr>
          <w:color w:val="2F5496" w:themeColor="accent1" w:themeShade="BF"/>
          <w:rtl/>
          <w:lang w:bidi="he-IL"/>
        </w:rPr>
        <w:t>צפייה במועמדויות שהגשתי (מענים שלי) ובהודעות שינוים</w:t>
      </w:r>
      <w:r w:rsidR="00C113EE">
        <w:rPr>
          <w:rFonts w:hint="cs"/>
          <w:color w:val="2F5496" w:themeColor="accent1" w:themeShade="BF"/>
          <w:rtl/>
          <w:lang w:bidi="he-IL"/>
        </w:rPr>
        <w:t xml:space="preserve"> </w:t>
      </w:r>
      <w:r w:rsidRPr="00B617D5" w:rsidR="00C113EE">
        <w:rPr>
          <w:rFonts w:hint="cs"/>
          <w:highlight w:val="lightGray"/>
          <w:rtl/>
          <w:lang w:bidi="he-IL"/>
        </w:rPr>
        <w:t>(חיצוני למערכת - באתר ספקים)</w:t>
      </w:r>
    </w:p>
    <w:p w:rsidRPr="00B56AE4" w:rsidR="00B56AE4" w:rsidP="00A07B65" w:rsidRDefault="00B56AE4" w14:paraId="7C2CFF8D" w14:textId="77777777">
      <w:pPr>
        <w:pStyle w:val="a3"/>
        <w:numPr>
          <w:ilvl w:val="0"/>
          <w:numId w:val="4"/>
        </w:numPr>
        <w:bidi/>
        <w:rPr>
          <w:rtl/>
        </w:rPr>
      </w:pPr>
      <w:r w:rsidRPr="00B56AE4">
        <w:rPr>
          <w:rtl/>
          <w:lang w:bidi="he-IL"/>
        </w:rPr>
        <w:t>איתור הגשת מועמדות (מענה) על פי מכרז / אסמכתא</w:t>
      </w:r>
      <w:r w:rsidRPr="00B56AE4">
        <w:rPr>
          <w:lang w:bidi="he-IL"/>
        </w:rPr>
        <w:t xml:space="preserve"> </w:t>
      </w:r>
    </w:p>
    <w:p w:rsidRPr="00B56AE4" w:rsidR="00B56AE4" w:rsidP="00A07B65" w:rsidRDefault="00B56AE4" w14:paraId="6554C2A0" w14:textId="77777777">
      <w:pPr>
        <w:pStyle w:val="a3"/>
        <w:numPr>
          <w:ilvl w:val="0"/>
          <w:numId w:val="4"/>
        </w:numPr>
        <w:bidi/>
        <w:rPr>
          <w:rtl/>
        </w:rPr>
      </w:pPr>
      <w:r w:rsidRPr="00B56AE4">
        <w:rPr>
          <w:rtl/>
          <w:lang w:bidi="he-IL"/>
        </w:rPr>
        <w:t>צפייה בהודעות שינוים עבור המכרז אליו ניגש הספק/הקבלן</w:t>
      </w:r>
    </w:p>
    <w:p w:rsidRPr="00B56AE4" w:rsidR="00B56AE4" w:rsidP="00A07B65" w:rsidRDefault="00B56AE4" w14:paraId="7FBB5E72" w14:textId="77777777">
      <w:pPr>
        <w:pStyle w:val="a3"/>
        <w:numPr>
          <w:ilvl w:val="0"/>
          <w:numId w:val="4"/>
        </w:numPr>
        <w:bidi/>
        <w:rPr>
          <w:rtl/>
        </w:rPr>
      </w:pPr>
      <w:r w:rsidRPr="00B56AE4">
        <w:rPr>
          <w:rtl/>
          <w:lang w:bidi="he-IL"/>
        </w:rPr>
        <w:t>צפייה בתקציר ההצעה שהוגשה כמועמדות למכרז אליו ניגש הספק/הקבלן</w:t>
      </w:r>
    </w:p>
    <w:p w:rsidR="00B56AE4" w:rsidP="00A07B65" w:rsidRDefault="00B56AE4" w14:paraId="5983855B" w14:textId="3E21EC90">
      <w:pPr>
        <w:pStyle w:val="a3"/>
        <w:numPr>
          <w:ilvl w:val="0"/>
          <w:numId w:val="4"/>
        </w:numPr>
        <w:bidi/>
        <w:rPr>
          <w:rtl/>
          <w:lang w:bidi="he-IL"/>
        </w:rPr>
      </w:pPr>
      <w:r w:rsidRPr="00B56AE4">
        <w:rPr>
          <w:rtl/>
          <w:lang w:bidi="he-IL"/>
        </w:rPr>
        <w:t>צפייה בסטאטוס / תוצאות זכיה של מועמדות שהוגשה למכרז אליו ניגש הספק/הקבלן</w:t>
      </w:r>
    </w:p>
    <w:p w:rsidRPr="00422B73" w:rsidR="00B56AE4" w:rsidP="00675632" w:rsidRDefault="00675632" w14:paraId="367D30BF" w14:textId="15578D1B">
      <w:pPr>
        <w:bidi/>
        <w:rPr>
          <w:color w:val="2F5496" w:themeColor="accent1" w:themeShade="BF"/>
          <w:rtl/>
          <w:lang w:bidi="he-IL"/>
        </w:rPr>
      </w:pPr>
      <w:r w:rsidRPr="00422B73">
        <w:rPr>
          <w:color w:val="2F5496" w:themeColor="accent1" w:themeShade="BF"/>
          <w:rtl/>
          <w:lang w:bidi="he-IL"/>
        </w:rPr>
        <w:t>עדכון מועמדות (מענה) למכרז</w:t>
      </w:r>
    </w:p>
    <w:p w:rsidRPr="00675632" w:rsidR="00675632" w:rsidP="00A07B65" w:rsidRDefault="00675632" w14:paraId="7D92A39E" w14:textId="77777777">
      <w:pPr>
        <w:pStyle w:val="a3"/>
        <w:numPr>
          <w:ilvl w:val="0"/>
          <w:numId w:val="5"/>
        </w:numPr>
        <w:bidi/>
        <w:rPr>
          <w:rtl/>
        </w:rPr>
      </w:pPr>
      <w:r w:rsidRPr="00675632">
        <w:rPr>
          <w:rtl/>
          <w:lang w:bidi="he-IL"/>
        </w:rPr>
        <w:t>עדכון מידע קיים במערכת והחלפת קבצים מצורפים לגרסתם העדכנית</w:t>
      </w:r>
    </w:p>
    <w:p w:rsidRPr="00675632" w:rsidR="00675632" w:rsidP="00A07B65" w:rsidRDefault="00675632" w14:paraId="7D9BD2FD" w14:textId="72D5DA7A">
      <w:pPr>
        <w:pStyle w:val="a3"/>
        <w:numPr>
          <w:ilvl w:val="0"/>
          <w:numId w:val="5"/>
        </w:numPr>
        <w:bidi/>
        <w:rPr>
          <w:rtl/>
        </w:rPr>
      </w:pPr>
      <w:r w:rsidRPr="00675632">
        <w:rPr>
          <w:rtl/>
          <w:lang w:bidi="he-IL"/>
        </w:rPr>
        <w:t xml:space="preserve">בדיקת </w:t>
      </w:r>
      <w:r w:rsidR="00434AB9">
        <w:rPr>
          <w:rFonts w:hint="cs"/>
          <w:rtl/>
          <w:lang w:bidi="he-IL"/>
        </w:rPr>
        <w:t>ההצעה</w:t>
      </w:r>
      <w:r w:rsidRPr="00675632">
        <w:rPr>
          <w:rtl/>
          <w:lang w:bidi="he-IL"/>
        </w:rPr>
        <w:t xml:space="preserve"> לפני השליחה</w:t>
      </w:r>
    </w:p>
    <w:p w:rsidR="00675632" w:rsidP="00A07B65" w:rsidRDefault="00675632" w14:paraId="5ACD0240" w14:textId="112B75F5">
      <w:pPr>
        <w:pStyle w:val="a3"/>
        <w:numPr>
          <w:ilvl w:val="0"/>
          <w:numId w:val="5"/>
        </w:numPr>
        <w:bidi/>
        <w:rPr>
          <w:rtl/>
          <w:lang w:bidi="he-IL"/>
        </w:rPr>
      </w:pPr>
      <w:r w:rsidRPr="00675632">
        <w:rPr>
          <w:rtl/>
          <w:lang w:bidi="he-IL"/>
        </w:rPr>
        <w:t>הגשת מענה מעודכן</w:t>
      </w:r>
    </w:p>
    <w:p w:rsidRPr="00422B73" w:rsidR="001E7CE6" w:rsidP="001E7CE6" w:rsidRDefault="00641ECF" w14:paraId="0931A245" w14:textId="557D56E1">
      <w:pPr>
        <w:bidi/>
        <w:rPr>
          <w:color w:val="2F5496" w:themeColor="accent1" w:themeShade="BF"/>
          <w:rtl/>
          <w:lang w:bidi="he-IL"/>
        </w:rPr>
      </w:pPr>
      <w:r w:rsidRPr="00422B73">
        <w:rPr>
          <w:color w:val="2F5496" w:themeColor="accent1" w:themeShade="BF"/>
          <w:rtl/>
          <w:lang w:bidi="he-IL"/>
        </w:rPr>
        <w:t xml:space="preserve">הסרת </w:t>
      </w:r>
      <w:r w:rsidR="00C53E16">
        <w:rPr>
          <w:rFonts w:hint="cs"/>
          <w:color w:val="2F5496" w:themeColor="accent1" w:themeShade="BF"/>
          <w:rtl/>
          <w:lang w:bidi="he-IL"/>
        </w:rPr>
        <w:t>הצעה שהוגשה</w:t>
      </w:r>
      <w:r w:rsidR="001E7CE6">
        <w:rPr>
          <w:rFonts w:hint="cs"/>
          <w:color w:val="2F5496" w:themeColor="accent1" w:themeShade="BF"/>
          <w:rtl/>
          <w:lang w:bidi="he-IL"/>
        </w:rPr>
        <w:t xml:space="preserve"> / </w:t>
      </w:r>
      <w:r w:rsidRPr="00422B73" w:rsidR="001E7CE6">
        <w:rPr>
          <w:color w:val="2F5496" w:themeColor="accent1" w:themeShade="BF"/>
          <w:rtl/>
          <w:lang w:bidi="he-IL"/>
        </w:rPr>
        <w:t>הגשת "נמנע"</w:t>
      </w:r>
    </w:p>
    <w:p w:rsidR="00641ECF" w:rsidP="00A07B65" w:rsidRDefault="00641ECF" w14:paraId="1584E6DE" w14:textId="633F9E1E">
      <w:pPr>
        <w:pStyle w:val="a3"/>
        <w:numPr>
          <w:ilvl w:val="0"/>
          <w:numId w:val="6"/>
        </w:numPr>
        <w:bidi/>
      </w:pPr>
      <w:r w:rsidRPr="00641ECF">
        <w:rPr>
          <w:rtl/>
          <w:lang w:bidi="he-IL"/>
        </w:rPr>
        <w:t xml:space="preserve">הסרת </w:t>
      </w:r>
      <w:r w:rsidR="00B36640">
        <w:rPr>
          <w:rFonts w:hint="cs"/>
          <w:rtl/>
          <w:lang w:bidi="he-IL"/>
        </w:rPr>
        <w:t>הצעה</w:t>
      </w:r>
      <w:r w:rsidR="000C59F6">
        <w:rPr>
          <w:rFonts w:hint="cs"/>
          <w:rtl/>
          <w:lang w:bidi="he-IL"/>
        </w:rPr>
        <w:t xml:space="preserve"> שהוגשה</w:t>
      </w:r>
      <w:r w:rsidRPr="00641ECF">
        <w:rPr>
          <w:rtl/>
          <w:lang w:bidi="he-IL"/>
        </w:rPr>
        <w:t xml:space="preserve"> לפני סגירת המכרז</w:t>
      </w:r>
      <w:r w:rsidR="00FD4B91">
        <w:rPr>
          <w:rFonts w:hint="cs"/>
          <w:rtl/>
          <w:lang w:bidi="he-IL"/>
        </w:rPr>
        <w:t xml:space="preserve"> </w:t>
      </w:r>
      <w:r w:rsidR="00A66E47">
        <w:rPr>
          <w:rFonts w:hint="cs"/>
          <w:rtl/>
          <w:lang w:bidi="he-IL"/>
        </w:rPr>
        <w:t>(במקרה שקיימת הצעה מוגשת)</w:t>
      </w:r>
      <w:r w:rsidR="00FD4B91">
        <w:rPr>
          <w:rFonts w:hint="cs"/>
          <w:rtl/>
          <w:lang w:bidi="he-IL"/>
        </w:rPr>
        <w:t>,</w:t>
      </w:r>
      <w:r w:rsidRPr="00422B73" w:rsidR="00556CFD">
        <w:rPr>
          <w:rtl/>
          <w:lang w:bidi="he-IL"/>
        </w:rPr>
        <w:t xml:space="preserve"> כולל בחירת סיבה ומתן נימוקים</w:t>
      </w:r>
    </w:p>
    <w:p w:rsidR="00422B73" w:rsidP="00A07B65" w:rsidRDefault="00422B73" w14:paraId="6093C1B5" w14:textId="02B79A11">
      <w:pPr>
        <w:pStyle w:val="a3"/>
        <w:numPr>
          <w:ilvl w:val="0"/>
          <w:numId w:val="7"/>
        </w:numPr>
        <w:bidi/>
        <w:rPr>
          <w:lang w:bidi="he-IL"/>
        </w:rPr>
      </w:pPr>
      <w:r w:rsidRPr="00422B73">
        <w:rPr>
          <w:rtl/>
          <w:lang w:bidi="he-IL"/>
        </w:rPr>
        <w:t>הצהרת "נמנע מלהגיש מועמדות", כולל בחירת סיבה ומתן נימוקים</w:t>
      </w:r>
    </w:p>
    <w:p w:rsidR="00873353" w:rsidP="00A07B65" w:rsidRDefault="00873353" w14:paraId="759EA0CE" w14:textId="7D84BC1E">
      <w:pPr>
        <w:pStyle w:val="a3"/>
        <w:numPr>
          <w:ilvl w:val="0"/>
          <w:numId w:val="7"/>
        </w:numPr>
        <w:bidi/>
        <w:rPr>
          <w:lang w:bidi="he-IL"/>
        </w:rPr>
      </w:pPr>
      <w:r>
        <w:rPr>
          <w:rFonts w:hint="cs"/>
          <w:rtl/>
          <w:lang w:bidi="he-IL"/>
        </w:rPr>
        <w:t>לבקש לא לשלוח הודעות עדכונים אודות מכרזה נוכחי</w:t>
      </w:r>
    </w:p>
    <w:p w:rsidR="00670A58" w:rsidP="00A07B65" w:rsidRDefault="00670A58" w14:paraId="0E7B9F17" w14:textId="6154D612">
      <w:pPr>
        <w:pStyle w:val="a3"/>
        <w:numPr>
          <w:ilvl w:val="1"/>
          <w:numId w:val="7"/>
        </w:numPr>
        <w:bidi/>
        <w:rPr>
          <w:lang w:bidi="he-IL"/>
        </w:rPr>
      </w:pPr>
      <w:r>
        <w:rPr>
          <w:rFonts w:hint="cs"/>
          <w:rtl/>
          <w:lang w:bidi="he-IL"/>
        </w:rPr>
        <w:t>אל תשלח לי עדכונים נוספים בנוגע למכרז זה</w:t>
      </w:r>
    </w:p>
    <w:p w:rsidRPr="00152E85" w:rsidR="00152E85" w:rsidP="00A07B65" w:rsidRDefault="00152E85" w14:paraId="2E495BC6" w14:textId="4F6C3F39">
      <w:pPr>
        <w:pStyle w:val="a3"/>
        <w:numPr>
          <w:ilvl w:val="0"/>
          <w:numId w:val="7"/>
        </w:numPr>
        <w:bidi/>
      </w:pPr>
      <w:r>
        <w:rPr>
          <w:rFonts w:hint="cs"/>
          <w:rtl/>
          <w:lang w:bidi="he-IL"/>
        </w:rPr>
        <w:t xml:space="preserve">להלן רשימת ערכים עבור סיבות </w:t>
      </w:r>
      <w:r>
        <w:rPr>
          <w:rtl/>
          <w:lang w:bidi="he-IL"/>
        </w:rPr>
        <w:t>–</w:t>
      </w:r>
      <w:r>
        <w:rPr>
          <w:rFonts w:hint="cs"/>
          <w:rtl/>
          <w:lang w:bidi="he-IL"/>
        </w:rPr>
        <w:t xml:space="preserve"> אגף </w:t>
      </w:r>
      <w:r w:rsidR="00DD6F47">
        <w:rPr>
          <w:rFonts w:hint="cs"/>
          <w:rtl/>
          <w:lang w:bidi="he-IL"/>
        </w:rPr>
        <w:t>בינוי</w:t>
      </w:r>
    </w:p>
    <w:p w:rsidR="00BC016B" w:rsidP="00A07B65" w:rsidRDefault="00BC016B" w14:paraId="226F9C61" w14:textId="68A8C98F">
      <w:pPr>
        <w:pStyle w:val="a3"/>
        <w:numPr>
          <w:ilvl w:val="1"/>
          <w:numId w:val="7"/>
        </w:numPr>
        <w:bidi/>
      </w:pPr>
      <w:r>
        <w:rPr>
          <w:rFonts w:cs="Arial"/>
          <w:rtl/>
          <w:lang w:bidi="he-IL"/>
        </w:rPr>
        <w:t>אי עמידה בתנאי סף של המכרז</w:t>
      </w:r>
    </w:p>
    <w:p w:rsidR="00BC016B" w:rsidP="00A07B65" w:rsidRDefault="00BC016B" w14:paraId="2ECEF6CD" w14:textId="77777777">
      <w:pPr>
        <w:pStyle w:val="a3"/>
        <w:numPr>
          <w:ilvl w:val="1"/>
          <w:numId w:val="7"/>
        </w:numPr>
        <w:bidi/>
      </w:pPr>
      <w:r>
        <w:rPr>
          <w:rFonts w:cs="Arial"/>
          <w:rtl/>
          <w:lang w:bidi="he-IL"/>
        </w:rPr>
        <w:t>העבודה המבוקשת אינה תואמת את תחום העיסוק</w:t>
      </w:r>
    </w:p>
    <w:p w:rsidR="00BC016B" w:rsidP="00A07B65" w:rsidRDefault="00BC016B" w14:paraId="54DEEDD7" w14:textId="77777777">
      <w:pPr>
        <w:pStyle w:val="a3"/>
        <w:numPr>
          <w:ilvl w:val="1"/>
          <w:numId w:val="7"/>
        </w:numPr>
        <w:bidi/>
      </w:pPr>
      <w:r>
        <w:rPr>
          <w:rFonts w:cs="Arial"/>
          <w:rtl/>
          <w:lang w:bidi="he-IL"/>
        </w:rPr>
        <w:t>אזור עבודה אינו מתאים לפעילות החברה</w:t>
      </w:r>
    </w:p>
    <w:p w:rsidR="00BC016B" w:rsidP="00A07B65" w:rsidRDefault="00BC016B" w14:paraId="07572302" w14:textId="77777777">
      <w:pPr>
        <w:pStyle w:val="a3"/>
        <w:numPr>
          <w:ilvl w:val="1"/>
          <w:numId w:val="7"/>
        </w:numPr>
        <w:bidi/>
      </w:pPr>
      <w:r>
        <w:rPr>
          <w:rFonts w:cs="Arial"/>
          <w:rtl/>
          <w:lang w:bidi="he-IL"/>
        </w:rPr>
        <w:t>תקופת ביצוע שהוגדרה קצרה מידי</w:t>
      </w:r>
    </w:p>
    <w:p w:rsidR="00BC016B" w:rsidP="00A07B65" w:rsidRDefault="00BC016B" w14:paraId="34E6A54C" w14:textId="77777777">
      <w:pPr>
        <w:pStyle w:val="a3"/>
        <w:numPr>
          <w:ilvl w:val="1"/>
          <w:numId w:val="7"/>
        </w:numPr>
        <w:bidi/>
      </w:pPr>
      <w:r>
        <w:rPr>
          <w:rFonts w:cs="Arial"/>
          <w:rtl/>
          <w:lang w:bidi="he-IL"/>
        </w:rPr>
        <w:t>אי עמידה בפרק זמן הניתן להגשת ההצעה</w:t>
      </w:r>
    </w:p>
    <w:p w:rsidR="00BC016B" w:rsidP="00A07B65" w:rsidRDefault="00BC016B" w14:paraId="0F60167A" w14:textId="1AA06571">
      <w:pPr>
        <w:pStyle w:val="a3"/>
        <w:numPr>
          <w:ilvl w:val="1"/>
          <w:numId w:val="7"/>
        </w:numPr>
        <w:bidi/>
      </w:pPr>
      <w:r>
        <w:rPr>
          <w:rFonts w:cs="Arial"/>
          <w:rtl/>
          <w:lang w:bidi="he-IL"/>
        </w:rPr>
        <w:t>אחר</w:t>
      </w:r>
      <w:r w:rsidR="00E726E5">
        <w:rPr>
          <w:rFonts w:hint="cs"/>
          <w:rtl/>
          <w:lang w:bidi="he-IL"/>
        </w:rPr>
        <w:t xml:space="preserve"> </w:t>
      </w:r>
      <w:r w:rsidRPr="00247544" w:rsidR="00E726E5">
        <w:rPr>
          <w:rFonts w:hint="cs"/>
          <w:highlight w:val="yellow"/>
          <w:rtl/>
          <w:lang w:bidi="he-IL"/>
        </w:rPr>
        <w:t>(לברר האם נדרש ערך זה</w:t>
      </w:r>
      <w:r w:rsidRPr="00247544" w:rsidR="00B65C8F">
        <w:rPr>
          <w:rFonts w:hint="cs"/>
          <w:highlight w:val="yellow"/>
          <w:rtl/>
          <w:lang w:bidi="he-IL"/>
        </w:rPr>
        <w:t>, אם כן, האם לאפשר שדה טקסט חופשי)</w:t>
      </w:r>
    </w:p>
    <w:p w:rsidR="00BC016B" w:rsidP="00A07B65" w:rsidRDefault="00DD6F47" w14:paraId="589E37A5" w14:textId="35F7CECD">
      <w:pPr>
        <w:pStyle w:val="a3"/>
        <w:numPr>
          <w:ilvl w:val="0"/>
          <w:numId w:val="7"/>
        </w:numPr>
        <w:bidi/>
        <w:rPr>
          <w:lang w:bidi="he-IL"/>
        </w:rPr>
      </w:pPr>
      <w:r>
        <w:rPr>
          <w:rFonts w:hint="cs"/>
          <w:rtl/>
          <w:lang w:bidi="he-IL"/>
        </w:rPr>
        <w:lastRenderedPageBreak/>
        <w:t xml:space="preserve">להלן רשימת ערכים עבור סיבות </w:t>
      </w:r>
      <w:r w:rsidR="00AF5998">
        <w:rPr>
          <w:rtl/>
          <w:lang w:bidi="he-IL"/>
        </w:rPr>
        <w:t>–</w:t>
      </w:r>
      <w:r>
        <w:rPr>
          <w:rFonts w:hint="cs"/>
          <w:rtl/>
          <w:lang w:bidi="he-IL"/>
        </w:rPr>
        <w:t xml:space="preserve"> </w:t>
      </w:r>
      <w:r w:rsidR="00AF5998">
        <w:rPr>
          <w:rFonts w:hint="cs"/>
          <w:rtl/>
          <w:lang w:bidi="he-IL"/>
        </w:rPr>
        <w:t>מנה"ר</w:t>
      </w:r>
    </w:p>
    <w:p w:rsidR="00AF5998" w:rsidP="00A07B65" w:rsidRDefault="00BD7114" w14:paraId="7EC55294" w14:textId="0BC6EB48">
      <w:pPr>
        <w:pStyle w:val="a3"/>
        <w:numPr>
          <w:ilvl w:val="1"/>
          <w:numId w:val="7"/>
        </w:numPr>
        <w:bidi/>
        <w:rPr>
          <w:lang w:bidi="he-IL"/>
        </w:rPr>
      </w:pPr>
      <w:r>
        <w:rPr>
          <w:rFonts w:hint="cs"/>
          <w:rtl/>
          <w:lang w:bidi="he-IL"/>
        </w:rPr>
        <w:t>נמנע</w:t>
      </w:r>
    </w:p>
    <w:p w:rsidR="00BD7114" w:rsidP="00A07B65" w:rsidRDefault="00BD7114" w14:paraId="6213A00D" w14:textId="12710B60">
      <w:pPr>
        <w:pStyle w:val="a3"/>
        <w:numPr>
          <w:ilvl w:val="1"/>
          <w:numId w:val="7"/>
        </w:numPr>
        <w:bidi/>
        <w:rPr>
          <w:lang w:bidi="he-IL"/>
        </w:rPr>
      </w:pPr>
      <w:r>
        <w:rPr>
          <w:rFonts w:hint="cs"/>
          <w:rtl/>
          <w:lang w:bidi="he-IL"/>
        </w:rPr>
        <w:t xml:space="preserve">נמנע </w:t>
      </w:r>
      <w:r>
        <w:rPr>
          <w:rtl/>
          <w:lang w:bidi="he-IL"/>
        </w:rPr>
        <w:t>–</w:t>
      </w:r>
      <w:r>
        <w:rPr>
          <w:rFonts w:hint="cs"/>
          <w:rtl/>
          <w:lang w:bidi="he-IL"/>
        </w:rPr>
        <w:t xml:space="preserve"> העבודה המבוקשת אינה נמצאת בתחום העיסוק</w:t>
      </w:r>
    </w:p>
    <w:p w:rsidR="00BD7114" w:rsidP="00A07B65" w:rsidRDefault="00BD7114" w14:paraId="211B2C95" w14:textId="7F61CF0E">
      <w:pPr>
        <w:pStyle w:val="a3"/>
        <w:numPr>
          <w:ilvl w:val="1"/>
          <w:numId w:val="7"/>
        </w:numPr>
        <w:bidi/>
        <w:rPr>
          <w:lang w:bidi="he-IL"/>
        </w:rPr>
      </w:pPr>
      <w:r>
        <w:rPr>
          <w:rFonts w:hint="cs"/>
          <w:rtl/>
          <w:lang w:bidi="he-IL"/>
        </w:rPr>
        <w:t xml:space="preserve">נמנע </w:t>
      </w:r>
      <w:r w:rsidR="00B16E6D">
        <w:rPr>
          <w:rtl/>
          <w:lang w:bidi="he-IL"/>
        </w:rPr>
        <w:t>–</w:t>
      </w:r>
      <w:r>
        <w:rPr>
          <w:rFonts w:hint="cs"/>
          <w:rtl/>
          <w:lang w:bidi="he-IL"/>
        </w:rPr>
        <w:t xml:space="preserve"> </w:t>
      </w:r>
      <w:r w:rsidR="00B16E6D">
        <w:rPr>
          <w:rFonts w:hint="cs"/>
          <w:rtl/>
          <w:lang w:bidi="he-IL"/>
        </w:rPr>
        <w:t>הפריט המבוקש לא נמצא בקו הייצור של המפעל</w:t>
      </w:r>
    </w:p>
    <w:p w:rsidR="00B16E6D" w:rsidP="00A07B65" w:rsidRDefault="00B16E6D" w14:paraId="55E8DBA6" w14:textId="6F28358E">
      <w:pPr>
        <w:pStyle w:val="a3"/>
        <w:numPr>
          <w:ilvl w:val="1"/>
          <w:numId w:val="7"/>
        </w:numPr>
        <w:bidi/>
        <w:rPr>
          <w:lang w:bidi="he-IL"/>
        </w:rPr>
      </w:pPr>
      <w:r>
        <w:rPr>
          <w:rFonts w:hint="cs"/>
          <w:rtl/>
          <w:lang w:bidi="he-IL"/>
        </w:rPr>
        <w:t xml:space="preserve">נמנע </w:t>
      </w:r>
      <w:r>
        <w:rPr>
          <w:rtl/>
          <w:lang w:bidi="he-IL"/>
        </w:rPr>
        <w:t>–</w:t>
      </w:r>
      <w:r>
        <w:rPr>
          <w:rFonts w:hint="cs"/>
          <w:rtl/>
          <w:lang w:bidi="he-IL"/>
        </w:rPr>
        <w:t xml:space="preserve"> הספק אינו</w:t>
      </w:r>
      <w:r w:rsidR="00F02F7A">
        <w:rPr>
          <w:rFonts w:hint="cs"/>
          <w:rtl/>
          <w:lang w:bidi="he-IL"/>
        </w:rPr>
        <w:t xml:space="preserve"> מתחזק ציוד זה</w:t>
      </w:r>
    </w:p>
    <w:p w:rsidR="00F02F7A" w:rsidP="00A07B65" w:rsidRDefault="00F02F7A" w14:paraId="0C6B8FB0" w14:textId="6CE6B83E">
      <w:pPr>
        <w:pStyle w:val="a3"/>
        <w:numPr>
          <w:ilvl w:val="1"/>
          <w:numId w:val="7"/>
        </w:numPr>
        <w:bidi/>
        <w:rPr>
          <w:lang w:bidi="he-IL"/>
        </w:rPr>
      </w:pPr>
      <w:r>
        <w:rPr>
          <w:rFonts w:hint="cs"/>
          <w:rtl/>
          <w:lang w:bidi="he-IL"/>
        </w:rPr>
        <w:t xml:space="preserve">נמנע </w:t>
      </w:r>
      <w:r>
        <w:rPr>
          <w:rtl/>
          <w:lang w:bidi="he-IL"/>
        </w:rPr>
        <w:t>–</w:t>
      </w:r>
      <w:r>
        <w:rPr>
          <w:rFonts w:hint="cs"/>
          <w:rtl/>
          <w:lang w:bidi="he-IL"/>
        </w:rPr>
        <w:t xml:space="preserve"> הכמות המבוקשת קטנה מדי</w:t>
      </w:r>
    </w:p>
    <w:p w:rsidR="00F02F7A" w:rsidP="00A07B65" w:rsidRDefault="00F02F7A" w14:paraId="5B37250D" w14:textId="5A811D53">
      <w:pPr>
        <w:pStyle w:val="a3"/>
        <w:numPr>
          <w:ilvl w:val="1"/>
          <w:numId w:val="7"/>
        </w:numPr>
        <w:bidi/>
        <w:rPr>
          <w:lang w:bidi="he-IL"/>
        </w:rPr>
      </w:pPr>
      <w:r>
        <w:rPr>
          <w:rFonts w:hint="cs"/>
          <w:rtl/>
          <w:lang w:bidi="he-IL"/>
        </w:rPr>
        <w:t xml:space="preserve">נמנע </w:t>
      </w:r>
      <w:r w:rsidR="005E1583">
        <w:rPr>
          <w:rtl/>
          <w:lang w:bidi="he-IL"/>
        </w:rPr>
        <w:t>–</w:t>
      </w:r>
      <w:r>
        <w:rPr>
          <w:rFonts w:hint="cs"/>
          <w:rtl/>
          <w:lang w:bidi="he-IL"/>
        </w:rPr>
        <w:t xml:space="preserve"> </w:t>
      </w:r>
      <w:r w:rsidR="005E1583">
        <w:rPr>
          <w:rFonts w:hint="cs"/>
          <w:rtl/>
          <w:lang w:bidi="he-IL"/>
        </w:rPr>
        <w:t>מועד האספקה קצר מדי</w:t>
      </w:r>
    </w:p>
    <w:p w:rsidR="005E1583" w:rsidP="00A07B65" w:rsidRDefault="005E1583" w14:paraId="3993C55A" w14:textId="28F907A1">
      <w:pPr>
        <w:pStyle w:val="a3"/>
        <w:numPr>
          <w:ilvl w:val="1"/>
          <w:numId w:val="7"/>
        </w:numPr>
        <w:bidi/>
        <w:rPr>
          <w:lang w:bidi="he-IL"/>
        </w:rPr>
      </w:pPr>
      <w:r>
        <w:rPr>
          <w:rFonts w:hint="cs"/>
          <w:rtl/>
          <w:lang w:bidi="he-IL"/>
        </w:rPr>
        <w:t xml:space="preserve">נמנע </w:t>
      </w:r>
      <w:r>
        <w:rPr>
          <w:rtl/>
          <w:lang w:bidi="he-IL"/>
        </w:rPr>
        <w:t>–</w:t>
      </w:r>
      <w:r>
        <w:rPr>
          <w:rFonts w:hint="cs"/>
          <w:rtl/>
          <w:lang w:bidi="he-IL"/>
        </w:rPr>
        <w:t xml:space="preserve"> הספק לא עומד במפרט/דרישות</w:t>
      </w:r>
    </w:p>
    <w:p w:rsidR="005E1583" w:rsidP="00A07B65" w:rsidRDefault="005E1583" w14:paraId="3283E2A1" w14:textId="7BDE025C">
      <w:pPr>
        <w:pStyle w:val="a3"/>
        <w:numPr>
          <w:ilvl w:val="1"/>
          <w:numId w:val="7"/>
        </w:numPr>
        <w:bidi/>
        <w:rPr>
          <w:rtl/>
          <w:lang w:bidi="he-IL"/>
        </w:rPr>
      </w:pPr>
      <w:r>
        <w:rPr>
          <w:rFonts w:hint="cs"/>
          <w:rtl/>
          <w:lang w:bidi="he-IL"/>
        </w:rPr>
        <w:t xml:space="preserve">נמנע </w:t>
      </w:r>
      <w:r>
        <w:rPr>
          <w:rtl/>
          <w:lang w:bidi="he-IL"/>
        </w:rPr>
        <w:t>–</w:t>
      </w:r>
      <w:r>
        <w:rPr>
          <w:rFonts w:hint="cs"/>
          <w:rtl/>
          <w:lang w:bidi="he-IL"/>
        </w:rPr>
        <w:t xml:space="preserve"> לספק אין זמן להגיש הצעה במועדה</w:t>
      </w:r>
    </w:p>
    <w:p w:rsidR="00422B73" w:rsidP="00D927A4" w:rsidRDefault="007D5BC5" w14:paraId="29DB18E0" w14:textId="28A699D8">
      <w:pPr>
        <w:bidi/>
        <w:rPr>
          <w:rtl/>
          <w:lang w:bidi="he-IL"/>
        </w:rPr>
      </w:pPr>
      <w:r w:rsidRPr="007D5BC5">
        <w:rPr>
          <w:rFonts w:hint="cs"/>
          <w:highlight w:val="yellow"/>
          <w:rtl/>
          <w:lang w:bidi="he-IL"/>
        </w:rPr>
        <w:t>להשלים עבור משתמשים נוספים</w:t>
      </w:r>
    </w:p>
    <w:p w:rsidR="000D4BF2" w:rsidP="000D4BF2" w:rsidRDefault="000D4BF2" w14:paraId="6AB9F3B2" w14:textId="5B121874">
      <w:pPr>
        <w:pStyle w:val="2"/>
        <w:bidi/>
        <w:rPr>
          <w:rtl/>
          <w:lang w:bidi="he-IL"/>
        </w:rPr>
      </w:pPr>
      <w:bookmarkStart w:name="_Toc153118382" w:id="5"/>
      <w:r>
        <w:rPr>
          <w:rFonts w:hint="cs"/>
          <w:rtl/>
          <w:lang w:bidi="he-IL"/>
        </w:rPr>
        <w:t>הזדהות משתמשים וניהול הרשאות</w:t>
      </w:r>
      <w:bookmarkEnd w:id="5"/>
    </w:p>
    <w:p w:rsidR="00134BD1" w:rsidP="000D4BF2" w:rsidRDefault="00134BD1" w14:paraId="557191EA" w14:textId="49815CDE">
      <w:pPr>
        <w:bidi/>
        <w:spacing w:after="0" w:line="240" w:lineRule="auto"/>
        <w:textAlignment w:val="baseline"/>
        <w:rPr>
          <w:rFonts w:ascii="Arial" w:hAnsi="Arial" w:eastAsia="Times New Roman" w:cs="Arial"/>
          <w:rtl/>
          <w:lang w:bidi="he-IL"/>
        </w:rPr>
      </w:pPr>
      <w:r>
        <w:rPr>
          <w:rFonts w:hint="cs" w:ascii="Arial" w:hAnsi="Arial" w:eastAsia="Times New Roman" w:cs="Arial"/>
          <w:rtl/>
          <w:lang w:bidi="he-IL"/>
        </w:rPr>
        <w:t>הזדהות משתמשים תתבצע באמצעות מערכת הזדהות של פורטל הספקים החדש</w:t>
      </w:r>
      <w:r w:rsidR="00EE279B">
        <w:rPr>
          <w:rFonts w:hint="cs" w:ascii="Arial" w:hAnsi="Arial" w:eastAsia="Times New Roman" w:cs="Arial"/>
          <w:rtl/>
          <w:lang w:bidi="he-IL"/>
        </w:rPr>
        <w:t>.</w:t>
      </w:r>
    </w:p>
    <w:p w:rsidR="00EE279B" w:rsidP="00EE279B" w:rsidRDefault="00EE279B" w14:paraId="02D48865" w14:textId="7FBD5B16">
      <w:pPr>
        <w:bidi/>
        <w:spacing w:after="0" w:line="240" w:lineRule="auto"/>
        <w:textAlignment w:val="baseline"/>
        <w:rPr>
          <w:rFonts w:ascii="Arial" w:hAnsi="Arial" w:eastAsia="Times New Roman" w:cs="Arial"/>
          <w:rtl/>
          <w:lang w:bidi="he-IL"/>
        </w:rPr>
      </w:pPr>
      <w:r>
        <w:rPr>
          <w:rFonts w:hint="cs" w:ascii="Arial" w:hAnsi="Arial" w:eastAsia="Times New Roman" w:cs="Arial"/>
          <w:rtl/>
          <w:lang w:bidi="he-IL"/>
        </w:rPr>
        <w:t xml:space="preserve">המערכת </w:t>
      </w:r>
      <w:r w:rsidR="00214B6B">
        <w:rPr>
          <w:rFonts w:hint="cs" w:ascii="Arial" w:hAnsi="Arial" w:eastAsia="Times New Roman" w:cs="Arial"/>
          <w:rtl/>
          <w:lang w:bidi="he-IL"/>
        </w:rPr>
        <w:t>תתממש</w:t>
      </w:r>
      <w:r w:rsidR="00214B6B">
        <w:rPr>
          <w:rFonts w:hint="eastAsia" w:ascii="Arial" w:hAnsi="Arial" w:eastAsia="Times New Roman" w:cs="Arial"/>
          <w:rtl/>
          <w:lang w:bidi="he-IL"/>
        </w:rPr>
        <w:t>ק</w:t>
      </w:r>
      <w:r>
        <w:rPr>
          <w:rFonts w:hint="cs" w:ascii="Arial" w:hAnsi="Arial" w:eastAsia="Times New Roman" w:cs="Arial"/>
          <w:rtl/>
          <w:lang w:bidi="he-IL"/>
        </w:rPr>
        <w:t xml:space="preserve"> עם מערכת הזדהות של הפורטל באמצעות </w:t>
      </w:r>
      <w:r>
        <w:rPr>
          <w:rFonts w:hint="cs" w:ascii="Arial" w:hAnsi="Arial" w:eastAsia="Times New Roman" w:cs="Arial"/>
          <w:lang w:bidi="he-IL"/>
        </w:rPr>
        <w:t>SSO</w:t>
      </w:r>
      <w:r>
        <w:rPr>
          <w:rFonts w:hint="cs" w:ascii="Arial" w:hAnsi="Arial" w:eastAsia="Times New Roman" w:cs="Arial"/>
          <w:rtl/>
          <w:lang w:bidi="he-IL"/>
        </w:rPr>
        <w:t>.</w:t>
      </w:r>
    </w:p>
    <w:p w:rsidR="00EE279B" w:rsidP="00EE279B" w:rsidRDefault="00EE279B" w14:paraId="748738B3" w14:textId="77777777">
      <w:pPr>
        <w:bidi/>
        <w:spacing w:after="0" w:line="240" w:lineRule="auto"/>
        <w:textAlignment w:val="baseline"/>
        <w:rPr>
          <w:rFonts w:ascii="Arial" w:hAnsi="Arial" w:eastAsia="Times New Roman" w:cs="Arial"/>
          <w:rtl/>
          <w:lang w:bidi="he-IL"/>
        </w:rPr>
      </w:pPr>
    </w:p>
    <w:p w:rsidRPr="00585DEA" w:rsidR="000D4BF2" w:rsidP="00134BD1" w:rsidRDefault="000D4BF2" w14:paraId="7AC6F4D7" w14:textId="4C9A45B8">
      <w:pPr>
        <w:bidi/>
        <w:spacing w:after="0" w:line="240" w:lineRule="auto"/>
        <w:textAlignment w:val="baseline"/>
        <w:rPr>
          <w:rFonts w:ascii="Arial" w:hAnsi="Arial" w:eastAsia="Times New Roman" w:cs="Arial"/>
        </w:rPr>
      </w:pPr>
      <w:r>
        <w:rPr>
          <w:rFonts w:hint="cs" w:ascii="Arial" w:hAnsi="Arial" w:eastAsia="Times New Roman" w:cs="Arial"/>
          <w:rtl/>
          <w:lang w:bidi="he-IL"/>
        </w:rPr>
        <w:t>נ</w:t>
      </w:r>
      <w:r w:rsidRPr="00585DEA">
        <w:rPr>
          <w:rFonts w:ascii="Arial" w:hAnsi="Arial" w:eastAsia="Times New Roman" w:cs="Arial"/>
          <w:rtl/>
          <w:lang w:bidi="he-IL"/>
        </w:rPr>
        <w:t xml:space="preserve">יהול הרשאות </w:t>
      </w:r>
      <w:r>
        <w:rPr>
          <w:rFonts w:hint="cs" w:ascii="Arial" w:hAnsi="Arial" w:eastAsia="Times New Roman" w:cs="Arial"/>
          <w:rtl/>
          <w:lang w:bidi="he-IL"/>
        </w:rPr>
        <w:t>י</w:t>
      </w:r>
      <w:r w:rsidRPr="00585DEA">
        <w:rPr>
          <w:rFonts w:ascii="Arial" w:hAnsi="Arial" w:eastAsia="Times New Roman" w:cs="Arial"/>
          <w:rtl/>
          <w:lang w:bidi="he-IL"/>
        </w:rPr>
        <w:t>תבצע בהתאם להגדרת תפקידים במערכת ולאחר הזדהות המשתמש.</w:t>
      </w:r>
      <w:r w:rsidRPr="00585DEA">
        <w:rPr>
          <w:rFonts w:ascii="Arial" w:hAnsi="Arial" w:eastAsia="Times New Roman" w:cs="Arial"/>
          <w:rtl/>
        </w:rPr>
        <w:t> </w:t>
      </w:r>
    </w:p>
    <w:p w:rsidRPr="00585DEA" w:rsidR="000D4BF2" w:rsidP="000D4BF2" w:rsidRDefault="000D4BF2" w14:paraId="3DABCA07" w14:textId="7806C4D6">
      <w:pPr>
        <w:bidi/>
        <w:spacing w:after="0" w:line="240" w:lineRule="auto"/>
        <w:textAlignment w:val="baseline"/>
        <w:rPr>
          <w:rFonts w:ascii="Arial" w:hAnsi="Arial" w:eastAsia="Times New Roman" w:cs="Arial"/>
          <w:rtl/>
        </w:rPr>
      </w:pPr>
      <w:r w:rsidRPr="00585DEA">
        <w:rPr>
          <w:rFonts w:ascii="Arial" w:hAnsi="Arial" w:eastAsia="Times New Roman" w:cs="Arial"/>
          <w:rtl/>
          <w:lang w:bidi="he-IL"/>
        </w:rPr>
        <w:t xml:space="preserve">עם קבלת נתוני ההזדהות המערכת </w:t>
      </w:r>
      <w:r>
        <w:rPr>
          <w:rFonts w:hint="cs" w:ascii="Arial" w:hAnsi="Arial" w:eastAsia="Times New Roman" w:cs="Arial"/>
          <w:rtl/>
          <w:lang w:bidi="he-IL"/>
        </w:rPr>
        <w:t>ת</w:t>
      </w:r>
      <w:r w:rsidRPr="00585DEA">
        <w:rPr>
          <w:rFonts w:ascii="Arial" w:hAnsi="Arial" w:eastAsia="Times New Roman" w:cs="Arial"/>
          <w:rtl/>
          <w:lang w:bidi="he-IL"/>
        </w:rPr>
        <w:t>נהל הרשאות כניסה</w:t>
      </w:r>
      <w:r>
        <w:rPr>
          <w:rFonts w:hint="cs" w:ascii="Arial" w:hAnsi="Arial" w:eastAsia="Times New Roman" w:cs="Arial"/>
          <w:rtl/>
          <w:lang w:bidi="he-IL"/>
        </w:rPr>
        <w:t xml:space="preserve">, הצגת מידע ופתיחת פונקציונאליות </w:t>
      </w:r>
      <w:r w:rsidRPr="00585DEA">
        <w:rPr>
          <w:rFonts w:ascii="Arial" w:hAnsi="Arial" w:eastAsia="Times New Roman" w:cs="Arial"/>
          <w:rtl/>
          <w:lang w:bidi="he-IL"/>
        </w:rPr>
        <w:t>בהתאם לדרישותיה.</w:t>
      </w:r>
      <w:r w:rsidRPr="00585DEA">
        <w:rPr>
          <w:rFonts w:ascii="Arial" w:hAnsi="Arial" w:eastAsia="Times New Roman" w:cs="Arial"/>
          <w:rtl/>
        </w:rPr>
        <w:t> </w:t>
      </w:r>
    </w:p>
    <w:p w:rsidR="000D4BF2" w:rsidP="000D4BF2" w:rsidRDefault="000D4BF2" w14:paraId="02723401" w14:textId="77777777">
      <w:pPr>
        <w:bidi/>
        <w:spacing w:after="0" w:line="240" w:lineRule="auto"/>
        <w:textAlignment w:val="baseline"/>
        <w:rPr>
          <w:rFonts w:ascii="Arial" w:hAnsi="Arial" w:eastAsia="Times New Roman" w:cs="Arial"/>
          <w:rtl/>
        </w:rPr>
      </w:pPr>
      <w:r w:rsidRPr="00585DEA">
        <w:rPr>
          <w:rFonts w:ascii="Arial" w:hAnsi="Arial" w:eastAsia="Times New Roman" w:cs="Arial"/>
          <w:rtl/>
          <w:lang w:bidi="he-IL"/>
        </w:rPr>
        <w:t xml:space="preserve">המערכת </w:t>
      </w:r>
      <w:r>
        <w:rPr>
          <w:rFonts w:hint="cs" w:ascii="Arial" w:hAnsi="Arial" w:eastAsia="Times New Roman" w:cs="Arial"/>
          <w:rtl/>
          <w:lang w:bidi="he-IL"/>
        </w:rPr>
        <w:t>ת</w:t>
      </w:r>
      <w:r w:rsidRPr="00585DEA">
        <w:rPr>
          <w:rFonts w:ascii="Arial" w:hAnsi="Arial" w:eastAsia="Times New Roman" w:cs="Arial"/>
          <w:rtl/>
          <w:lang w:bidi="he-IL"/>
        </w:rPr>
        <w:t>נהל הרשאות מסוגים שונים:</w:t>
      </w:r>
      <w:r w:rsidRPr="00585DEA">
        <w:rPr>
          <w:rFonts w:ascii="Arial" w:hAnsi="Arial" w:eastAsia="Times New Roman" w:cs="Arial"/>
          <w:rtl/>
        </w:rPr>
        <w:t> </w:t>
      </w:r>
    </w:p>
    <w:p w:rsidR="000D4BF2" w:rsidP="006F05B0" w:rsidRDefault="000D4BF2" w14:paraId="7241CC73" w14:textId="77777777">
      <w:pPr>
        <w:pStyle w:val="a3"/>
        <w:numPr>
          <w:ilvl w:val="0"/>
          <w:numId w:val="1"/>
        </w:numPr>
        <w:bidi/>
        <w:spacing w:after="0" w:line="240" w:lineRule="auto"/>
        <w:textAlignment w:val="baseline"/>
        <w:rPr>
          <w:rFonts w:ascii="Arial" w:hAnsi="Arial" w:eastAsia="Times New Roman" w:cs="Arial"/>
        </w:rPr>
      </w:pPr>
      <w:r>
        <w:rPr>
          <w:rFonts w:hint="cs" w:ascii="Arial" w:hAnsi="Arial" w:eastAsia="Times New Roman" w:cs="Arial"/>
          <w:rtl/>
          <w:lang w:bidi="he-IL"/>
        </w:rPr>
        <w:t>מנהל מערכת (</w:t>
      </w:r>
      <w:r>
        <w:rPr>
          <w:rFonts w:ascii="Arial" w:hAnsi="Arial" w:eastAsia="Times New Roman" w:cs="Arial"/>
          <w:lang w:bidi="he-IL"/>
        </w:rPr>
        <w:t>admin</w:t>
      </w:r>
      <w:r>
        <w:rPr>
          <w:rFonts w:hint="cs" w:ascii="Arial" w:hAnsi="Arial" w:eastAsia="Times New Roman" w:cs="Arial"/>
          <w:rtl/>
          <w:lang w:bidi="he-IL"/>
        </w:rPr>
        <w:t>)</w:t>
      </w:r>
    </w:p>
    <w:p w:rsidR="000D4BF2" w:rsidP="006F05B0" w:rsidRDefault="000D4BF2" w14:paraId="614D398F" w14:textId="77777777">
      <w:pPr>
        <w:pStyle w:val="a3"/>
        <w:numPr>
          <w:ilvl w:val="0"/>
          <w:numId w:val="1"/>
        </w:numPr>
        <w:bidi/>
        <w:spacing w:after="0" w:line="240" w:lineRule="auto"/>
        <w:textAlignment w:val="baseline"/>
        <w:rPr>
          <w:rFonts w:ascii="Arial" w:hAnsi="Arial" w:eastAsia="Times New Roman" w:cs="Arial"/>
        </w:rPr>
      </w:pPr>
      <w:r>
        <w:rPr>
          <w:rFonts w:hint="cs" w:ascii="Arial" w:hAnsi="Arial" w:eastAsia="Times New Roman" w:cs="Arial"/>
          <w:rtl/>
          <w:lang w:bidi="he-IL"/>
        </w:rPr>
        <w:t xml:space="preserve">מורשה מטעם אגף רלוונטי של משרד הביטחון </w:t>
      </w:r>
      <w:r>
        <w:rPr>
          <w:rFonts w:ascii="Arial" w:hAnsi="Arial" w:eastAsia="Times New Roman" w:cs="Arial"/>
          <w:rtl/>
          <w:lang w:bidi="he-IL"/>
        </w:rPr>
        <w:t>–</w:t>
      </w:r>
      <w:r>
        <w:rPr>
          <w:rFonts w:hint="cs" w:ascii="Arial" w:hAnsi="Arial" w:eastAsia="Times New Roman" w:cs="Arial"/>
          <w:rtl/>
          <w:lang w:bidi="he-IL"/>
        </w:rPr>
        <w:t xml:space="preserve"> נציג אגף </w:t>
      </w:r>
    </w:p>
    <w:p w:rsidR="000D4BF2" w:rsidP="006F05B0" w:rsidRDefault="000D4BF2" w14:paraId="6AA6155D" w14:textId="77777777">
      <w:pPr>
        <w:pStyle w:val="a3"/>
        <w:numPr>
          <w:ilvl w:val="0"/>
          <w:numId w:val="1"/>
        </w:numPr>
        <w:bidi/>
        <w:spacing w:after="0" w:line="240" w:lineRule="auto"/>
        <w:textAlignment w:val="baseline"/>
        <w:rPr>
          <w:rFonts w:ascii="Arial" w:hAnsi="Arial" w:eastAsia="Times New Roman" w:cs="Arial"/>
        </w:rPr>
      </w:pPr>
      <w:r w:rsidRPr="00B53322">
        <w:rPr>
          <w:rtl/>
          <w:lang w:bidi="he-IL"/>
        </w:rPr>
        <w:t>ספק/קבלן מוכר</w:t>
      </w:r>
      <w:r>
        <w:rPr>
          <w:rFonts w:ascii="Arial" w:hAnsi="Arial" w:eastAsia="Times New Roman" w:cs="Arial"/>
          <w:rtl/>
          <w:lang w:bidi="he-IL"/>
        </w:rPr>
        <w:t xml:space="preserve"> –</w:t>
      </w:r>
      <w:r>
        <w:rPr>
          <w:rFonts w:hint="cs" w:ascii="Arial" w:hAnsi="Arial" w:eastAsia="Times New Roman" w:cs="Arial"/>
          <w:rtl/>
          <w:lang w:bidi="he-IL"/>
        </w:rPr>
        <w:t xml:space="preserve"> </w:t>
      </w:r>
      <w:r w:rsidRPr="00142B02">
        <w:rPr>
          <w:rFonts w:ascii="Arial" w:hAnsi="Arial" w:eastAsia="Times New Roman" w:cs="Arial"/>
          <w:rtl/>
          <w:lang w:bidi="he-IL"/>
        </w:rPr>
        <w:t xml:space="preserve">ספק/קבלן </w:t>
      </w:r>
      <w:r>
        <w:rPr>
          <w:rFonts w:hint="cs" w:ascii="Arial" w:hAnsi="Arial" w:eastAsia="Times New Roman" w:cs="Arial"/>
          <w:rtl/>
          <w:lang w:bidi="he-IL"/>
        </w:rPr>
        <w:t>רשום</w:t>
      </w:r>
      <w:r w:rsidRPr="00142B02">
        <w:rPr>
          <w:rFonts w:ascii="Arial" w:hAnsi="Arial" w:eastAsia="Times New Roman" w:cs="Arial"/>
          <w:rtl/>
          <w:lang w:bidi="he-IL"/>
        </w:rPr>
        <w:t xml:space="preserve"> </w:t>
      </w:r>
      <w:r>
        <w:rPr>
          <w:rFonts w:hint="cs" w:ascii="Arial" w:hAnsi="Arial" w:eastAsia="Times New Roman" w:cs="Arial"/>
          <w:rtl/>
          <w:lang w:bidi="he-IL"/>
        </w:rPr>
        <w:t>בעל פרטי הזדהות למערכת (שם משתמש וסיסמה)</w:t>
      </w:r>
    </w:p>
    <w:p w:rsidRPr="000D4BF2" w:rsidR="000D4BF2" w:rsidP="000D4BF2" w:rsidRDefault="000D4BF2" w14:paraId="00557D70" w14:textId="77777777">
      <w:pPr>
        <w:bidi/>
        <w:rPr>
          <w:rtl/>
          <w:lang w:bidi="he-IL"/>
        </w:rPr>
      </w:pPr>
    </w:p>
    <w:p w:rsidR="00CB558F" w:rsidP="00320898" w:rsidRDefault="00CB558F" w14:paraId="1CC3B09D" w14:textId="3149EB57">
      <w:pPr>
        <w:pStyle w:val="2"/>
        <w:bidi/>
        <w:rPr>
          <w:rtl/>
          <w:lang w:bidi="he-IL"/>
        </w:rPr>
      </w:pPr>
      <w:bookmarkStart w:name="_Toc153118383" w:id="6"/>
      <w:r>
        <w:rPr>
          <w:rFonts w:hint="cs"/>
          <w:rtl/>
          <w:lang w:bidi="he-IL"/>
        </w:rPr>
        <w:t>מערכות משיקות</w:t>
      </w:r>
      <w:bookmarkEnd w:id="6"/>
    </w:p>
    <w:p w:rsidR="00CB558F" w:rsidP="00CB558F" w:rsidRDefault="00AB723E" w14:paraId="02523DDD" w14:textId="3C1C80ED">
      <w:pPr>
        <w:bidi/>
        <w:rPr>
          <w:rtl/>
          <w:lang w:bidi="he-IL"/>
        </w:rPr>
      </w:pPr>
      <w:r>
        <w:rPr>
          <w:rFonts w:hint="cs"/>
          <w:rtl/>
          <w:lang w:bidi="he-IL"/>
        </w:rPr>
        <w:t>המערכת תתממשק עם מערכות שונות במשרד הביטחון. להלן רשימת המערכות הצפויות להתממשקות ושינוים</w:t>
      </w:r>
      <w:r w:rsidR="00E94BB6">
        <w:rPr>
          <w:rFonts w:hint="cs"/>
          <w:rtl/>
          <w:lang w:bidi="he-IL"/>
        </w:rPr>
        <w:t xml:space="preserve"> הנדרשים לכך:</w:t>
      </w:r>
    </w:p>
    <w:p w:rsidR="00E94BB6" w:rsidP="00A07B65" w:rsidRDefault="00E94BB6" w14:paraId="2C8AE189" w14:textId="1661EA96">
      <w:pPr>
        <w:pStyle w:val="a3"/>
        <w:numPr>
          <w:ilvl w:val="0"/>
          <w:numId w:val="7"/>
        </w:numPr>
        <w:bidi/>
        <w:rPr>
          <w:rtl/>
          <w:lang w:bidi="he-IL"/>
        </w:rPr>
      </w:pPr>
      <w:r>
        <w:rPr>
          <w:rFonts w:hint="cs"/>
          <w:rtl/>
          <w:lang w:bidi="he-IL"/>
        </w:rPr>
        <w:t xml:space="preserve">פורטל ספקים חדש </w:t>
      </w:r>
    </w:p>
    <w:p w:rsidR="00026071" w:rsidP="00A07B65" w:rsidRDefault="00026071" w14:paraId="75B33412" w14:textId="287CC02D">
      <w:pPr>
        <w:pStyle w:val="a3"/>
        <w:numPr>
          <w:ilvl w:val="0"/>
          <w:numId w:val="7"/>
        </w:numPr>
        <w:bidi/>
        <w:rPr>
          <w:rtl/>
          <w:lang w:bidi="he-IL"/>
        </w:rPr>
      </w:pPr>
      <w:r>
        <w:rPr>
          <w:rFonts w:hint="cs"/>
          <w:rtl/>
          <w:lang w:bidi="he-IL"/>
        </w:rPr>
        <w:t xml:space="preserve">תשלומים </w:t>
      </w:r>
      <w:r w:rsidR="009E58E6">
        <w:rPr>
          <w:rtl/>
          <w:lang w:bidi="he-IL"/>
        </w:rPr>
        <w:t>–</w:t>
      </w:r>
      <w:r>
        <w:rPr>
          <w:rFonts w:hint="cs"/>
          <w:rtl/>
          <w:lang w:bidi="he-IL"/>
        </w:rPr>
        <w:t xml:space="preserve"> </w:t>
      </w:r>
      <w:r w:rsidR="009E58E6">
        <w:rPr>
          <w:rFonts w:hint="cs"/>
          <w:rtl/>
          <w:lang w:bidi="he-IL"/>
        </w:rPr>
        <w:t xml:space="preserve">נדרש </w:t>
      </w:r>
      <w:r w:rsidRPr="00026071">
        <w:rPr>
          <w:rtl/>
          <w:lang w:bidi="he-IL"/>
        </w:rPr>
        <w:t>מחקר מצב קיים מול האתר והקוד</w:t>
      </w:r>
      <w:r w:rsidR="00551878">
        <w:rPr>
          <w:rFonts w:hint="cs"/>
          <w:rtl/>
          <w:lang w:bidi="he-IL"/>
        </w:rPr>
        <w:t xml:space="preserve"> - </w:t>
      </w:r>
      <w:r w:rsidRPr="007D6FB5" w:rsidR="00551878">
        <w:rPr>
          <w:rFonts w:hint="cs"/>
          <w:highlight w:val="cyan"/>
          <w:rtl/>
          <w:lang w:bidi="he-IL"/>
        </w:rPr>
        <w:t>לא בשלב זה</w:t>
      </w:r>
    </w:p>
    <w:p w:rsidR="009E58E6" w:rsidP="00A07B65" w:rsidRDefault="009E58E6" w14:paraId="78120D93" w14:textId="3613795E">
      <w:pPr>
        <w:pStyle w:val="a3"/>
        <w:numPr>
          <w:ilvl w:val="0"/>
          <w:numId w:val="7"/>
        </w:numPr>
        <w:bidi/>
        <w:rPr>
          <w:rtl/>
          <w:lang w:bidi="he-IL"/>
        </w:rPr>
      </w:pPr>
      <w:r>
        <w:rPr>
          <w:rFonts w:hint="cs"/>
          <w:rtl/>
          <w:lang w:bidi="he-IL"/>
        </w:rPr>
        <w:t xml:space="preserve">כספת </w:t>
      </w:r>
      <w:r>
        <w:rPr>
          <w:rtl/>
          <w:lang w:bidi="he-IL"/>
        </w:rPr>
        <w:t>–</w:t>
      </w:r>
      <w:r>
        <w:rPr>
          <w:rFonts w:hint="cs"/>
          <w:rtl/>
          <w:lang w:bidi="he-IL"/>
        </w:rPr>
        <w:t xml:space="preserve"> נדרשת </w:t>
      </w:r>
      <w:r w:rsidRPr="009E58E6">
        <w:rPr>
          <w:rtl/>
          <w:lang w:bidi="he-IL"/>
        </w:rPr>
        <w:t>יצירת פתרון מאובטח ברמה גבוהה להעברת נתונים</w:t>
      </w:r>
    </w:p>
    <w:p w:rsidR="00705E59" w:rsidP="00A07B65" w:rsidRDefault="00705E59" w14:paraId="2423E643" w14:textId="66984D28">
      <w:pPr>
        <w:pStyle w:val="a3"/>
        <w:numPr>
          <w:ilvl w:val="0"/>
          <w:numId w:val="7"/>
        </w:numPr>
        <w:bidi/>
        <w:rPr>
          <w:lang w:bidi="he-IL"/>
        </w:rPr>
      </w:pPr>
      <w:r>
        <w:rPr>
          <w:rFonts w:hint="cs"/>
          <w:rtl/>
          <w:lang w:bidi="he-IL"/>
        </w:rPr>
        <w:t xml:space="preserve">מכרז דינמי </w:t>
      </w:r>
      <w:r w:rsidR="00AC1310">
        <w:rPr>
          <w:rtl/>
          <w:lang w:bidi="he-IL"/>
        </w:rPr>
        <w:t>–</w:t>
      </w:r>
      <w:r>
        <w:rPr>
          <w:rFonts w:hint="cs"/>
          <w:rtl/>
          <w:lang w:bidi="he-IL"/>
        </w:rPr>
        <w:t xml:space="preserve"> </w:t>
      </w:r>
      <w:r w:rsidR="00AC1310">
        <w:rPr>
          <w:rFonts w:hint="cs"/>
          <w:rtl/>
          <w:lang w:bidi="he-IL"/>
        </w:rPr>
        <w:t xml:space="preserve">נדרש לבחון האם יש צורך בהתממשקות. </w:t>
      </w:r>
      <w:r w:rsidR="002F33F1">
        <w:rPr>
          <w:rFonts w:hint="cs"/>
          <w:rtl/>
          <w:lang w:bidi="he-IL"/>
        </w:rPr>
        <w:t xml:space="preserve">מערכת </w:t>
      </w:r>
      <w:r w:rsidR="00AC1310">
        <w:rPr>
          <w:rFonts w:hint="cs"/>
          <w:rtl/>
          <w:lang w:bidi="he-IL"/>
        </w:rPr>
        <w:t>מכרז דינמי נמצא</w:t>
      </w:r>
      <w:r w:rsidR="002F33F1">
        <w:rPr>
          <w:rFonts w:hint="cs"/>
          <w:rtl/>
          <w:lang w:bidi="he-IL"/>
        </w:rPr>
        <w:t>ת</w:t>
      </w:r>
      <w:r w:rsidR="00AC1310">
        <w:rPr>
          <w:rFonts w:hint="cs"/>
          <w:rtl/>
          <w:lang w:bidi="he-IL"/>
        </w:rPr>
        <w:t xml:space="preserve"> בשלב </w:t>
      </w:r>
      <w:r w:rsidRPr="00705E59">
        <w:rPr>
          <w:rtl/>
          <w:lang w:bidi="he-IL"/>
        </w:rPr>
        <w:t>עיצוב חדש, ממתין לפיתוח</w:t>
      </w:r>
    </w:p>
    <w:p w:rsidRPr="00CB558F" w:rsidR="00452748" w:rsidP="00A07B65" w:rsidRDefault="00452748" w14:paraId="7B6EF851" w14:textId="0627F9E4">
      <w:pPr>
        <w:pStyle w:val="a3"/>
        <w:numPr>
          <w:ilvl w:val="0"/>
          <w:numId w:val="7"/>
        </w:numPr>
        <w:bidi/>
        <w:rPr>
          <w:rtl/>
          <w:lang w:bidi="he-IL"/>
        </w:rPr>
      </w:pPr>
      <w:r>
        <w:rPr>
          <w:rFonts w:hint="cs"/>
          <w:rtl/>
          <w:lang w:bidi="he-IL"/>
        </w:rPr>
        <w:t xml:space="preserve">השוואת הצעות עבור ועדת המכרזים </w:t>
      </w:r>
      <w:r>
        <w:rPr>
          <w:rtl/>
          <w:lang w:bidi="he-IL"/>
        </w:rPr>
        <w:t>–</w:t>
      </w:r>
      <w:r>
        <w:rPr>
          <w:rFonts w:hint="cs"/>
          <w:rtl/>
          <w:lang w:bidi="he-IL"/>
        </w:rPr>
        <w:t xml:space="preserve"> מערכות </w:t>
      </w:r>
      <w:r>
        <w:rPr>
          <w:rFonts w:hint="cs"/>
          <w:lang w:bidi="he-IL"/>
        </w:rPr>
        <w:t>CRM</w:t>
      </w:r>
      <w:r>
        <w:rPr>
          <w:rFonts w:hint="cs"/>
          <w:rtl/>
          <w:lang w:bidi="he-IL"/>
        </w:rPr>
        <w:t>/</w:t>
      </w:r>
      <w:r>
        <w:rPr>
          <w:rFonts w:hint="cs"/>
          <w:lang w:bidi="he-IL"/>
        </w:rPr>
        <w:t>SAP</w:t>
      </w:r>
    </w:p>
    <w:p w:rsidR="00BB70A4" w:rsidP="00CB558F" w:rsidRDefault="00BB70A4" w14:paraId="01E7EC31" w14:textId="1EB4E50C">
      <w:pPr>
        <w:pStyle w:val="2"/>
        <w:bidi/>
        <w:rPr>
          <w:rtl/>
          <w:lang w:bidi="he-IL"/>
        </w:rPr>
      </w:pPr>
      <w:bookmarkStart w:name="_Toc153118384" w:id="7"/>
      <w:r>
        <w:rPr>
          <w:rFonts w:hint="cs"/>
          <w:rtl/>
          <w:lang w:bidi="he-IL"/>
        </w:rPr>
        <w:t>ניהול בסיסי נתונים</w:t>
      </w:r>
      <w:bookmarkEnd w:id="7"/>
    </w:p>
    <w:p w:rsidR="00B87826" w:rsidP="005351A6" w:rsidRDefault="007A43F8" w14:paraId="1BE2785F" w14:textId="0D0E8A44">
      <w:pPr>
        <w:bidi/>
        <w:rPr>
          <w:rtl/>
          <w:lang w:bidi="he-IL"/>
        </w:rPr>
      </w:pPr>
      <w:r>
        <w:rPr>
          <w:rFonts w:hint="cs"/>
          <w:rtl/>
          <w:lang w:bidi="he-IL"/>
        </w:rPr>
        <w:t xml:space="preserve">ניהול בסיס נתונים יפורט במסמך נפרד ("אפיון טכני") </w:t>
      </w:r>
      <w:r>
        <w:rPr>
          <w:rtl/>
          <w:lang w:bidi="he-IL"/>
        </w:rPr>
        <w:t>–</w:t>
      </w:r>
      <w:r>
        <w:rPr>
          <w:rFonts w:hint="cs"/>
          <w:rtl/>
          <w:lang w:bidi="he-IL"/>
        </w:rPr>
        <w:t xml:space="preserve"> </w:t>
      </w:r>
      <w:r w:rsidRPr="007A43F8">
        <w:rPr>
          <w:rFonts w:hint="cs"/>
          <w:highlight w:val="yellow"/>
          <w:rtl/>
          <w:lang w:bidi="he-IL"/>
        </w:rPr>
        <w:t>לצרף קישור</w:t>
      </w:r>
    </w:p>
    <w:p w:rsidR="009A298A" w:rsidP="009A298A" w:rsidRDefault="009A298A" w14:paraId="45AF398F" w14:textId="77777777">
      <w:pPr>
        <w:bidi/>
        <w:rPr>
          <w:rtl/>
          <w:lang w:bidi="he-IL"/>
        </w:rPr>
      </w:pPr>
    </w:p>
    <w:p w:rsidR="00916F3E" w:rsidP="002B126D" w:rsidRDefault="00916F3E" w14:paraId="0F12726E" w14:textId="70A61001">
      <w:pPr>
        <w:pStyle w:val="1"/>
        <w:bidi/>
        <w:rPr>
          <w:rtl/>
          <w:lang w:bidi="he-IL"/>
        </w:rPr>
      </w:pPr>
      <w:bookmarkStart w:name="_Toc153118385" w:id="8"/>
      <w:r>
        <w:rPr>
          <w:rFonts w:hint="cs"/>
          <w:rtl/>
          <w:lang w:bidi="he-IL"/>
        </w:rPr>
        <w:t>תהליכים במערכת</w:t>
      </w:r>
      <w:bookmarkEnd w:id="8"/>
    </w:p>
    <w:p w:rsidR="00DB2455" w:rsidP="00A51709" w:rsidRDefault="00C1544D" w14:paraId="648B1B3E" w14:textId="4818A6FF">
      <w:pPr>
        <w:bidi/>
        <w:rPr>
          <w:rtl/>
          <w:lang w:bidi="he-IL"/>
        </w:rPr>
      </w:pPr>
      <w:r>
        <w:rPr>
          <w:rFonts w:hint="cs"/>
          <w:rtl/>
          <w:lang w:bidi="he-IL"/>
        </w:rPr>
        <w:t xml:space="preserve">תהליכים מפורטים </w:t>
      </w:r>
      <w:hyperlink w:history="1" r:id="rId16">
        <w:r w:rsidRPr="00FC5F7B">
          <w:rPr>
            <w:rStyle w:val="Hyperlink"/>
            <w:rFonts w:hint="cs"/>
            <w:rtl/>
            <w:lang w:bidi="he-IL"/>
          </w:rPr>
          <w:t>בתרשים זרימה</w:t>
        </w:r>
      </w:hyperlink>
      <w:r w:rsidR="00A51709">
        <w:rPr>
          <w:rStyle w:val="Hyperlink"/>
          <w:rFonts w:hint="cs"/>
          <w:rtl/>
          <w:lang w:bidi="he-IL"/>
        </w:rPr>
        <w:t xml:space="preserve"> </w:t>
      </w:r>
    </w:p>
    <w:p w:rsidRPr="007C2B85" w:rsidR="00A51709" w:rsidP="00A51709" w:rsidRDefault="00A51709" w14:paraId="7222D997" w14:textId="431A38FF">
      <w:pPr>
        <w:bidi/>
        <w:rPr>
          <w:b/>
          <w:bCs/>
          <w:rtl/>
          <w:lang w:bidi="he-IL"/>
        </w:rPr>
      </w:pPr>
      <w:r w:rsidRPr="007C2B85">
        <w:rPr>
          <w:rFonts w:hint="cs"/>
          <w:b/>
          <w:bCs/>
          <w:rtl/>
          <w:lang w:bidi="he-IL"/>
        </w:rPr>
        <w:t xml:space="preserve">הערה: "חתימה על מסמכים" </w:t>
      </w:r>
      <w:r w:rsidRPr="007C2B85">
        <w:rPr>
          <w:b/>
          <w:bCs/>
          <w:rtl/>
          <w:lang w:bidi="he-IL"/>
        </w:rPr>
        <w:t>–</w:t>
      </w:r>
      <w:r w:rsidRPr="007C2B85">
        <w:rPr>
          <w:rFonts w:hint="cs"/>
          <w:b/>
          <w:bCs/>
          <w:rtl/>
          <w:lang w:bidi="he-IL"/>
        </w:rPr>
        <w:t xml:space="preserve"> הכוונה </w:t>
      </w:r>
      <w:r w:rsidRPr="007C2B85" w:rsidR="008E14D3">
        <w:rPr>
          <w:rFonts w:hint="cs"/>
          <w:b/>
          <w:bCs/>
          <w:rtl/>
          <w:lang w:bidi="he-IL"/>
        </w:rPr>
        <w:t xml:space="preserve">לחתימה דיגיטלית או לאישור </w:t>
      </w:r>
      <w:r w:rsidRPr="007C2B85" w:rsidR="007B3C97">
        <w:rPr>
          <w:rFonts w:hint="cs"/>
          <w:b/>
          <w:bCs/>
          <w:rtl/>
          <w:lang w:bidi="he-IL"/>
        </w:rPr>
        <w:t xml:space="preserve">דיגיטלי על </w:t>
      </w:r>
      <w:r w:rsidRPr="007C2B85" w:rsidR="008E14D3">
        <w:rPr>
          <w:rFonts w:hint="cs"/>
          <w:b/>
          <w:bCs/>
          <w:rtl/>
          <w:lang w:bidi="he-IL"/>
        </w:rPr>
        <w:t>קריאת מסמך והסכמה לתוכן שלו</w:t>
      </w:r>
      <w:r w:rsidRPr="007C2B85" w:rsidR="006833C4">
        <w:rPr>
          <w:rFonts w:hint="cs"/>
          <w:b/>
          <w:bCs/>
          <w:rtl/>
          <w:lang w:bidi="he-IL"/>
        </w:rPr>
        <w:t xml:space="preserve"> </w:t>
      </w:r>
      <w:r w:rsidRPr="007C2B85" w:rsidR="006833C4">
        <w:rPr>
          <w:b/>
          <w:bCs/>
          <w:rtl/>
          <w:lang w:bidi="he-IL"/>
        </w:rPr>
        <w:t>–</w:t>
      </w:r>
      <w:r w:rsidRPr="007C2B85" w:rsidR="006833C4">
        <w:rPr>
          <w:rFonts w:hint="cs"/>
          <w:b/>
          <w:bCs/>
          <w:rtl/>
          <w:lang w:bidi="he-IL"/>
        </w:rPr>
        <w:t xml:space="preserve"> תלוי בסוג המסמך</w:t>
      </w:r>
      <w:r w:rsidRPr="007C2B85" w:rsidR="007C2B85">
        <w:rPr>
          <w:rFonts w:hint="cs"/>
          <w:b/>
          <w:bCs/>
          <w:rtl/>
          <w:lang w:bidi="he-IL"/>
        </w:rPr>
        <w:t>, הנושא מנוהל בבסיס הנתונים של המערכת</w:t>
      </w:r>
    </w:p>
    <w:tbl>
      <w:tblPr>
        <w:tblStyle w:val="ad"/>
        <w:bidiVisual/>
        <w:tblW w:w="10433" w:type="dxa"/>
        <w:tblInd w:w="-759" w:type="dxa"/>
        <w:tblLook w:val="04A0" w:firstRow="1" w:lastRow="0" w:firstColumn="1" w:lastColumn="0" w:noHBand="0" w:noVBand="1"/>
      </w:tblPr>
      <w:tblGrid>
        <w:gridCol w:w="767"/>
        <w:gridCol w:w="9666"/>
      </w:tblGrid>
      <w:tr w:rsidR="00DD2DBA" w:rsidTr="008820C5" w14:paraId="08FCBC9B" w14:textId="77777777">
        <w:tc>
          <w:tcPr>
            <w:tcW w:w="767" w:type="dxa"/>
            <w:shd w:val="clear" w:color="auto" w:fill="D9E2F3" w:themeFill="accent1" w:themeFillTint="33"/>
          </w:tcPr>
          <w:p w:rsidRPr="00953CE1" w:rsidR="00DD2DBA" w:rsidP="006A3B72" w:rsidRDefault="00DD2DBA" w14:paraId="76B6DB30" w14:textId="157621DE">
            <w:pPr>
              <w:bidi/>
              <w:jc w:val="right"/>
              <w:rPr>
                <w:b/>
                <w:bCs/>
                <w:rtl/>
                <w:lang w:bidi="he-IL"/>
              </w:rPr>
            </w:pPr>
            <w:r w:rsidRPr="00953CE1">
              <w:rPr>
                <w:rFonts w:hint="cs"/>
                <w:b/>
                <w:bCs/>
                <w:rtl/>
                <w:lang w:bidi="he-IL"/>
              </w:rPr>
              <w:t>מספר סידורי</w:t>
            </w:r>
          </w:p>
        </w:tc>
        <w:tc>
          <w:tcPr>
            <w:tcW w:w="9666" w:type="dxa"/>
            <w:shd w:val="clear" w:color="auto" w:fill="D9E2F3" w:themeFill="accent1" w:themeFillTint="33"/>
          </w:tcPr>
          <w:p w:rsidRPr="00953CE1" w:rsidR="00DD2DBA" w:rsidP="00953CE1" w:rsidRDefault="00953CE1" w14:paraId="6003B327" w14:textId="44F7FD97">
            <w:pPr>
              <w:bidi/>
              <w:rPr>
                <w:b/>
                <w:bCs/>
                <w:rtl/>
                <w:lang w:bidi="he-IL"/>
              </w:rPr>
            </w:pPr>
            <w:r w:rsidRPr="00953CE1">
              <w:rPr>
                <w:rFonts w:hint="cs"/>
                <w:b/>
                <w:bCs/>
                <w:rtl/>
                <w:lang w:bidi="he-IL"/>
              </w:rPr>
              <w:t>תהליך</w:t>
            </w:r>
          </w:p>
        </w:tc>
      </w:tr>
      <w:tr w:rsidR="00DD2DBA" w:rsidTr="008820C5" w14:paraId="269B7260" w14:textId="77777777">
        <w:tc>
          <w:tcPr>
            <w:tcW w:w="767" w:type="dxa"/>
          </w:tcPr>
          <w:p w:rsidR="00DD2DBA" w:rsidP="00953CE1" w:rsidRDefault="00953CE1" w14:paraId="62DC4D30" w14:textId="085159AE">
            <w:pPr>
              <w:bidi/>
              <w:rPr>
                <w:rtl/>
                <w:lang w:bidi="he-IL"/>
              </w:rPr>
            </w:pPr>
            <w:r>
              <w:rPr>
                <w:rFonts w:hint="cs"/>
                <w:rtl/>
                <w:lang w:bidi="he-IL"/>
              </w:rPr>
              <w:lastRenderedPageBreak/>
              <w:t>1</w:t>
            </w:r>
          </w:p>
        </w:tc>
        <w:tc>
          <w:tcPr>
            <w:tcW w:w="9666" w:type="dxa"/>
          </w:tcPr>
          <w:p w:rsidR="00DD2DBA" w:rsidP="006A3B72" w:rsidRDefault="007E556F" w14:paraId="7AAD44C9" w14:textId="591F7532">
            <w:pPr>
              <w:bidi/>
              <w:jc w:val="right"/>
              <w:rPr>
                <w:rtl/>
                <w:lang w:bidi="he-IL"/>
              </w:rPr>
            </w:pPr>
            <w:r w:rsidRPr="007E556F">
              <w:rPr>
                <w:rFonts w:cs="Arial"/>
                <w:noProof/>
                <w:rtl/>
                <w:lang w:bidi="he-IL"/>
              </w:rPr>
              <w:drawing>
                <wp:inline distT="0" distB="0" distL="0" distR="0" wp14:anchorId="26DFE91D" wp14:editId="7CD167EF">
                  <wp:extent cx="3251200" cy="3606886"/>
                  <wp:effectExtent l="0" t="0" r="6350" b="0"/>
                  <wp:docPr id="1234495185" name="Picture 123449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95185" name=""/>
                          <pic:cNvPicPr/>
                        </pic:nvPicPr>
                        <pic:blipFill>
                          <a:blip r:embed="rId17"/>
                          <a:stretch>
                            <a:fillRect/>
                          </a:stretch>
                        </pic:blipFill>
                        <pic:spPr>
                          <a:xfrm>
                            <a:off x="0" y="0"/>
                            <a:ext cx="3270514" cy="3628314"/>
                          </a:xfrm>
                          <a:prstGeom prst="rect">
                            <a:avLst/>
                          </a:prstGeom>
                        </pic:spPr>
                      </pic:pic>
                    </a:graphicData>
                  </a:graphic>
                </wp:inline>
              </w:drawing>
            </w:r>
          </w:p>
          <w:p w:rsidR="005C27CD" w:rsidP="005C27CD" w:rsidRDefault="005C27CD" w14:paraId="388A2432" w14:textId="0E94B9EC">
            <w:pPr>
              <w:bidi/>
              <w:jc w:val="right"/>
              <w:rPr>
                <w:rtl/>
                <w:lang w:bidi="he-IL"/>
              </w:rPr>
            </w:pPr>
          </w:p>
        </w:tc>
      </w:tr>
      <w:tr w:rsidR="00DD2DBA" w:rsidTr="008820C5" w14:paraId="2CC0C0DB" w14:textId="77777777">
        <w:tc>
          <w:tcPr>
            <w:tcW w:w="767" w:type="dxa"/>
          </w:tcPr>
          <w:p w:rsidR="00DD2DBA" w:rsidP="00DE48B5" w:rsidRDefault="00DE48B5" w14:paraId="347F890B" w14:textId="064FC441">
            <w:pPr>
              <w:bidi/>
              <w:rPr>
                <w:rtl/>
                <w:lang w:bidi="he-IL"/>
              </w:rPr>
            </w:pPr>
            <w:r>
              <w:rPr>
                <w:rFonts w:hint="cs"/>
                <w:rtl/>
                <w:lang w:bidi="he-IL"/>
              </w:rPr>
              <w:t>2</w:t>
            </w:r>
          </w:p>
        </w:tc>
        <w:tc>
          <w:tcPr>
            <w:tcW w:w="9666" w:type="dxa"/>
          </w:tcPr>
          <w:p w:rsidR="00DD2DBA" w:rsidP="00DE48B5" w:rsidRDefault="00FD4289" w14:paraId="6120C8A9" w14:textId="77777777">
            <w:pPr>
              <w:bidi/>
              <w:jc w:val="right"/>
              <w:rPr>
                <w:rtl/>
                <w:lang w:bidi="he-IL"/>
              </w:rPr>
            </w:pPr>
            <w:r w:rsidRPr="000F6C04">
              <w:rPr>
                <w:rFonts w:cs="Arial"/>
                <w:noProof/>
                <w:rtl/>
                <w:lang w:bidi="he-IL"/>
              </w:rPr>
              <w:drawing>
                <wp:inline distT="0" distB="0" distL="0" distR="0" wp14:anchorId="0581559F" wp14:editId="4DBE7546">
                  <wp:extent cx="5645440" cy="35307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5440" cy="3530781"/>
                          </a:xfrm>
                          <a:prstGeom prst="rect">
                            <a:avLst/>
                          </a:prstGeom>
                        </pic:spPr>
                      </pic:pic>
                    </a:graphicData>
                  </a:graphic>
                </wp:inline>
              </w:drawing>
            </w:r>
          </w:p>
          <w:p w:rsidR="005C27CD" w:rsidP="005C27CD" w:rsidRDefault="005C27CD" w14:paraId="1BB93F5E" w14:textId="4244B6AC">
            <w:pPr>
              <w:bidi/>
              <w:jc w:val="right"/>
              <w:rPr>
                <w:rtl/>
                <w:lang w:bidi="he-IL"/>
              </w:rPr>
            </w:pPr>
          </w:p>
        </w:tc>
      </w:tr>
      <w:tr w:rsidR="00DD2DBA" w:rsidTr="008820C5" w14:paraId="7F2A318B" w14:textId="77777777">
        <w:tc>
          <w:tcPr>
            <w:tcW w:w="767" w:type="dxa"/>
          </w:tcPr>
          <w:p w:rsidR="00DD2DBA" w:rsidP="00DE48B5" w:rsidRDefault="00DE48B5" w14:paraId="79B364E0" w14:textId="3D2897E7">
            <w:pPr>
              <w:bidi/>
              <w:rPr>
                <w:rtl/>
                <w:lang w:bidi="he-IL"/>
              </w:rPr>
            </w:pPr>
            <w:r>
              <w:rPr>
                <w:rFonts w:hint="cs"/>
                <w:rtl/>
                <w:lang w:bidi="he-IL"/>
              </w:rPr>
              <w:lastRenderedPageBreak/>
              <w:t>3</w:t>
            </w:r>
          </w:p>
        </w:tc>
        <w:tc>
          <w:tcPr>
            <w:tcW w:w="9666" w:type="dxa"/>
          </w:tcPr>
          <w:p w:rsidR="00DD2DBA" w:rsidP="00DE48B5" w:rsidRDefault="00D066FA" w14:paraId="55EF57F4" w14:textId="5159D88F">
            <w:pPr>
              <w:bidi/>
              <w:jc w:val="right"/>
              <w:rPr>
                <w:rtl/>
                <w:lang w:bidi="he-IL"/>
              </w:rPr>
            </w:pPr>
            <w:r w:rsidRPr="00D066FA">
              <w:rPr>
                <w:rFonts w:cs="Arial"/>
                <w:noProof/>
                <w:rtl/>
                <w:lang w:bidi="he-IL"/>
              </w:rPr>
              <w:drawing>
                <wp:inline distT="0" distB="0" distL="0" distR="0" wp14:anchorId="7ED5B658" wp14:editId="67C14A59">
                  <wp:extent cx="4045158" cy="3721291"/>
                  <wp:effectExtent l="0" t="0" r="0" b="0"/>
                  <wp:docPr id="1269433894" name="Picture 1269433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3894" name=""/>
                          <pic:cNvPicPr/>
                        </pic:nvPicPr>
                        <pic:blipFill>
                          <a:blip r:embed="rId19"/>
                          <a:stretch>
                            <a:fillRect/>
                          </a:stretch>
                        </pic:blipFill>
                        <pic:spPr>
                          <a:xfrm>
                            <a:off x="0" y="0"/>
                            <a:ext cx="4045158" cy="3721291"/>
                          </a:xfrm>
                          <a:prstGeom prst="rect">
                            <a:avLst/>
                          </a:prstGeom>
                        </pic:spPr>
                      </pic:pic>
                    </a:graphicData>
                  </a:graphic>
                </wp:inline>
              </w:drawing>
            </w:r>
          </w:p>
          <w:p w:rsidR="005C27CD" w:rsidP="005C27CD" w:rsidRDefault="005C27CD" w14:paraId="7231E4FA" w14:textId="41BEF5FA">
            <w:pPr>
              <w:bidi/>
              <w:jc w:val="right"/>
              <w:rPr>
                <w:rtl/>
                <w:lang w:bidi="he-IL"/>
              </w:rPr>
            </w:pPr>
          </w:p>
        </w:tc>
      </w:tr>
      <w:tr w:rsidR="00857581" w:rsidTr="008820C5" w14:paraId="47042B4A" w14:textId="77777777">
        <w:tc>
          <w:tcPr>
            <w:tcW w:w="767" w:type="dxa"/>
          </w:tcPr>
          <w:p w:rsidR="00857581" w:rsidP="00DE48B5" w:rsidRDefault="006A70A6" w14:paraId="7CB3A644" w14:textId="4E18734D">
            <w:pPr>
              <w:bidi/>
              <w:rPr>
                <w:rtl/>
                <w:lang w:bidi="he-IL"/>
              </w:rPr>
            </w:pPr>
            <w:r>
              <w:rPr>
                <w:rFonts w:hint="cs"/>
                <w:rtl/>
                <w:lang w:bidi="he-IL"/>
              </w:rPr>
              <w:t>4</w:t>
            </w:r>
          </w:p>
        </w:tc>
        <w:tc>
          <w:tcPr>
            <w:tcW w:w="9666" w:type="dxa"/>
          </w:tcPr>
          <w:p w:rsidR="00857581" w:rsidP="00DE48B5" w:rsidRDefault="008E6025" w14:paraId="7D6DF32E" w14:textId="047E7BA6">
            <w:pPr>
              <w:bidi/>
              <w:jc w:val="right"/>
              <w:rPr>
                <w:rFonts w:cs="Arial"/>
                <w:noProof/>
                <w:rtl/>
                <w:lang w:bidi="he-IL"/>
              </w:rPr>
            </w:pPr>
            <w:r w:rsidRPr="008E6025">
              <w:rPr>
                <w:rFonts w:cs="Arial"/>
                <w:noProof/>
                <w:rtl/>
                <w:lang w:bidi="he-IL"/>
              </w:rPr>
              <w:drawing>
                <wp:inline distT="0" distB="0" distL="0" distR="0" wp14:anchorId="035A4555" wp14:editId="39227FEF">
                  <wp:extent cx="3530781" cy="3988005"/>
                  <wp:effectExtent l="0" t="0" r="0" b="0"/>
                  <wp:docPr id="1745321607" name="Picture 174532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21607" name=""/>
                          <pic:cNvPicPr/>
                        </pic:nvPicPr>
                        <pic:blipFill>
                          <a:blip r:embed="rId20"/>
                          <a:stretch>
                            <a:fillRect/>
                          </a:stretch>
                        </pic:blipFill>
                        <pic:spPr>
                          <a:xfrm>
                            <a:off x="0" y="0"/>
                            <a:ext cx="3530781" cy="3988005"/>
                          </a:xfrm>
                          <a:prstGeom prst="rect">
                            <a:avLst/>
                          </a:prstGeom>
                        </pic:spPr>
                      </pic:pic>
                    </a:graphicData>
                  </a:graphic>
                </wp:inline>
              </w:drawing>
            </w:r>
          </w:p>
          <w:p w:rsidRPr="00E21539" w:rsidR="006A70A6" w:rsidP="006A70A6" w:rsidRDefault="006A70A6" w14:paraId="12FE7611" w14:textId="21E8DCDE">
            <w:pPr>
              <w:bidi/>
              <w:jc w:val="right"/>
              <w:rPr>
                <w:rFonts w:cs="Arial"/>
                <w:noProof/>
                <w:rtl/>
                <w:lang w:bidi="he-IL"/>
              </w:rPr>
            </w:pPr>
          </w:p>
        </w:tc>
      </w:tr>
      <w:tr w:rsidR="00DD2DBA" w:rsidTr="008820C5" w14:paraId="077E278B" w14:textId="77777777">
        <w:tc>
          <w:tcPr>
            <w:tcW w:w="767" w:type="dxa"/>
          </w:tcPr>
          <w:p w:rsidR="00DD2DBA" w:rsidP="00DE48B5" w:rsidRDefault="006A70A6" w14:paraId="10BBA2E7" w14:textId="3D7FB77A">
            <w:pPr>
              <w:bidi/>
              <w:rPr>
                <w:rtl/>
                <w:lang w:bidi="he-IL"/>
              </w:rPr>
            </w:pPr>
            <w:r>
              <w:rPr>
                <w:rFonts w:hint="cs"/>
                <w:rtl/>
                <w:lang w:bidi="he-IL"/>
              </w:rPr>
              <w:lastRenderedPageBreak/>
              <w:t>5</w:t>
            </w:r>
          </w:p>
        </w:tc>
        <w:tc>
          <w:tcPr>
            <w:tcW w:w="9666" w:type="dxa"/>
          </w:tcPr>
          <w:p w:rsidR="007F0631" w:rsidP="00DE48B5" w:rsidRDefault="00281F09" w14:paraId="67486D05" w14:textId="77777777">
            <w:pPr>
              <w:bidi/>
              <w:jc w:val="right"/>
              <w:rPr>
                <w:rFonts w:cs="Arial"/>
                <w:rtl/>
                <w:lang w:bidi="he-IL"/>
              </w:rPr>
            </w:pPr>
            <w:r w:rsidRPr="00281F09">
              <w:rPr>
                <w:rFonts w:cs="Arial"/>
                <w:noProof/>
                <w:rtl/>
                <w:lang w:bidi="he-IL"/>
              </w:rPr>
              <w:drawing>
                <wp:inline distT="0" distB="0" distL="0" distR="0" wp14:anchorId="1D945D66" wp14:editId="5FCFC741">
                  <wp:extent cx="5731510" cy="2958465"/>
                  <wp:effectExtent l="0" t="0" r="2540" b="0"/>
                  <wp:docPr id="210705127" name="Picture 21070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5127" name=""/>
                          <pic:cNvPicPr/>
                        </pic:nvPicPr>
                        <pic:blipFill>
                          <a:blip r:embed="rId21"/>
                          <a:stretch>
                            <a:fillRect/>
                          </a:stretch>
                        </pic:blipFill>
                        <pic:spPr>
                          <a:xfrm>
                            <a:off x="0" y="0"/>
                            <a:ext cx="5731510" cy="2958465"/>
                          </a:xfrm>
                          <a:prstGeom prst="rect">
                            <a:avLst/>
                          </a:prstGeom>
                        </pic:spPr>
                      </pic:pic>
                    </a:graphicData>
                  </a:graphic>
                </wp:inline>
              </w:drawing>
            </w:r>
          </w:p>
          <w:p w:rsidR="00DD2DBA" w:rsidP="007F0631" w:rsidRDefault="00A05C98" w14:paraId="67372E61" w14:textId="2AD9240A">
            <w:pPr>
              <w:bidi/>
              <w:jc w:val="right"/>
              <w:rPr>
                <w:rtl/>
                <w:lang w:bidi="he-IL"/>
              </w:rPr>
            </w:pPr>
            <w:r w:rsidRPr="00A05C98">
              <w:rPr>
                <w:rFonts w:cs="Arial"/>
                <w:noProof/>
                <w:rtl/>
                <w:lang w:bidi="he-IL"/>
              </w:rPr>
              <w:drawing>
                <wp:inline distT="0" distB="0" distL="0" distR="0" wp14:anchorId="44D974CD" wp14:editId="399D70CA">
                  <wp:extent cx="5731510" cy="1374775"/>
                  <wp:effectExtent l="0" t="0" r="2540" b="0"/>
                  <wp:docPr id="811636465" name="Picture 81163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36465" name=""/>
                          <pic:cNvPicPr/>
                        </pic:nvPicPr>
                        <pic:blipFill>
                          <a:blip r:embed="rId22"/>
                          <a:stretch>
                            <a:fillRect/>
                          </a:stretch>
                        </pic:blipFill>
                        <pic:spPr>
                          <a:xfrm>
                            <a:off x="0" y="0"/>
                            <a:ext cx="5731510" cy="1374775"/>
                          </a:xfrm>
                          <a:prstGeom prst="rect">
                            <a:avLst/>
                          </a:prstGeom>
                        </pic:spPr>
                      </pic:pic>
                    </a:graphicData>
                  </a:graphic>
                </wp:inline>
              </w:drawing>
            </w:r>
          </w:p>
          <w:p w:rsidR="005C27CD" w:rsidP="00972EB5" w:rsidRDefault="00972EB5" w14:paraId="70833B2B" w14:textId="77777777">
            <w:pPr>
              <w:bidi/>
              <w:rPr>
                <w:rtl/>
                <w:lang w:bidi="he-IL"/>
              </w:rPr>
            </w:pPr>
            <w:r>
              <w:rPr>
                <w:rFonts w:hint="cs"/>
                <w:rtl/>
                <w:lang w:bidi="he-IL"/>
              </w:rPr>
              <w:t>להלן הערות לאפיון</w:t>
            </w:r>
            <w:r w:rsidR="008C3701">
              <w:rPr>
                <w:rFonts w:hint="cs"/>
                <w:rtl/>
                <w:lang w:bidi="he-IL"/>
              </w:rPr>
              <w:t xml:space="preserve"> התהליך:</w:t>
            </w:r>
          </w:p>
          <w:p w:rsidR="008C3701" w:rsidP="00B80469" w:rsidRDefault="00DF2BFB" w14:paraId="09651FB5" w14:textId="20D31F78">
            <w:pPr>
              <w:bidi/>
              <w:rPr>
                <w:rtl/>
                <w:lang w:bidi="he-IL"/>
              </w:rPr>
            </w:pPr>
            <w:r>
              <w:rPr>
                <w:rFonts w:hint="cs"/>
                <w:rtl/>
                <w:lang w:bidi="he-IL"/>
              </w:rPr>
              <w:t>ב</w:t>
            </w:r>
            <w:r w:rsidR="00F849F3">
              <w:rPr>
                <w:rFonts w:hint="cs"/>
                <w:rtl/>
                <w:lang w:bidi="he-IL"/>
              </w:rPr>
              <w:t xml:space="preserve">מקרה של </w:t>
            </w:r>
            <w:r w:rsidR="008C3701">
              <w:rPr>
                <w:rFonts w:hint="cs"/>
                <w:rtl/>
                <w:lang w:bidi="he-IL"/>
              </w:rPr>
              <w:t xml:space="preserve">תוצאת בדיקה 1 </w:t>
            </w:r>
            <w:r w:rsidR="00961421">
              <w:rPr>
                <w:rFonts w:hint="cs"/>
                <w:rtl/>
                <w:lang w:bidi="he-IL"/>
              </w:rPr>
              <w:t xml:space="preserve">- </w:t>
            </w:r>
            <w:r w:rsidR="00F849F3">
              <w:rPr>
                <w:rFonts w:hint="cs"/>
                <w:rtl/>
                <w:lang w:bidi="he-IL"/>
              </w:rPr>
              <w:t>"</w:t>
            </w:r>
            <w:r w:rsidRPr="006A1EA0" w:rsidR="008C3701">
              <w:rPr>
                <w:rFonts w:hint="cs"/>
                <w:b/>
                <w:bCs/>
                <w:rtl/>
                <w:lang w:bidi="he-IL"/>
              </w:rPr>
              <w:t>הוגש נמנע</w:t>
            </w:r>
            <w:r w:rsidR="00F849F3">
              <w:rPr>
                <w:rFonts w:hint="cs"/>
                <w:rtl/>
                <w:lang w:bidi="he-IL"/>
              </w:rPr>
              <w:t>"</w:t>
            </w:r>
            <w:r w:rsidR="00961421">
              <w:rPr>
                <w:rFonts w:hint="cs"/>
                <w:rtl/>
                <w:lang w:bidi="he-IL"/>
              </w:rPr>
              <w:t xml:space="preserve"> וגם המשתמש </w:t>
            </w:r>
            <w:r w:rsidRPr="006A1EA0" w:rsidR="00961421">
              <w:rPr>
                <w:rFonts w:hint="cs"/>
                <w:b/>
                <w:bCs/>
                <w:rtl/>
                <w:lang w:bidi="he-IL"/>
              </w:rPr>
              <w:t>בחר להגיש הצעה למכרז</w:t>
            </w:r>
            <w:r w:rsidR="00B80469">
              <w:rPr>
                <w:rFonts w:hint="cs"/>
                <w:rtl/>
                <w:lang w:bidi="he-IL"/>
              </w:rPr>
              <w:t xml:space="preserve"> יש לפתוח מסך פופ</w:t>
            </w:r>
            <w:r w:rsidR="006A1EA0">
              <w:rPr>
                <w:rFonts w:hint="cs"/>
                <w:rtl/>
                <w:lang w:bidi="he-IL"/>
              </w:rPr>
              <w:t>-</w:t>
            </w:r>
            <w:r w:rsidR="00B80469">
              <w:rPr>
                <w:rFonts w:hint="cs"/>
                <w:rtl/>
                <w:lang w:bidi="he-IL"/>
              </w:rPr>
              <w:t>אפ "</w:t>
            </w:r>
            <w:r w:rsidRPr="006A1EA0" w:rsidR="008C3701">
              <w:rPr>
                <w:rFonts w:cs="Arial"/>
                <w:b/>
                <w:bCs/>
                <w:rtl/>
                <w:lang w:bidi="he-IL"/>
              </w:rPr>
              <w:t>הגשה למכרז לאחר שהוגש נמנע</w:t>
            </w:r>
            <w:r w:rsidR="00B80469">
              <w:rPr>
                <w:rFonts w:hint="cs" w:cs="Arial"/>
                <w:rtl/>
                <w:lang w:bidi="he-IL"/>
              </w:rPr>
              <w:t>"</w:t>
            </w:r>
            <w:r w:rsidR="007D3350">
              <w:rPr>
                <w:rFonts w:hint="cs" w:cs="Arial"/>
                <w:rtl/>
                <w:lang w:bidi="he-IL"/>
              </w:rPr>
              <w:t xml:space="preserve"> </w:t>
            </w:r>
            <w:r w:rsidR="007D3350">
              <w:rPr>
                <w:rFonts w:cs="Arial"/>
                <w:rtl/>
                <w:lang w:bidi="he-IL"/>
              </w:rPr>
              <w:t>–</w:t>
            </w:r>
            <w:r w:rsidR="007D3350">
              <w:rPr>
                <w:rFonts w:hint="cs" w:cs="Arial"/>
                <w:rtl/>
                <w:lang w:bidi="he-IL"/>
              </w:rPr>
              <w:t xml:space="preserve"> כל זה </w:t>
            </w:r>
            <w:r w:rsidRPr="00CB4313" w:rsidR="007D3350">
              <w:rPr>
                <w:rFonts w:hint="cs" w:cs="Arial"/>
                <w:b/>
                <w:bCs/>
                <w:rtl/>
                <w:lang w:bidi="he-IL"/>
              </w:rPr>
              <w:t>לפני מעבר לתהליך "מילוי הצעה"</w:t>
            </w:r>
          </w:p>
        </w:tc>
      </w:tr>
      <w:tr w:rsidR="00DD2DBA" w:rsidTr="008820C5" w14:paraId="0D7F2198" w14:textId="77777777">
        <w:tc>
          <w:tcPr>
            <w:tcW w:w="767" w:type="dxa"/>
          </w:tcPr>
          <w:p w:rsidR="00DD2DBA" w:rsidP="00DE48B5" w:rsidRDefault="006A70A6" w14:paraId="0DBFA93C" w14:textId="2E2F5DD4">
            <w:pPr>
              <w:bidi/>
              <w:rPr>
                <w:rtl/>
                <w:lang w:bidi="he-IL"/>
              </w:rPr>
            </w:pPr>
            <w:r>
              <w:rPr>
                <w:rFonts w:hint="cs"/>
                <w:rtl/>
                <w:lang w:bidi="he-IL"/>
              </w:rPr>
              <w:t>6</w:t>
            </w:r>
          </w:p>
        </w:tc>
        <w:tc>
          <w:tcPr>
            <w:tcW w:w="9666" w:type="dxa"/>
          </w:tcPr>
          <w:p w:rsidR="00DD2DBA" w:rsidP="00DE48B5" w:rsidRDefault="00DD2DBA" w14:paraId="467858FC" w14:textId="41C45C3A">
            <w:pPr>
              <w:bidi/>
              <w:jc w:val="right"/>
              <w:rPr>
                <w:rtl/>
                <w:lang w:bidi="he-IL"/>
              </w:rPr>
            </w:pPr>
          </w:p>
          <w:p w:rsidR="00FD4289" w:rsidP="00FD4289" w:rsidRDefault="000639C2" w14:paraId="20F7A3AB" w14:textId="76EC4ECE">
            <w:pPr>
              <w:bidi/>
              <w:jc w:val="right"/>
              <w:rPr>
                <w:rtl/>
                <w:lang w:bidi="he-IL"/>
              </w:rPr>
            </w:pPr>
            <w:r w:rsidRPr="000639C2">
              <w:rPr>
                <w:rFonts w:cs="Arial"/>
                <w:noProof/>
                <w:rtl/>
                <w:lang w:bidi="he-IL"/>
              </w:rPr>
              <w:lastRenderedPageBreak/>
              <w:drawing>
                <wp:inline distT="0" distB="0" distL="0" distR="0" wp14:anchorId="6E073D9B" wp14:editId="26D343E5">
                  <wp:extent cx="5731510" cy="2919095"/>
                  <wp:effectExtent l="0" t="0" r="2540" b="0"/>
                  <wp:docPr id="470436410" name="Picture 47043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36410" name=""/>
                          <pic:cNvPicPr/>
                        </pic:nvPicPr>
                        <pic:blipFill>
                          <a:blip r:embed="rId23"/>
                          <a:stretch>
                            <a:fillRect/>
                          </a:stretch>
                        </pic:blipFill>
                        <pic:spPr>
                          <a:xfrm>
                            <a:off x="0" y="0"/>
                            <a:ext cx="5731510" cy="2919095"/>
                          </a:xfrm>
                          <a:prstGeom prst="rect">
                            <a:avLst/>
                          </a:prstGeom>
                        </pic:spPr>
                      </pic:pic>
                    </a:graphicData>
                  </a:graphic>
                </wp:inline>
              </w:drawing>
            </w:r>
            <w:r w:rsidRPr="008F23EF" w:rsidR="008F23EF">
              <w:rPr>
                <w:rFonts w:cs="Arial"/>
                <w:noProof/>
                <w:rtl/>
                <w:lang w:bidi="he-IL"/>
              </w:rPr>
              <w:drawing>
                <wp:inline distT="0" distB="0" distL="0" distR="0" wp14:anchorId="3A89F929" wp14:editId="5A2865CC">
                  <wp:extent cx="5731510" cy="2980055"/>
                  <wp:effectExtent l="0" t="0" r="2540" b="0"/>
                  <wp:docPr id="539491103" name="Picture 53949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91103" name=""/>
                          <pic:cNvPicPr/>
                        </pic:nvPicPr>
                        <pic:blipFill>
                          <a:blip r:embed="rId24"/>
                          <a:stretch>
                            <a:fillRect/>
                          </a:stretch>
                        </pic:blipFill>
                        <pic:spPr>
                          <a:xfrm>
                            <a:off x="0" y="0"/>
                            <a:ext cx="5731510" cy="2980055"/>
                          </a:xfrm>
                          <a:prstGeom prst="rect">
                            <a:avLst/>
                          </a:prstGeom>
                        </pic:spPr>
                      </pic:pic>
                    </a:graphicData>
                  </a:graphic>
                </wp:inline>
              </w:drawing>
            </w:r>
            <w:r w:rsidRPr="00BA7A2A" w:rsidR="00BA7A2A">
              <w:rPr>
                <w:rFonts w:cs="Arial"/>
                <w:noProof/>
                <w:rtl/>
                <w:lang w:bidi="he-IL"/>
              </w:rPr>
              <w:drawing>
                <wp:inline distT="0" distB="0" distL="0" distR="0" wp14:anchorId="62981A5D" wp14:editId="0038406C">
                  <wp:extent cx="5731510" cy="605155"/>
                  <wp:effectExtent l="0" t="0" r="2540" b="4445"/>
                  <wp:docPr id="1608288716" name="Picture 160828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88716" name=""/>
                          <pic:cNvPicPr/>
                        </pic:nvPicPr>
                        <pic:blipFill>
                          <a:blip r:embed="rId25"/>
                          <a:stretch>
                            <a:fillRect/>
                          </a:stretch>
                        </pic:blipFill>
                        <pic:spPr>
                          <a:xfrm>
                            <a:off x="0" y="0"/>
                            <a:ext cx="5731510" cy="605155"/>
                          </a:xfrm>
                          <a:prstGeom prst="rect">
                            <a:avLst/>
                          </a:prstGeom>
                        </pic:spPr>
                      </pic:pic>
                    </a:graphicData>
                  </a:graphic>
                </wp:inline>
              </w:drawing>
            </w:r>
          </w:p>
          <w:p w:rsidR="005C27CD" w:rsidP="005C27CD" w:rsidRDefault="005C27CD" w14:paraId="0CCC1CF2" w14:textId="4AFB2CEF">
            <w:pPr>
              <w:bidi/>
              <w:jc w:val="right"/>
              <w:rPr>
                <w:rtl/>
                <w:lang w:bidi="he-IL"/>
              </w:rPr>
            </w:pPr>
          </w:p>
        </w:tc>
      </w:tr>
      <w:tr w:rsidR="00DD2DBA" w:rsidTr="008820C5" w14:paraId="799387AF" w14:textId="77777777">
        <w:tc>
          <w:tcPr>
            <w:tcW w:w="767" w:type="dxa"/>
          </w:tcPr>
          <w:p w:rsidR="00DD2DBA" w:rsidP="00DE48B5" w:rsidRDefault="006A70A6" w14:paraId="6138881A" w14:textId="386805F4">
            <w:pPr>
              <w:bidi/>
              <w:rPr>
                <w:rtl/>
                <w:lang w:bidi="he-IL"/>
              </w:rPr>
            </w:pPr>
            <w:r>
              <w:rPr>
                <w:rFonts w:hint="cs"/>
                <w:rtl/>
                <w:lang w:bidi="he-IL"/>
              </w:rPr>
              <w:lastRenderedPageBreak/>
              <w:t>7</w:t>
            </w:r>
          </w:p>
        </w:tc>
        <w:tc>
          <w:tcPr>
            <w:tcW w:w="9666" w:type="dxa"/>
          </w:tcPr>
          <w:p w:rsidR="00DD2DBA" w:rsidP="00DE48B5" w:rsidRDefault="005C27CD" w14:paraId="64D850F2" w14:textId="77777777">
            <w:pPr>
              <w:bidi/>
              <w:jc w:val="right"/>
              <w:rPr>
                <w:rtl/>
                <w:lang w:bidi="he-IL"/>
              </w:rPr>
            </w:pPr>
            <w:r w:rsidRPr="006A3B72">
              <w:rPr>
                <w:rFonts w:cs="Arial"/>
                <w:noProof/>
                <w:rtl/>
                <w:lang w:bidi="he-IL"/>
              </w:rPr>
              <w:drawing>
                <wp:inline distT="0" distB="0" distL="0" distR="0" wp14:anchorId="50541C51" wp14:editId="45CF333B">
                  <wp:extent cx="2830664" cy="2248601"/>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33543" cy="2250888"/>
                          </a:xfrm>
                          <a:prstGeom prst="rect">
                            <a:avLst/>
                          </a:prstGeom>
                        </pic:spPr>
                      </pic:pic>
                    </a:graphicData>
                  </a:graphic>
                </wp:inline>
              </w:drawing>
            </w:r>
          </w:p>
          <w:p w:rsidR="005C27CD" w:rsidP="005C27CD" w:rsidRDefault="005C27CD" w14:paraId="25D3BB95" w14:textId="77777777">
            <w:pPr>
              <w:bidi/>
              <w:jc w:val="right"/>
              <w:rPr>
                <w:rtl/>
                <w:lang w:bidi="he-IL"/>
              </w:rPr>
            </w:pPr>
          </w:p>
          <w:p w:rsidR="00152AC6" w:rsidP="00152AC6" w:rsidRDefault="00D83930" w14:paraId="16027E05" w14:textId="1A50703B">
            <w:pPr>
              <w:bidi/>
              <w:rPr>
                <w:rtl/>
                <w:lang w:bidi="he-IL"/>
              </w:rPr>
            </w:pPr>
            <w:r>
              <w:rPr>
                <w:rFonts w:hint="cs"/>
                <w:rtl/>
                <w:lang w:bidi="he-IL"/>
              </w:rPr>
              <w:t xml:space="preserve">להלן </w:t>
            </w:r>
            <w:r w:rsidRPr="00D83930" w:rsidR="00152AC6">
              <w:rPr>
                <w:rFonts w:hint="cs"/>
                <w:rtl/>
                <w:lang w:bidi="he-IL"/>
              </w:rPr>
              <w:t>אפיון תהליך שמירה במצבים שונים במערכת</w:t>
            </w:r>
            <w:r w:rsidRPr="00D83930">
              <w:rPr>
                <w:rFonts w:hint="cs"/>
                <w:rtl/>
                <w:lang w:bidi="he-IL"/>
              </w:rPr>
              <w:t>:</w:t>
            </w:r>
          </w:p>
          <w:p w:rsidR="00005DD4" w:rsidP="00A07B65" w:rsidRDefault="008C5081" w14:paraId="34C0DDEA" w14:textId="77777777">
            <w:pPr>
              <w:pStyle w:val="a3"/>
              <w:numPr>
                <w:ilvl w:val="0"/>
                <w:numId w:val="18"/>
              </w:numPr>
              <w:bidi/>
              <w:rPr>
                <w:lang w:bidi="he-IL"/>
              </w:rPr>
            </w:pPr>
            <w:r w:rsidRPr="008B1B95">
              <w:rPr>
                <w:rFonts w:hint="cs"/>
                <w:b/>
                <w:bCs/>
                <w:rtl/>
                <w:lang w:bidi="he-IL"/>
              </w:rPr>
              <w:t>התחלה של תהליך הגשת הצעה ב</w:t>
            </w:r>
            <w:r w:rsidRPr="008B1B95" w:rsidR="00480880">
              <w:rPr>
                <w:rFonts w:hint="cs"/>
                <w:b/>
                <w:bCs/>
                <w:rtl/>
                <w:lang w:bidi="he-IL"/>
              </w:rPr>
              <w:t>כניסה ראשונה</w:t>
            </w:r>
            <w:r w:rsidR="00480880">
              <w:rPr>
                <w:rFonts w:hint="cs"/>
                <w:rtl/>
                <w:lang w:bidi="he-IL"/>
              </w:rPr>
              <w:t xml:space="preserve"> </w:t>
            </w:r>
            <w:r w:rsidR="00A84C91">
              <w:rPr>
                <w:rFonts w:hint="cs"/>
                <w:rtl/>
                <w:lang w:bidi="he-IL"/>
              </w:rPr>
              <w:t>(</w:t>
            </w:r>
            <w:r w:rsidR="00480880">
              <w:rPr>
                <w:rFonts w:hint="cs"/>
                <w:rtl/>
                <w:lang w:bidi="he-IL"/>
              </w:rPr>
              <w:t>אין נתונים שמורים</w:t>
            </w:r>
            <w:r w:rsidR="00A84C91">
              <w:rPr>
                <w:rFonts w:hint="cs"/>
                <w:rtl/>
                <w:lang w:bidi="he-IL"/>
              </w:rPr>
              <w:t>)</w:t>
            </w:r>
          </w:p>
          <w:p w:rsidR="00D254CD" w:rsidP="00A07B65" w:rsidRDefault="00205C2E" w14:paraId="65B6EED1" w14:textId="02348AE3">
            <w:pPr>
              <w:pStyle w:val="a3"/>
              <w:numPr>
                <w:ilvl w:val="1"/>
                <w:numId w:val="18"/>
              </w:numPr>
              <w:bidi/>
              <w:rPr>
                <w:lang w:bidi="he-IL"/>
              </w:rPr>
            </w:pPr>
            <w:r>
              <w:rPr>
                <w:rFonts w:hint="cs"/>
                <w:rtl/>
                <w:lang w:bidi="he-IL"/>
              </w:rPr>
              <w:t>פתיחת</w:t>
            </w:r>
            <w:r w:rsidR="00A84C91">
              <w:rPr>
                <w:rFonts w:hint="cs"/>
                <w:rtl/>
                <w:lang w:bidi="he-IL"/>
              </w:rPr>
              <w:t xml:space="preserve"> </w:t>
            </w:r>
            <w:r w:rsidR="00480880">
              <w:rPr>
                <w:rFonts w:hint="cs"/>
                <w:rtl/>
                <w:lang w:bidi="he-IL"/>
              </w:rPr>
              <w:t>מופע חדש</w:t>
            </w:r>
            <w:r w:rsidR="00A27BA4">
              <w:rPr>
                <w:rFonts w:hint="cs"/>
                <w:rtl/>
                <w:lang w:bidi="he-IL"/>
              </w:rPr>
              <w:t xml:space="preserve"> בטבלה</w:t>
            </w:r>
            <w:r w:rsidR="00F7224C">
              <w:rPr>
                <w:rFonts w:hint="cs"/>
                <w:rtl/>
                <w:lang w:bidi="he-IL"/>
              </w:rPr>
              <w:t xml:space="preserve"> </w:t>
            </w:r>
            <w:r w:rsidRPr="00F7224C" w:rsidR="00F7224C">
              <w:rPr>
                <w:rFonts w:hint="cs"/>
                <w:highlight w:val="yellow"/>
                <w:rtl/>
                <w:lang w:bidi="he-IL"/>
              </w:rPr>
              <w:t>מענה</w:t>
            </w:r>
            <w:r w:rsidR="00A27BA4">
              <w:rPr>
                <w:rFonts w:hint="cs"/>
                <w:rtl/>
                <w:lang w:bidi="he-IL"/>
              </w:rPr>
              <w:t>:</w:t>
            </w:r>
          </w:p>
          <w:p w:rsidR="000E7176" w:rsidP="00A07B65" w:rsidRDefault="00D254CD" w14:paraId="6CFD1311" w14:textId="77777777">
            <w:pPr>
              <w:pStyle w:val="a3"/>
              <w:numPr>
                <w:ilvl w:val="2"/>
                <w:numId w:val="18"/>
              </w:numPr>
              <w:bidi/>
              <w:rPr>
                <w:lang w:bidi="he-IL"/>
              </w:rPr>
            </w:pPr>
            <w:r>
              <w:rPr>
                <w:rFonts w:hint="cs"/>
                <w:rtl/>
                <w:lang w:bidi="he-IL"/>
              </w:rPr>
              <w:t xml:space="preserve">מזהה חדש (אסמכתה חדשה) </w:t>
            </w:r>
          </w:p>
          <w:p w:rsidRPr="003B18AB" w:rsidR="00D254CD" w:rsidP="00A07B65" w:rsidRDefault="00D254CD" w14:paraId="35F4BE77" w14:textId="7661FA3B">
            <w:pPr>
              <w:pStyle w:val="a3"/>
              <w:numPr>
                <w:ilvl w:val="2"/>
                <w:numId w:val="18"/>
              </w:numPr>
              <w:bidi/>
              <w:rPr>
                <w:lang w:bidi="he-IL"/>
              </w:rPr>
            </w:pPr>
            <w:r w:rsidRPr="001A01A6">
              <w:rPr>
                <w:rFonts w:hint="cs"/>
                <w:rtl/>
                <w:lang w:bidi="he-IL"/>
              </w:rPr>
              <w:t>סטטוס =  "טיוטה לא שמורה"</w:t>
            </w:r>
          </w:p>
          <w:p w:rsidRPr="00D254CD" w:rsidR="00D254CD" w:rsidP="00D254CD" w:rsidRDefault="00D254CD" w14:paraId="5B36F08B" w14:textId="77777777">
            <w:pPr>
              <w:pStyle w:val="a3"/>
              <w:bidi/>
              <w:rPr>
                <w:lang w:bidi="he-IL"/>
              </w:rPr>
            </w:pPr>
          </w:p>
          <w:p w:rsidR="00707B84" w:rsidP="00A07B65" w:rsidRDefault="00707B84" w14:paraId="47E0DE8D" w14:textId="7464E3A2">
            <w:pPr>
              <w:pStyle w:val="a3"/>
              <w:numPr>
                <w:ilvl w:val="0"/>
                <w:numId w:val="18"/>
              </w:numPr>
              <w:bidi/>
              <w:rPr>
                <w:lang w:bidi="he-IL"/>
              </w:rPr>
            </w:pPr>
            <w:r w:rsidRPr="008B1B95">
              <w:rPr>
                <w:rFonts w:hint="cs"/>
                <w:b/>
                <w:bCs/>
                <w:rtl/>
                <w:lang w:bidi="he-IL"/>
              </w:rPr>
              <w:t>הגשת נמנע בכניסה ראשונה</w:t>
            </w:r>
            <w:r>
              <w:rPr>
                <w:rFonts w:hint="cs"/>
                <w:rtl/>
                <w:lang w:bidi="he-IL"/>
              </w:rPr>
              <w:t xml:space="preserve"> (אין נתונים שמורים) </w:t>
            </w:r>
            <w:r>
              <w:rPr>
                <w:rtl/>
                <w:lang w:bidi="he-IL"/>
              </w:rPr>
              <w:t>–</w:t>
            </w:r>
            <w:r>
              <w:rPr>
                <w:rFonts w:hint="cs"/>
                <w:rtl/>
                <w:lang w:bidi="he-IL"/>
              </w:rPr>
              <w:t xml:space="preserve"> </w:t>
            </w:r>
            <w:r w:rsidR="00205C2E">
              <w:rPr>
                <w:rFonts w:hint="cs"/>
                <w:rtl/>
                <w:lang w:bidi="he-IL"/>
              </w:rPr>
              <w:t>פתיחת</w:t>
            </w:r>
            <w:r>
              <w:rPr>
                <w:rFonts w:hint="cs"/>
                <w:rtl/>
                <w:lang w:bidi="he-IL"/>
              </w:rPr>
              <w:t xml:space="preserve"> מופע חדש בסטטוס "הוגש נמנע"</w:t>
            </w:r>
          </w:p>
          <w:p w:rsidR="003522F7" w:rsidP="003522F7" w:rsidRDefault="003522F7" w14:paraId="1E9F48D3" w14:textId="5FB97FAC">
            <w:pPr>
              <w:pStyle w:val="a3"/>
              <w:bidi/>
              <w:rPr>
                <w:rtl/>
                <w:lang w:bidi="he-IL"/>
              </w:rPr>
            </w:pPr>
            <w:r w:rsidRPr="00F053F5">
              <w:rPr>
                <w:rFonts w:hint="cs"/>
                <w:highlight w:val="yellow"/>
                <w:rtl/>
                <w:lang w:bidi="he-IL"/>
              </w:rPr>
              <w:t>להשלים</w:t>
            </w:r>
          </w:p>
          <w:p w:rsidR="005502D6" w:rsidP="005502D6" w:rsidRDefault="005502D6" w14:paraId="36C4E6D9" w14:textId="3AD8E7DF">
            <w:pPr>
              <w:pStyle w:val="a3"/>
              <w:bidi/>
              <w:rPr>
                <w:rtl/>
                <w:lang w:bidi="he-IL"/>
              </w:rPr>
            </w:pPr>
            <w:r w:rsidRPr="002A658C">
              <w:rPr>
                <w:rFonts w:hint="cs"/>
                <w:highlight w:val="yellow"/>
                <w:rtl/>
                <w:lang w:bidi="he-IL"/>
              </w:rPr>
              <w:t xml:space="preserve">להוסיף </w:t>
            </w:r>
            <w:r>
              <w:rPr>
                <w:rFonts w:hint="cs"/>
                <w:highlight w:val="yellow"/>
                <w:rtl/>
                <w:lang w:bidi="he-IL"/>
              </w:rPr>
              <w:t>בסוף תהליך שמירה</w:t>
            </w:r>
            <w:r w:rsidRPr="002A658C">
              <w:rPr>
                <w:rFonts w:hint="cs"/>
                <w:highlight w:val="yellow"/>
                <w:rtl/>
                <w:lang w:bidi="he-IL"/>
              </w:rPr>
              <w:t xml:space="preserve"> יצירת </w:t>
            </w:r>
            <w:r w:rsidRPr="005502D6">
              <w:rPr>
                <w:rFonts w:hint="cs"/>
                <w:highlight w:val="yellow"/>
                <w:rtl/>
                <w:lang w:bidi="he-IL"/>
              </w:rPr>
              <w:t xml:space="preserve">קובץ </w:t>
            </w:r>
            <w:r w:rsidRPr="005502D6">
              <w:rPr>
                <w:rFonts w:hint="cs"/>
                <w:highlight w:val="yellow"/>
                <w:lang w:bidi="he-IL"/>
              </w:rPr>
              <w:t>PDF</w:t>
            </w:r>
          </w:p>
          <w:p w:rsidRPr="00143EFA" w:rsidR="00143EFA" w:rsidP="00143EFA" w:rsidRDefault="00143EFA" w14:paraId="6ED0004E" w14:textId="77777777">
            <w:pPr>
              <w:bidi/>
              <w:rPr>
                <w:lang w:bidi="he-IL"/>
              </w:rPr>
            </w:pPr>
          </w:p>
          <w:p w:rsidR="0018757F" w:rsidP="00A07B65" w:rsidRDefault="007B16BA" w14:paraId="58C2E597" w14:textId="0ED1D599">
            <w:pPr>
              <w:pStyle w:val="a3"/>
              <w:numPr>
                <w:ilvl w:val="0"/>
                <w:numId w:val="18"/>
              </w:numPr>
              <w:bidi/>
              <w:rPr>
                <w:lang w:bidi="he-IL"/>
              </w:rPr>
            </w:pPr>
            <w:r w:rsidRPr="008B1B95">
              <w:rPr>
                <w:rFonts w:hint="cs"/>
                <w:b/>
                <w:bCs/>
                <w:rtl/>
                <w:lang w:bidi="he-IL"/>
              </w:rPr>
              <w:t>שמירת טיוטה</w:t>
            </w:r>
            <w:r>
              <w:rPr>
                <w:rFonts w:hint="cs"/>
                <w:rtl/>
                <w:lang w:bidi="he-IL"/>
              </w:rPr>
              <w:t xml:space="preserve"> </w:t>
            </w:r>
            <w:r w:rsidRPr="00A05078" w:rsidR="00F17D70">
              <w:rPr>
                <w:rFonts w:hint="cs"/>
                <w:b/>
                <w:bCs/>
                <w:rtl/>
                <w:lang w:bidi="he-IL"/>
              </w:rPr>
              <w:t>/ שמירת</w:t>
            </w:r>
            <w:r w:rsidRPr="00A05078" w:rsidR="00A05078">
              <w:rPr>
                <w:rFonts w:hint="cs"/>
                <w:b/>
                <w:bCs/>
                <w:rtl/>
                <w:lang w:bidi="he-IL"/>
              </w:rPr>
              <w:t xml:space="preserve"> הצעה בעריכה </w:t>
            </w:r>
            <w:r w:rsidR="007A502A">
              <w:rPr>
                <w:rFonts w:hint="cs"/>
                <w:rtl/>
                <w:lang w:bidi="he-IL"/>
              </w:rPr>
              <w:t>(</w:t>
            </w:r>
            <w:r>
              <w:rPr>
                <w:rFonts w:hint="cs"/>
                <w:rtl/>
                <w:lang w:bidi="he-IL"/>
              </w:rPr>
              <w:t>קיימים נתונים בסטטוס "טיוטה לא שמורה" או "</w:t>
            </w:r>
            <w:r w:rsidR="006D5924">
              <w:rPr>
                <w:rFonts w:hint="cs"/>
                <w:rtl/>
                <w:lang w:bidi="he-IL"/>
              </w:rPr>
              <w:t>טיוטה</w:t>
            </w:r>
            <w:r>
              <w:rPr>
                <w:rFonts w:hint="cs"/>
                <w:rtl/>
                <w:lang w:bidi="he-IL"/>
              </w:rPr>
              <w:t xml:space="preserve"> שמורה"</w:t>
            </w:r>
            <w:r w:rsidR="00A05078">
              <w:rPr>
                <w:rFonts w:hint="cs"/>
                <w:rtl/>
                <w:lang w:bidi="he-IL"/>
              </w:rPr>
              <w:t xml:space="preserve"> או "הצעה בעריכה"</w:t>
            </w:r>
            <w:r w:rsidR="007A502A">
              <w:rPr>
                <w:rFonts w:hint="cs"/>
                <w:rtl/>
                <w:lang w:bidi="he-IL"/>
              </w:rPr>
              <w:t xml:space="preserve">) </w:t>
            </w:r>
            <w:r w:rsidR="00A84C91">
              <w:rPr>
                <w:rtl/>
                <w:lang w:bidi="he-IL"/>
              </w:rPr>
              <w:t>–</w:t>
            </w:r>
            <w:r w:rsidR="007A502A">
              <w:rPr>
                <w:rFonts w:hint="cs"/>
                <w:rtl/>
                <w:lang w:bidi="he-IL"/>
              </w:rPr>
              <w:t xml:space="preserve"> </w:t>
            </w:r>
            <w:r w:rsidR="006D5924">
              <w:rPr>
                <w:rFonts w:hint="cs"/>
                <w:rtl/>
                <w:lang w:bidi="he-IL"/>
              </w:rPr>
              <w:t>עדכון</w:t>
            </w:r>
            <w:r w:rsidR="00A84C91">
              <w:rPr>
                <w:rFonts w:hint="cs"/>
                <w:rtl/>
                <w:lang w:bidi="he-IL"/>
              </w:rPr>
              <w:t xml:space="preserve"> </w:t>
            </w:r>
            <w:r w:rsidR="006D5924">
              <w:rPr>
                <w:rFonts w:hint="cs"/>
                <w:rtl/>
                <w:lang w:bidi="he-IL"/>
              </w:rPr>
              <w:t>נתונים של מופע קיים</w:t>
            </w:r>
          </w:p>
          <w:p w:rsidR="00480880" w:rsidP="0018757F" w:rsidRDefault="0018757F" w14:paraId="10DF0F2D" w14:textId="426FDECB">
            <w:pPr>
              <w:pStyle w:val="a3"/>
              <w:bidi/>
              <w:rPr>
                <w:lang w:bidi="he-IL"/>
              </w:rPr>
            </w:pPr>
            <w:r>
              <w:rPr>
                <w:rFonts w:hint="cs"/>
                <w:rtl/>
                <w:lang w:bidi="he-IL"/>
              </w:rPr>
              <w:t>דגשים לשמירת נתונים:</w:t>
            </w:r>
          </w:p>
          <w:p w:rsidR="002B0A70" w:rsidP="007C3A64" w:rsidRDefault="00EE7A92" w14:paraId="1D908906" w14:textId="77777777">
            <w:pPr>
              <w:pStyle w:val="a3"/>
              <w:numPr>
                <w:ilvl w:val="1"/>
                <w:numId w:val="18"/>
              </w:numPr>
              <w:bidi/>
              <w:rPr>
                <w:lang w:bidi="he-IL"/>
              </w:rPr>
            </w:pPr>
            <w:r>
              <w:rPr>
                <w:rFonts w:hint="cs"/>
                <w:rtl/>
                <w:lang w:bidi="he-IL"/>
              </w:rPr>
              <w:t>עדכון סטטוס</w:t>
            </w:r>
          </w:p>
          <w:p w:rsidR="00EE7A92" w:rsidP="002B0A70" w:rsidRDefault="002B0A70" w14:paraId="4D6F0277" w14:textId="2922FF82">
            <w:pPr>
              <w:pStyle w:val="a3"/>
              <w:numPr>
                <w:ilvl w:val="2"/>
                <w:numId w:val="18"/>
              </w:numPr>
              <w:bidi/>
              <w:rPr>
                <w:lang w:bidi="he-IL"/>
              </w:rPr>
            </w:pPr>
            <w:r>
              <w:rPr>
                <w:rFonts w:hint="cs"/>
                <w:rtl/>
                <w:lang w:bidi="he-IL"/>
              </w:rPr>
              <w:t xml:space="preserve">סטטוס נוכחי </w:t>
            </w:r>
            <w:r w:rsidR="00EE7A92">
              <w:rPr>
                <w:rFonts w:hint="cs"/>
                <w:rtl/>
                <w:lang w:bidi="he-IL"/>
              </w:rPr>
              <w:t xml:space="preserve"> </w:t>
            </w:r>
            <w:r w:rsidR="00B97C72">
              <w:rPr>
                <w:rFonts w:hint="cs"/>
                <w:rtl/>
                <w:lang w:bidi="he-IL"/>
              </w:rPr>
              <w:t>"טיוטה לא שמורה יש לעדכן ל-</w:t>
            </w:r>
            <w:r w:rsidR="00EE7A92">
              <w:rPr>
                <w:rFonts w:hint="cs"/>
                <w:rtl/>
                <w:lang w:bidi="he-IL"/>
              </w:rPr>
              <w:t xml:space="preserve"> "טיוטה שמורה"</w:t>
            </w:r>
          </w:p>
          <w:p w:rsidR="00B97C72" w:rsidP="00B97C72" w:rsidRDefault="00B97C72" w14:paraId="21BFC8AD" w14:textId="73183322">
            <w:pPr>
              <w:pStyle w:val="a3"/>
              <w:numPr>
                <w:ilvl w:val="2"/>
                <w:numId w:val="18"/>
              </w:numPr>
              <w:bidi/>
              <w:rPr>
                <w:lang w:bidi="he-IL"/>
              </w:rPr>
            </w:pPr>
            <w:r>
              <w:rPr>
                <w:rFonts w:hint="cs"/>
                <w:rtl/>
                <w:lang w:bidi="he-IL"/>
              </w:rPr>
              <w:t>סטטוס נוכחי</w:t>
            </w:r>
            <w:r w:rsidR="00F2247D">
              <w:rPr>
                <w:rFonts w:hint="cs"/>
                <w:rtl/>
                <w:lang w:bidi="he-IL"/>
              </w:rPr>
              <w:t xml:space="preserve"> "טיוטה שמורה" </w:t>
            </w:r>
            <w:r w:rsidR="00F2247D">
              <w:rPr>
                <w:rtl/>
                <w:lang w:bidi="he-IL"/>
              </w:rPr>
              <w:t>–</w:t>
            </w:r>
            <w:r w:rsidR="00F2247D">
              <w:rPr>
                <w:rFonts w:hint="cs"/>
                <w:rtl/>
                <w:lang w:bidi="he-IL"/>
              </w:rPr>
              <w:t xml:space="preserve"> ללא שינוי</w:t>
            </w:r>
          </w:p>
          <w:p w:rsidR="00F2247D" w:rsidP="00F2247D" w:rsidRDefault="00F2247D" w14:paraId="68B53EB6" w14:textId="48D0EE0E">
            <w:pPr>
              <w:pStyle w:val="a3"/>
              <w:numPr>
                <w:ilvl w:val="2"/>
                <w:numId w:val="18"/>
              </w:numPr>
              <w:bidi/>
              <w:rPr>
                <w:lang w:bidi="he-IL"/>
              </w:rPr>
            </w:pPr>
            <w:r>
              <w:rPr>
                <w:rFonts w:hint="cs"/>
                <w:rtl/>
                <w:lang w:bidi="he-IL"/>
              </w:rPr>
              <w:t xml:space="preserve">סטטוס נוכחי "הצעה בעריכה" </w:t>
            </w:r>
            <w:r>
              <w:rPr>
                <w:rtl/>
                <w:lang w:bidi="he-IL"/>
              </w:rPr>
              <w:t>–</w:t>
            </w:r>
            <w:r>
              <w:rPr>
                <w:rFonts w:hint="cs"/>
                <w:rtl/>
                <w:lang w:bidi="he-IL"/>
              </w:rPr>
              <w:t xml:space="preserve"> ללא שינוי</w:t>
            </w:r>
          </w:p>
          <w:p w:rsidR="007C3A64" w:rsidP="00EE7A92" w:rsidRDefault="00EE7A92" w14:paraId="4B3084D3" w14:textId="3B16FBEA">
            <w:pPr>
              <w:pStyle w:val="a3"/>
              <w:numPr>
                <w:ilvl w:val="1"/>
                <w:numId w:val="18"/>
              </w:numPr>
              <w:bidi/>
              <w:rPr>
                <w:rtl/>
                <w:lang w:bidi="he-IL"/>
              </w:rPr>
            </w:pPr>
            <w:r>
              <w:rPr>
                <w:rFonts w:hint="cs"/>
                <w:rtl/>
                <w:lang w:bidi="he-IL"/>
              </w:rPr>
              <w:t xml:space="preserve">מסך אישור תנאים </w:t>
            </w:r>
            <w:r w:rsidR="007A5EB0">
              <w:rPr>
                <w:rtl/>
                <w:lang w:bidi="he-IL"/>
              </w:rPr>
              <w:t>–</w:t>
            </w:r>
            <w:r w:rsidR="007A5EB0">
              <w:rPr>
                <w:rFonts w:hint="cs"/>
                <w:rtl/>
                <w:lang w:bidi="he-IL"/>
              </w:rPr>
              <w:t xml:space="preserve"> חלון מסמך לקריאה ואישור</w:t>
            </w:r>
            <w:r w:rsidR="00254F80">
              <w:rPr>
                <w:rFonts w:hint="cs"/>
                <w:rtl/>
                <w:lang w:bidi="he-IL"/>
              </w:rPr>
              <w:t xml:space="preserve"> </w:t>
            </w:r>
            <w:r w:rsidR="00CF653C">
              <w:rPr>
                <w:rtl/>
                <w:lang w:bidi="he-IL"/>
              </w:rPr>
              <w:t>–</w:t>
            </w:r>
            <w:r>
              <w:rPr>
                <w:rFonts w:hint="cs"/>
                <w:rtl/>
                <w:lang w:bidi="he-IL"/>
              </w:rPr>
              <w:t xml:space="preserve"> </w:t>
            </w:r>
            <w:r w:rsidR="002E434F">
              <w:rPr>
                <w:rFonts w:hint="cs"/>
                <w:rtl/>
                <w:lang w:bidi="he-IL"/>
              </w:rPr>
              <w:t xml:space="preserve">יש </w:t>
            </w:r>
            <w:r w:rsidR="007C3A64">
              <w:rPr>
                <w:rFonts w:hint="cs"/>
                <w:rtl/>
                <w:lang w:bidi="he-IL"/>
              </w:rPr>
              <w:t xml:space="preserve">לשמור </w:t>
            </w:r>
            <w:r w:rsidRPr="00AE63D9" w:rsidR="007C3A64">
              <w:rPr>
                <w:rFonts w:hint="cs"/>
                <w:b/>
                <w:bCs/>
                <w:rtl/>
                <w:lang w:bidi="he-IL"/>
              </w:rPr>
              <w:t>עבור כל מסמך</w:t>
            </w:r>
            <w:r w:rsidR="007C3A64">
              <w:rPr>
                <w:rFonts w:hint="cs"/>
                <w:rtl/>
                <w:lang w:bidi="he-IL"/>
              </w:rPr>
              <w:t xml:space="preserve"> </w:t>
            </w:r>
            <w:r w:rsidRPr="00CF1A96" w:rsidR="00CF1A96">
              <w:rPr>
                <w:rFonts w:hint="cs"/>
                <w:b/>
                <w:bCs/>
                <w:rtl/>
                <w:lang w:bidi="he-IL"/>
              </w:rPr>
              <w:t>בנפרד</w:t>
            </w:r>
            <w:r w:rsidR="00CF1A96">
              <w:rPr>
                <w:rFonts w:hint="cs"/>
                <w:rtl/>
                <w:lang w:bidi="he-IL"/>
              </w:rPr>
              <w:t xml:space="preserve"> </w:t>
            </w:r>
            <w:r w:rsidR="00362A67">
              <w:rPr>
                <w:rFonts w:hint="cs"/>
                <w:rtl/>
                <w:lang w:bidi="he-IL"/>
              </w:rPr>
              <w:t xml:space="preserve">שמוצג </w:t>
            </w:r>
            <w:r w:rsidR="003803F6">
              <w:rPr>
                <w:rFonts w:hint="cs"/>
                <w:rtl/>
                <w:lang w:bidi="he-IL"/>
              </w:rPr>
              <w:t>בחלון</w:t>
            </w:r>
            <w:r w:rsidR="00362A67">
              <w:rPr>
                <w:rFonts w:hint="cs"/>
                <w:rtl/>
                <w:lang w:bidi="he-IL"/>
              </w:rPr>
              <w:t xml:space="preserve"> </w:t>
            </w:r>
            <w:r w:rsidR="007C3A64">
              <w:rPr>
                <w:rFonts w:hint="cs"/>
                <w:rtl/>
                <w:lang w:bidi="he-IL"/>
              </w:rPr>
              <w:t>נתונים בהאים:</w:t>
            </w:r>
          </w:p>
          <w:p w:rsidR="007C3A64" w:rsidP="007C3A64" w:rsidRDefault="007C3A64" w14:paraId="1F645E2F" w14:textId="77777777">
            <w:pPr>
              <w:pStyle w:val="a3"/>
              <w:numPr>
                <w:ilvl w:val="2"/>
                <w:numId w:val="18"/>
              </w:numPr>
              <w:bidi/>
              <w:rPr>
                <w:lang w:bidi="he-IL"/>
              </w:rPr>
            </w:pPr>
            <w:r>
              <w:rPr>
                <w:rFonts w:hint="cs"/>
                <w:rtl/>
                <w:lang w:bidi="he-IL"/>
              </w:rPr>
              <w:t>תאריך חתימה</w:t>
            </w:r>
          </w:p>
          <w:p w:rsidR="007C3A64" w:rsidP="007C3A64" w:rsidRDefault="007C3A64" w14:paraId="687DE825" w14:textId="77777777">
            <w:pPr>
              <w:pStyle w:val="a3"/>
              <w:numPr>
                <w:ilvl w:val="2"/>
                <w:numId w:val="18"/>
              </w:numPr>
              <w:bidi/>
              <w:rPr>
                <w:lang w:bidi="he-IL"/>
              </w:rPr>
            </w:pPr>
            <w:r>
              <w:rPr>
                <w:rFonts w:hint="cs"/>
                <w:rtl/>
                <w:lang w:bidi="he-IL"/>
              </w:rPr>
              <w:t>מזהה משתמש</w:t>
            </w:r>
          </w:p>
          <w:p w:rsidRPr="003245AB" w:rsidR="005D67DF" w:rsidP="007C3A64" w:rsidRDefault="007C3A64" w14:paraId="5C8BA368" w14:textId="35F4BB84">
            <w:pPr>
              <w:pStyle w:val="a3"/>
              <w:numPr>
                <w:ilvl w:val="2"/>
                <w:numId w:val="18"/>
              </w:numPr>
              <w:bidi/>
              <w:rPr>
                <w:highlight w:val="lightGray"/>
                <w:lang w:bidi="he-IL"/>
              </w:rPr>
            </w:pPr>
            <w:r w:rsidRPr="003245AB">
              <w:rPr>
                <w:rFonts w:hint="cs"/>
                <w:highlight w:val="lightGray"/>
                <w:rtl/>
                <w:lang w:bidi="he-IL"/>
              </w:rPr>
              <w:t xml:space="preserve">המסמך עצמו בפורמט </w:t>
            </w:r>
            <w:r w:rsidRPr="003245AB">
              <w:rPr>
                <w:rFonts w:hint="cs"/>
                <w:highlight w:val="lightGray"/>
                <w:lang w:bidi="he-IL"/>
              </w:rPr>
              <w:t>PDF</w:t>
            </w:r>
            <w:r w:rsidRPr="003245AB">
              <w:rPr>
                <w:rFonts w:hint="cs"/>
                <w:highlight w:val="lightGray"/>
                <w:rtl/>
                <w:lang w:bidi="he-IL"/>
              </w:rPr>
              <w:t xml:space="preserve"> בגרסתו העדכנית לתאריך החתימה</w:t>
            </w:r>
            <w:r w:rsidRPr="003245AB" w:rsidR="001D2AB4">
              <w:rPr>
                <w:rFonts w:hint="cs"/>
                <w:highlight w:val="lightGray"/>
                <w:rtl/>
                <w:lang w:bidi="he-IL"/>
              </w:rPr>
              <w:t xml:space="preserve"> – לא נדרש עבור בינוי</w:t>
            </w:r>
          </w:p>
          <w:p w:rsidR="00362A67" w:rsidP="00362A67" w:rsidRDefault="00362A67" w14:paraId="209C14C4" w14:textId="47F06E25">
            <w:pPr>
              <w:pStyle w:val="a3"/>
              <w:numPr>
                <w:ilvl w:val="1"/>
                <w:numId w:val="18"/>
              </w:numPr>
              <w:bidi/>
              <w:rPr>
                <w:lang w:bidi="he-IL"/>
              </w:rPr>
            </w:pPr>
            <w:r>
              <w:rPr>
                <w:rFonts w:hint="cs"/>
                <w:rtl/>
                <w:lang w:bidi="he-IL"/>
              </w:rPr>
              <w:t>מסך אנשי קשר</w:t>
            </w:r>
          </w:p>
          <w:p w:rsidR="00362A67" w:rsidP="00362A67" w:rsidRDefault="00362A67" w14:paraId="3D10D030" w14:textId="75114A46">
            <w:pPr>
              <w:pStyle w:val="a3"/>
              <w:numPr>
                <w:ilvl w:val="2"/>
                <w:numId w:val="18"/>
              </w:numPr>
              <w:bidi/>
              <w:rPr>
                <w:highlight w:val="yellow"/>
                <w:lang w:bidi="he-IL"/>
              </w:rPr>
            </w:pPr>
            <w:r w:rsidRPr="00362A67">
              <w:rPr>
                <w:rFonts w:hint="cs"/>
                <w:highlight w:val="yellow"/>
                <w:rtl/>
                <w:lang w:bidi="he-IL"/>
              </w:rPr>
              <w:t>להשלים</w:t>
            </w:r>
          </w:p>
          <w:p w:rsidR="00362A67" w:rsidP="00362A67" w:rsidRDefault="00362A67" w14:paraId="53B11E78" w14:textId="665BDD00">
            <w:pPr>
              <w:pStyle w:val="a3"/>
              <w:numPr>
                <w:ilvl w:val="1"/>
                <w:numId w:val="18"/>
              </w:numPr>
              <w:bidi/>
              <w:rPr>
                <w:lang w:bidi="he-IL"/>
              </w:rPr>
            </w:pPr>
            <w:r>
              <w:rPr>
                <w:rFonts w:hint="cs"/>
                <w:rtl/>
                <w:lang w:bidi="he-IL"/>
              </w:rPr>
              <w:t xml:space="preserve">מסך </w:t>
            </w:r>
            <w:r w:rsidR="005B1E2F">
              <w:rPr>
                <w:rFonts w:hint="cs"/>
                <w:rtl/>
                <w:lang w:bidi="he-IL"/>
              </w:rPr>
              <w:t>מעטפה 1</w:t>
            </w:r>
            <w:r w:rsidR="000F0C21">
              <w:rPr>
                <w:rFonts w:hint="cs"/>
                <w:rtl/>
                <w:lang w:bidi="he-IL"/>
              </w:rPr>
              <w:t>/2</w:t>
            </w:r>
          </w:p>
          <w:p w:rsidR="000F0C21" w:rsidP="00823C14" w:rsidRDefault="00444213" w14:paraId="0B19AD7C" w14:textId="4624F2EF">
            <w:pPr>
              <w:pStyle w:val="a3"/>
              <w:numPr>
                <w:ilvl w:val="2"/>
                <w:numId w:val="18"/>
              </w:numPr>
              <w:bidi/>
              <w:rPr>
                <w:lang w:bidi="he-IL"/>
              </w:rPr>
            </w:pPr>
            <w:r>
              <w:rPr>
                <w:rFonts w:hint="cs"/>
                <w:rtl/>
                <w:lang w:bidi="he-IL"/>
              </w:rPr>
              <w:t>שמירת</w:t>
            </w:r>
            <w:r w:rsidR="0090515E">
              <w:rPr>
                <w:rFonts w:hint="cs"/>
                <w:rtl/>
                <w:lang w:bidi="he-IL"/>
              </w:rPr>
              <w:t xml:space="preserve"> ק</w:t>
            </w:r>
            <w:r w:rsidR="000679A0">
              <w:rPr>
                <w:rFonts w:hint="cs"/>
                <w:rtl/>
                <w:lang w:bidi="he-IL"/>
              </w:rPr>
              <w:t xml:space="preserve">בצים </w:t>
            </w:r>
            <w:r w:rsidR="00302062">
              <w:rPr>
                <w:rtl/>
                <w:lang w:bidi="he-IL"/>
              </w:rPr>
              <w:t>–</w:t>
            </w:r>
            <w:r w:rsidR="00302062">
              <w:rPr>
                <w:rFonts w:hint="cs"/>
                <w:rtl/>
                <w:lang w:bidi="he-IL"/>
              </w:rPr>
              <w:t xml:space="preserve"> </w:t>
            </w:r>
            <w:r w:rsidR="00034B25">
              <w:rPr>
                <w:rFonts w:hint="cs"/>
                <w:rtl/>
                <w:lang w:bidi="he-IL"/>
              </w:rPr>
              <w:t>לכל קובץ יש לשמור נתונים הבאים:</w:t>
            </w:r>
          </w:p>
          <w:p w:rsidR="007B512B" w:rsidP="007B512B" w:rsidRDefault="007B512B" w14:paraId="51856DBE" w14:textId="77777777">
            <w:pPr>
              <w:pStyle w:val="a3"/>
              <w:numPr>
                <w:ilvl w:val="3"/>
                <w:numId w:val="18"/>
              </w:numPr>
              <w:bidi/>
              <w:rPr>
                <w:lang w:bidi="he-IL"/>
              </w:rPr>
            </w:pPr>
            <w:r>
              <w:rPr>
                <w:rFonts w:hint="cs"/>
                <w:rtl/>
                <w:lang w:bidi="he-IL"/>
              </w:rPr>
              <w:t>מזהה קובץ (שדה מפתח בטבלת הקבצים)</w:t>
            </w:r>
          </w:p>
          <w:p w:rsidR="007B512B" w:rsidP="007B512B" w:rsidRDefault="007B512B" w14:paraId="06CFE679" w14:textId="77777777">
            <w:pPr>
              <w:pStyle w:val="a3"/>
              <w:numPr>
                <w:ilvl w:val="3"/>
                <w:numId w:val="18"/>
              </w:numPr>
              <w:bidi/>
              <w:rPr>
                <w:lang w:bidi="he-IL"/>
              </w:rPr>
            </w:pPr>
            <w:r>
              <w:rPr>
                <w:rFonts w:hint="cs"/>
                <w:rtl/>
                <w:lang w:bidi="he-IL"/>
              </w:rPr>
              <w:t>תאריך שמירה</w:t>
            </w:r>
          </w:p>
          <w:p w:rsidR="00E01606" w:rsidP="00BF2568" w:rsidRDefault="00E01606" w14:paraId="445C21EE" w14:textId="3A956474">
            <w:pPr>
              <w:pStyle w:val="a3"/>
              <w:numPr>
                <w:ilvl w:val="3"/>
                <w:numId w:val="18"/>
              </w:numPr>
              <w:bidi/>
              <w:rPr>
                <w:lang w:bidi="he-IL"/>
              </w:rPr>
            </w:pPr>
            <w:commentRangeStart w:id="9"/>
            <w:r>
              <w:rPr>
                <w:rFonts w:hint="cs"/>
                <w:rtl/>
                <w:lang w:bidi="he-IL"/>
              </w:rPr>
              <w:t>מספר צרופה</w:t>
            </w:r>
          </w:p>
          <w:p w:rsidR="00E01606" w:rsidP="00E01606" w:rsidRDefault="00E01606" w14:paraId="57C4A537" w14:textId="416471C9">
            <w:pPr>
              <w:pStyle w:val="a3"/>
              <w:numPr>
                <w:ilvl w:val="3"/>
                <w:numId w:val="18"/>
              </w:numPr>
              <w:bidi/>
              <w:rPr>
                <w:lang w:bidi="he-IL"/>
              </w:rPr>
            </w:pPr>
            <w:r>
              <w:rPr>
                <w:rFonts w:hint="cs"/>
                <w:rtl/>
                <w:lang w:bidi="he-IL"/>
              </w:rPr>
              <w:t>מספר מעטפה</w:t>
            </w:r>
          </w:p>
          <w:p w:rsidR="00E01606" w:rsidP="00E01606" w:rsidRDefault="00CA0482" w14:paraId="2809246D" w14:textId="4C801BD2">
            <w:pPr>
              <w:pStyle w:val="a3"/>
              <w:numPr>
                <w:ilvl w:val="3"/>
                <w:numId w:val="18"/>
              </w:numPr>
              <w:bidi/>
              <w:rPr>
                <w:lang w:bidi="he-IL"/>
              </w:rPr>
            </w:pPr>
            <w:r>
              <w:rPr>
                <w:rFonts w:hint="cs"/>
                <w:rtl/>
                <w:lang w:bidi="he-IL"/>
              </w:rPr>
              <w:t>שם צרופה</w:t>
            </w:r>
          </w:p>
          <w:p w:rsidR="008945D2" w:rsidP="008945D2" w:rsidRDefault="00B955F8" w14:paraId="2F5293E5" w14:textId="3FB7E0BA">
            <w:pPr>
              <w:pStyle w:val="a3"/>
              <w:numPr>
                <w:ilvl w:val="3"/>
                <w:numId w:val="18"/>
              </w:numPr>
              <w:bidi/>
              <w:rPr>
                <w:lang w:bidi="he-IL"/>
              </w:rPr>
            </w:pPr>
            <w:r>
              <w:rPr>
                <w:rFonts w:hint="cs"/>
                <w:rtl/>
                <w:lang w:bidi="he-IL"/>
              </w:rPr>
              <w:t>תיאור ק</w:t>
            </w:r>
            <w:r w:rsidR="00550B8F">
              <w:rPr>
                <w:rFonts w:hint="cs"/>
                <w:rtl/>
                <w:lang w:bidi="he-IL"/>
              </w:rPr>
              <w:t>בוצה</w:t>
            </w:r>
          </w:p>
          <w:p w:rsidR="007F4F6C" w:rsidP="007F4F6C" w:rsidRDefault="007F4F6C" w14:paraId="26033128" w14:textId="3CB5A651">
            <w:pPr>
              <w:pStyle w:val="a3"/>
              <w:numPr>
                <w:ilvl w:val="3"/>
                <w:numId w:val="18"/>
              </w:numPr>
              <w:bidi/>
              <w:rPr>
                <w:lang w:bidi="he-IL"/>
              </w:rPr>
            </w:pPr>
            <w:r>
              <w:rPr>
                <w:rFonts w:hint="cs"/>
                <w:rtl/>
                <w:lang w:bidi="he-IL"/>
              </w:rPr>
              <w:t>קבוצה</w:t>
            </w:r>
            <w:commentRangeEnd w:id="9"/>
            <w:r w:rsidR="00E80A06">
              <w:rPr>
                <w:rStyle w:val="af0"/>
                <w:rtl/>
              </w:rPr>
              <w:commentReference w:id="9"/>
            </w:r>
          </w:p>
          <w:p w:rsidR="0060374D" w:rsidP="0060374D" w:rsidRDefault="0060374D" w14:paraId="4DC7D930" w14:textId="5D8C0B3E">
            <w:pPr>
              <w:pStyle w:val="a3"/>
              <w:numPr>
                <w:ilvl w:val="3"/>
                <w:numId w:val="18"/>
              </w:numPr>
              <w:bidi/>
              <w:rPr>
                <w:lang w:bidi="he-IL"/>
              </w:rPr>
            </w:pPr>
            <w:r>
              <w:rPr>
                <w:rFonts w:hint="cs"/>
                <w:rtl/>
                <w:lang w:bidi="he-IL"/>
              </w:rPr>
              <w:t xml:space="preserve">מונה </w:t>
            </w:r>
            <w:r w:rsidR="007B512B">
              <w:rPr>
                <w:rFonts w:hint="cs"/>
                <w:rtl/>
                <w:lang w:bidi="he-IL"/>
              </w:rPr>
              <w:t>קובץ</w:t>
            </w:r>
            <w:r w:rsidR="004E2FFF">
              <w:rPr>
                <w:rFonts w:hint="cs"/>
                <w:rtl/>
                <w:lang w:bidi="he-IL"/>
              </w:rPr>
              <w:t xml:space="preserve"> (מיועד עבור צרופות בהן יש מספר קבצים מצורפים לאותה צרופה. במקרה של קובץ 1 יש לרשום 1)</w:t>
            </w:r>
          </w:p>
          <w:p w:rsidR="00BF2568" w:rsidP="00A6535D" w:rsidRDefault="00AE6443" w14:paraId="71C78913" w14:textId="67774E0A">
            <w:pPr>
              <w:pStyle w:val="a3"/>
              <w:numPr>
                <w:ilvl w:val="3"/>
                <w:numId w:val="18"/>
              </w:numPr>
              <w:bidi/>
              <w:rPr>
                <w:lang w:bidi="he-IL"/>
              </w:rPr>
            </w:pPr>
            <w:r>
              <w:rPr>
                <w:rFonts w:hint="cs"/>
                <w:rtl/>
                <w:lang w:bidi="he-IL"/>
              </w:rPr>
              <w:t xml:space="preserve">שם </w:t>
            </w:r>
            <w:r w:rsidR="00745CA8">
              <w:rPr>
                <w:rFonts w:hint="cs"/>
                <w:rtl/>
                <w:lang w:bidi="he-IL"/>
              </w:rPr>
              <w:t>מקורי של קובץ (</w:t>
            </w:r>
            <w:r w:rsidR="008C57A7">
              <w:rPr>
                <w:rFonts w:hint="cs"/>
                <w:rtl/>
                <w:lang w:bidi="he-IL"/>
              </w:rPr>
              <w:t>שנתן משתמש)</w:t>
            </w:r>
          </w:p>
          <w:p w:rsidR="008C57A7" w:rsidP="008C57A7" w:rsidRDefault="008C57A7" w14:paraId="07069F2D" w14:textId="395B6F26">
            <w:pPr>
              <w:pStyle w:val="a3"/>
              <w:numPr>
                <w:ilvl w:val="3"/>
                <w:numId w:val="18"/>
              </w:numPr>
              <w:bidi/>
              <w:rPr>
                <w:lang w:bidi="he-IL"/>
              </w:rPr>
            </w:pPr>
            <w:r>
              <w:rPr>
                <w:rFonts w:hint="cs"/>
                <w:rtl/>
                <w:lang w:bidi="he-IL"/>
              </w:rPr>
              <w:t xml:space="preserve">שם משרדי של קובץ (לפי </w:t>
            </w:r>
            <w:r w:rsidR="002E0C4C">
              <w:rPr>
                <w:rFonts w:hint="cs"/>
                <w:rtl/>
                <w:lang w:bidi="he-IL"/>
              </w:rPr>
              <w:t>פורמט המאופיין</w:t>
            </w:r>
            <w:r>
              <w:rPr>
                <w:rFonts w:hint="cs"/>
                <w:rtl/>
                <w:lang w:bidi="he-IL"/>
              </w:rPr>
              <w:t xml:space="preserve"> מטה)</w:t>
            </w:r>
          </w:p>
          <w:p w:rsidR="008C57A7" w:rsidP="0052204C" w:rsidRDefault="00597EF5" w14:paraId="5EB7E79A" w14:textId="05645DA9">
            <w:pPr>
              <w:pStyle w:val="a3"/>
              <w:bidi/>
              <w:ind w:left="2160"/>
              <w:rPr>
                <w:lang w:bidi="he-IL"/>
              </w:rPr>
            </w:pPr>
            <w:r>
              <w:rPr>
                <w:rFonts w:hint="cs"/>
                <w:rtl/>
                <w:lang w:bidi="he-IL"/>
              </w:rPr>
              <w:t>אפיון</w:t>
            </w:r>
            <w:r w:rsidR="00FF1FF4">
              <w:rPr>
                <w:rFonts w:hint="cs"/>
                <w:rtl/>
                <w:lang w:bidi="he-IL"/>
              </w:rPr>
              <w:t xml:space="preserve"> </w:t>
            </w:r>
            <w:r w:rsidR="002E0C4C">
              <w:rPr>
                <w:rFonts w:hint="cs"/>
                <w:rtl/>
                <w:lang w:bidi="he-IL"/>
              </w:rPr>
              <w:t xml:space="preserve">פורמט של </w:t>
            </w:r>
            <w:r w:rsidR="00FF1FF4">
              <w:rPr>
                <w:rFonts w:hint="cs"/>
                <w:rtl/>
                <w:lang w:bidi="he-IL"/>
              </w:rPr>
              <w:t>שם קובץ משרדי</w:t>
            </w:r>
            <w:r w:rsidR="00DE275A">
              <w:rPr>
                <w:rFonts w:hint="cs"/>
                <w:rtl/>
                <w:lang w:bidi="he-IL"/>
              </w:rPr>
              <w:t xml:space="preserve"> </w:t>
            </w:r>
            <w:r w:rsidR="00DE275A">
              <w:rPr>
                <w:rtl/>
                <w:lang w:bidi="he-IL"/>
              </w:rPr>
              <w:t>–</w:t>
            </w:r>
            <w:r w:rsidR="00DE275A">
              <w:rPr>
                <w:rFonts w:hint="cs"/>
                <w:rtl/>
                <w:lang w:bidi="he-IL"/>
              </w:rPr>
              <w:t xml:space="preserve"> השם יכיל </w:t>
            </w:r>
            <w:r w:rsidR="000E7521">
              <w:rPr>
                <w:rFonts w:hint="cs"/>
                <w:rtl/>
                <w:lang w:bidi="he-IL"/>
              </w:rPr>
              <w:t>פרמטרים הבאים</w:t>
            </w:r>
            <w:r w:rsidR="000C6C4B">
              <w:rPr>
                <w:rFonts w:hint="cs"/>
                <w:rtl/>
                <w:lang w:bidi="he-IL"/>
              </w:rPr>
              <w:t xml:space="preserve"> שמופרדים באמצ</w:t>
            </w:r>
            <w:r w:rsidR="00A209D3">
              <w:rPr>
                <w:rFonts w:hint="cs"/>
                <w:rtl/>
                <w:lang w:bidi="he-IL"/>
              </w:rPr>
              <w:t>עות תו "_" (קו תחתון)</w:t>
            </w:r>
            <w:r w:rsidR="000E7521">
              <w:rPr>
                <w:rFonts w:hint="cs"/>
                <w:rtl/>
                <w:lang w:bidi="he-IL"/>
              </w:rPr>
              <w:t>:</w:t>
            </w:r>
          </w:p>
          <w:p w:rsidR="0075665E" w:rsidP="0075665E" w:rsidRDefault="0075665E" w14:paraId="2E239B81" w14:textId="4E58B450">
            <w:pPr>
              <w:pStyle w:val="a3"/>
              <w:numPr>
                <w:ilvl w:val="3"/>
                <w:numId w:val="18"/>
              </w:numPr>
              <w:bidi/>
              <w:rPr>
                <w:lang w:bidi="he-IL"/>
              </w:rPr>
            </w:pPr>
            <w:r>
              <w:rPr>
                <w:rFonts w:hint="cs"/>
                <w:rtl/>
                <w:lang w:bidi="he-IL"/>
              </w:rPr>
              <w:lastRenderedPageBreak/>
              <w:t>מספר מכרז</w:t>
            </w:r>
          </w:p>
          <w:p w:rsidR="00FF1FF4" w:rsidP="0075665E" w:rsidRDefault="00FF1FF4" w14:paraId="5DBB2263" w14:textId="77777777">
            <w:pPr>
              <w:pStyle w:val="a3"/>
              <w:numPr>
                <w:ilvl w:val="3"/>
                <w:numId w:val="52"/>
              </w:numPr>
              <w:bidi/>
              <w:rPr>
                <w:lang w:bidi="he-IL"/>
              </w:rPr>
            </w:pPr>
            <w:r>
              <w:rPr>
                <w:rFonts w:hint="cs"/>
                <w:rtl/>
                <w:lang w:bidi="he-IL"/>
              </w:rPr>
              <w:t>מספר ספק</w:t>
            </w:r>
          </w:p>
          <w:p w:rsidR="00FF1FF4" w:rsidP="0075665E" w:rsidRDefault="00FF1FF4" w14:paraId="6F232381" w14:textId="77777777">
            <w:pPr>
              <w:pStyle w:val="a3"/>
              <w:numPr>
                <w:ilvl w:val="3"/>
                <w:numId w:val="52"/>
              </w:numPr>
              <w:bidi/>
              <w:rPr>
                <w:lang w:bidi="he-IL"/>
              </w:rPr>
            </w:pPr>
            <w:r>
              <w:rPr>
                <w:rFonts w:hint="cs"/>
                <w:rtl/>
                <w:lang w:bidi="he-IL"/>
              </w:rPr>
              <w:t>מספר מעטפה</w:t>
            </w:r>
          </w:p>
          <w:p w:rsidR="00FF1FF4" w:rsidP="0075665E" w:rsidRDefault="00FF1FF4" w14:paraId="32160027" w14:textId="77777777">
            <w:pPr>
              <w:pStyle w:val="a3"/>
              <w:numPr>
                <w:ilvl w:val="3"/>
                <w:numId w:val="52"/>
              </w:numPr>
              <w:bidi/>
              <w:rPr>
                <w:lang w:bidi="he-IL"/>
              </w:rPr>
            </w:pPr>
            <w:r>
              <w:rPr>
                <w:rFonts w:hint="cs"/>
                <w:rtl/>
                <w:lang w:bidi="he-IL"/>
              </w:rPr>
              <w:t>מספר צרופה</w:t>
            </w:r>
          </w:p>
          <w:p w:rsidR="00FF1FF4" w:rsidP="0075665E" w:rsidRDefault="00FF1FF4" w14:paraId="1110AE6A" w14:textId="77777777">
            <w:pPr>
              <w:pStyle w:val="a3"/>
              <w:numPr>
                <w:ilvl w:val="3"/>
                <w:numId w:val="52"/>
              </w:numPr>
              <w:bidi/>
              <w:rPr>
                <w:lang w:bidi="he-IL"/>
              </w:rPr>
            </w:pPr>
            <w:r>
              <w:rPr>
                <w:rFonts w:hint="cs"/>
                <w:rtl/>
                <w:lang w:bidi="he-IL"/>
              </w:rPr>
              <w:t>מונה צרופה (מיועד עבור צרופות בהן יש מספר קבצים מצורפים לאותה צרופה. במקרה של קובץ 1 יש לרשום 1)</w:t>
            </w:r>
          </w:p>
          <w:p w:rsidR="00FF1FF4" w:rsidP="0075665E" w:rsidRDefault="00FF1FF4" w14:paraId="47FFCE9B" w14:textId="77777777">
            <w:pPr>
              <w:pStyle w:val="a3"/>
              <w:numPr>
                <w:ilvl w:val="3"/>
                <w:numId w:val="52"/>
              </w:numPr>
              <w:bidi/>
              <w:rPr>
                <w:lang w:bidi="he-IL"/>
              </w:rPr>
            </w:pPr>
            <w:r>
              <w:rPr>
                <w:rFonts w:hint="cs"/>
                <w:rtl/>
                <w:lang w:bidi="he-IL"/>
              </w:rPr>
              <w:t>תאריך הגשת הצעה</w:t>
            </w:r>
          </w:p>
          <w:p w:rsidR="00FF1FF4" w:rsidP="0075665E" w:rsidRDefault="00FF1FF4" w14:paraId="3BA5EFB1" w14:textId="77777777">
            <w:pPr>
              <w:pStyle w:val="a3"/>
              <w:numPr>
                <w:ilvl w:val="3"/>
                <w:numId w:val="52"/>
              </w:numPr>
              <w:bidi/>
              <w:rPr>
                <w:lang w:bidi="he-IL"/>
              </w:rPr>
            </w:pPr>
            <w:r>
              <w:rPr>
                <w:rFonts w:hint="cs"/>
                <w:rtl/>
                <w:lang w:bidi="he-IL"/>
              </w:rPr>
              <w:t>מספר גרסת כתב כמויות (רלוונטי רק עבור צרופה מקבוצה "הצעה כלכלית" ומותנה בביצוע שינויים במערכות חיצוניות (מדף) איתן עובדים המשתמשים, הכוללים צירוף מספר גרסה לשם הקובץ שמונפק במערכות חיצוניות לצורך העלאת הקובץ כצרופה למערכת שלנו)</w:t>
            </w:r>
          </w:p>
          <w:p w:rsidR="00785781" w:rsidP="00F776F5" w:rsidRDefault="00785781" w14:paraId="6AE80814" w14:textId="7707FC2E">
            <w:pPr>
              <w:pStyle w:val="a3"/>
              <w:bidi/>
              <w:ind w:left="2880"/>
              <w:rPr>
                <w:b/>
                <w:bCs/>
                <w:rtl/>
                <w:lang w:bidi="he-IL"/>
              </w:rPr>
            </w:pPr>
            <w:r>
              <w:rPr>
                <w:rFonts w:hint="cs"/>
                <w:rtl/>
                <w:lang w:bidi="he-IL"/>
              </w:rPr>
              <w:t xml:space="preserve">דוגמה עבור קובץ צרופה </w:t>
            </w:r>
            <w:r w:rsidRPr="00750EC9">
              <w:rPr>
                <w:rFonts w:hint="cs"/>
                <w:b/>
                <w:bCs/>
                <w:rtl/>
                <w:lang w:bidi="he-IL"/>
              </w:rPr>
              <w:t>מסוג כתב כמויות</w:t>
            </w:r>
          </w:p>
          <w:p w:rsidR="00785781" w:rsidP="00785781" w:rsidRDefault="00785781" w14:paraId="26B4A197" w14:textId="77777777">
            <w:pPr>
              <w:pStyle w:val="a3"/>
              <w:rPr>
                <w:lang w:bidi="he-IL"/>
              </w:rPr>
            </w:pPr>
            <w:r>
              <w:rPr>
                <w:lang w:bidi="he-IL"/>
              </w:rPr>
              <w:t>10000001234_1234567890_1_9876_2_01012024_1</w:t>
            </w:r>
          </w:p>
          <w:p w:rsidR="00FF1FF4" w:rsidP="00785781" w:rsidRDefault="00F776F5" w14:paraId="67E93BE8" w14:textId="5A282E90">
            <w:pPr>
              <w:pStyle w:val="a3"/>
              <w:bidi/>
              <w:ind w:left="2880"/>
              <w:rPr>
                <w:rtl/>
                <w:lang w:bidi="he-IL"/>
              </w:rPr>
            </w:pPr>
            <w:r>
              <w:rPr>
                <w:rFonts w:hint="cs"/>
                <w:rtl/>
                <w:lang w:bidi="he-IL"/>
              </w:rPr>
              <w:t xml:space="preserve">דוגמה </w:t>
            </w:r>
            <w:r w:rsidR="00785781">
              <w:rPr>
                <w:rFonts w:hint="cs"/>
                <w:rtl/>
                <w:lang w:bidi="he-IL"/>
              </w:rPr>
              <w:t xml:space="preserve">עבור קובץ צרופה </w:t>
            </w:r>
            <w:r w:rsidRPr="00750EC9" w:rsidR="00785781">
              <w:rPr>
                <w:rFonts w:hint="cs"/>
                <w:b/>
                <w:bCs/>
                <w:rtl/>
                <w:lang w:bidi="he-IL"/>
              </w:rPr>
              <w:t>שאינה מסוג כתב כמויות</w:t>
            </w:r>
          </w:p>
          <w:p w:rsidR="00FF1FF4" w:rsidP="00FF1FF4" w:rsidRDefault="00FF1FF4" w14:paraId="663C032D" w14:textId="77777777">
            <w:pPr>
              <w:pStyle w:val="a3"/>
              <w:rPr>
                <w:lang w:bidi="he-IL"/>
              </w:rPr>
            </w:pPr>
            <w:r>
              <w:rPr>
                <w:lang w:bidi="he-IL"/>
              </w:rPr>
              <w:t>10000001234_1234567890_1_9876_2_01012024</w:t>
            </w:r>
          </w:p>
          <w:p w:rsidR="00FF1FF4" w:rsidP="00FF1FF4" w:rsidRDefault="00FF1FF4" w14:paraId="3B4AE890" w14:textId="77777777">
            <w:pPr>
              <w:pStyle w:val="a3"/>
              <w:bidi/>
              <w:ind w:left="2160"/>
              <w:rPr>
                <w:lang w:bidi="he-IL"/>
              </w:rPr>
            </w:pPr>
          </w:p>
          <w:p w:rsidRPr="00362A67" w:rsidR="00362A67" w:rsidP="00362A67" w:rsidRDefault="00362A67" w14:paraId="4CEABC08" w14:textId="77777777">
            <w:pPr>
              <w:pStyle w:val="a3"/>
              <w:numPr>
                <w:ilvl w:val="2"/>
                <w:numId w:val="18"/>
              </w:numPr>
              <w:bidi/>
              <w:rPr>
                <w:highlight w:val="yellow"/>
                <w:lang w:bidi="he-IL"/>
              </w:rPr>
            </w:pPr>
            <w:r w:rsidRPr="00362A67">
              <w:rPr>
                <w:rFonts w:hint="cs"/>
                <w:highlight w:val="yellow"/>
                <w:rtl/>
                <w:lang w:bidi="he-IL"/>
              </w:rPr>
              <w:t>להשלים</w:t>
            </w:r>
          </w:p>
          <w:p w:rsidR="005B1E2F" w:rsidP="005B1E2F" w:rsidRDefault="005B1E2F" w14:paraId="1C822178" w14:textId="6712252F">
            <w:pPr>
              <w:pStyle w:val="a3"/>
              <w:numPr>
                <w:ilvl w:val="1"/>
                <w:numId w:val="18"/>
              </w:numPr>
              <w:bidi/>
              <w:rPr>
                <w:lang w:bidi="he-IL"/>
              </w:rPr>
            </w:pPr>
            <w:r>
              <w:rPr>
                <w:rFonts w:hint="cs"/>
                <w:rtl/>
                <w:lang w:bidi="he-IL"/>
              </w:rPr>
              <w:t>מסך סיכום ואישור</w:t>
            </w:r>
          </w:p>
          <w:p w:rsidRPr="00362A67" w:rsidR="005B1E2F" w:rsidP="005B1E2F" w:rsidRDefault="005B1E2F" w14:paraId="474ACBD7" w14:textId="77777777">
            <w:pPr>
              <w:pStyle w:val="a3"/>
              <w:numPr>
                <w:ilvl w:val="2"/>
                <w:numId w:val="18"/>
              </w:numPr>
              <w:bidi/>
              <w:rPr>
                <w:highlight w:val="yellow"/>
                <w:lang w:bidi="he-IL"/>
              </w:rPr>
            </w:pPr>
            <w:r w:rsidRPr="00362A67">
              <w:rPr>
                <w:rFonts w:hint="cs"/>
                <w:highlight w:val="yellow"/>
                <w:rtl/>
                <w:lang w:bidi="he-IL"/>
              </w:rPr>
              <w:t>להשלים</w:t>
            </w:r>
          </w:p>
          <w:p w:rsidRPr="00362A67" w:rsidR="00362A67" w:rsidP="005B1E2F" w:rsidRDefault="00362A67" w14:paraId="77F6D75E" w14:textId="77777777">
            <w:pPr>
              <w:pStyle w:val="a3"/>
              <w:bidi/>
              <w:ind w:left="2160"/>
              <w:rPr>
                <w:highlight w:val="yellow"/>
                <w:lang w:bidi="he-IL"/>
              </w:rPr>
            </w:pPr>
          </w:p>
          <w:p w:rsidR="003C71F6" w:rsidP="003C71F6" w:rsidRDefault="00CA0F1F" w14:paraId="0161A52E" w14:textId="33D9E458">
            <w:pPr>
              <w:pStyle w:val="a3"/>
              <w:bidi/>
              <w:rPr>
                <w:rtl/>
                <w:lang w:bidi="he-IL"/>
              </w:rPr>
            </w:pPr>
            <w:r w:rsidRPr="00CA0F1F">
              <w:rPr>
                <w:rFonts w:hint="cs"/>
                <w:rtl/>
                <w:lang w:bidi="he-IL"/>
              </w:rPr>
              <w:t>לבצע בדיקות מערכת הבאות</w:t>
            </w:r>
            <w:r w:rsidR="00B30A88">
              <w:rPr>
                <w:rFonts w:hint="cs"/>
                <w:rtl/>
                <w:lang w:bidi="he-IL"/>
              </w:rPr>
              <w:t xml:space="preserve"> (</w:t>
            </w:r>
            <w:r w:rsidR="000331F5">
              <w:rPr>
                <w:rFonts w:hint="cs"/>
                <w:rtl/>
                <w:lang w:bidi="he-IL"/>
              </w:rPr>
              <w:t xml:space="preserve">לכל שלב בתהליך </w:t>
            </w:r>
            <w:r w:rsidR="00F87735">
              <w:rPr>
                <w:rFonts w:hint="cs"/>
                <w:rtl/>
                <w:lang w:bidi="he-IL"/>
              </w:rPr>
              <w:t xml:space="preserve">קיימות </w:t>
            </w:r>
            <w:r w:rsidR="000331F5">
              <w:rPr>
                <w:rFonts w:hint="cs"/>
                <w:rtl/>
                <w:lang w:bidi="he-IL"/>
              </w:rPr>
              <w:t>בדיקות תקינות ייעודיות)</w:t>
            </w:r>
            <w:r w:rsidRPr="00CA0F1F">
              <w:rPr>
                <w:rFonts w:hint="cs"/>
                <w:rtl/>
                <w:lang w:bidi="he-IL"/>
              </w:rPr>
              <w:t>:</w:t>
            </w:r>
          </w:p>
          <w:p w:rsidR="00E52378" w:rsidP="00A07B65" w:rsidRDefault="00E52378" w14:paraId="0C7FAE06" w14:textId="3F17D3C5">
            <w:pPr>
              <w:pStyle w:val="a3"/>
              <w:numPr>
                <w:ilvl w:val="0"/>
                <w:numId w:val="32"/>
              </w:numPr>
              <w:bidi/>
              <w:rPr>
                <w:lang w:bidi="he-IL"/>
              </w:rPr>
            </w:pPr>
            <w:r>
              <w:rPr>
                <w:rFonts w:hint="cs"/>
                <w:rtl/>
                <w:lang w:bidi="he-IL"/>
              </w:rPr>
              <w:t>מסך אישור תנאים</w:t>
            </w:r>
          </w:p>
          <w:p w:rsidR="00E52378" w:rsidP="00E52378" w:rsidRDefault="00057B34" w14:paraId="5332FD24" w14:textId="0C77AEDA">
            <w:pPr>
              <w:pStyle w:val="a3"/>
              <w:numPr>
                <w:ilvl w:val="1"/>
                <w:numId w:val="32"/>
              </w:numPr>
              <w:bidi/>
              <w:rPr>
                <w:lang w:bidi="he-IL"/>
              </w:rPr>
            </w:pPr>
            <w:r>
              <w:rPr>
                <w:rFonts w:hint="cs"/>
                <w:rtl/>
                <w:lang w:bidi="he-IL"/>
              </w:rPr>
              <w:t xml:space="preserve">האם קיים </w:t>
            </w:r>
            <w:r w:rsidR="001C43C2">
              <w:rPr>
                <w:rFonts w:hint="cs"/>
                <w:rtl/>
                <w:lang w:bidi="he-IL"/>
              </w:rPr>
              <w:t xml:space="preserve">מסמך נוסף, עבורו נדרש </w:t>
            </w:r>
            <w:r>
              <w:rPr>
                <w:rFonts w:hint="cs"/>
                <w:rtl/>
                <w:lang w:bidi="he-IL"/>
              </w:rPr>
              <w:t xml:space="preserve">אישור קריאה </w:t>
            </w:r>
            <w:r w:rsidR="006A5282">
              <w:rPr>
                <w:rFonts w:hint="cs"/>
                <w:rtl/>
                <w:lang w:bidi="he-IL"/>
              </w:rPr>
              <w:t>(מתוך רשימת מסמכים למכרז זה</w:t>
            </w:r>
            <w:r w:rsidR="00AA64E2">
              <w:rPr>
                <w:rFonts w:hint="cs"/>
                <w:rtl/>
                <w:lang w:bidi="he-IL"/>
              </w:rPr>
              <w:t xml:space="preserve"> הדורשים אישור ק</w:t>
            </w:r>
            <w:r w:rsidR="00EC55A5">
              <w:rPr>
                <w:rFonts w:hint="cs"/>
                <w:rtl/>
                <w:lang w:bidi="he-IL"/>
              </w:rPr>
              <w:t>ריאה</w:t>
            </w:r>
            <w:r w:rsidR="006A5282">
              <w:rPr>
                <w:rFonts w:hint="cs"/>
                <w:rtl/>
                <w:lang w:bidi="he-IL"/>
              </w:rPr>
              <w:t>)</w:t>
            </w:r>
          </w:p>
          <w:p w:rsidR="00AD7093" w:rsidP="00E52378" w:rsidRDefault="00AD7093" w14:paraId="019CAACD" w14:textId="7E332E2F">
            <w:pPr>
              <w:pStyle w:val="a3"/>
              <w:numPr>
                <w:ilvl w:val="0"/>
                <w:numId w:val="32"/>
              </w:numPr>
              <w:bidi/>
              <w:rPr>
                <w:lang w:bidi="he-IL"/>
              </w:rPr>
            </w:pPr>
            <w:r>
              <w:rPr>
                <w:rFonts w:hint="cs"/>
                <w:rtl/>
                <w:lang w:bidi="he-IL"/>
              </w:rPr>
              <w:t>מסך אנשי קשר</w:t>
            </w:r>
          </w:p>
          <w:p w:rsidR="00AD7093" w:rsidP="00A07B65" w:rsidRDefault="00AD7093" w14:paraId="51041CF3" w14:textId="08BE991C">
            <w:pPr>
              <w:pStyle w:val="a3"/>
              <w:numPr>
                <w:ilvl w:val="1"/>
                <w:numId w:val="32"/>
              </w:numPr>
              <w:bidi/>
              <w:rPr>
                <w:lang w:bidi="he-IL"/>
              </w:rPr>
            </w:pPr>
            <w:r>
              <w:rPr>
                <w:rFonts w:hint="cs"/>
                <w:rtl/>
                <w:lang w:bidi="he-IL"/>
              </w:rPr>
              <w:t>האם הוגדרו אנשי קשר - קיים לפחות נציג אחד מטעם החברה</w:t>
            </w:r>
          </w:p>
          <w:p w:rsidR="00E81B71" w:rsidP="00A07B65" w:rsidRDefault="00E81B71" w14:paraId="1DD9F5ED" w14:textId="51DC8635">
            <w:pPr>
              <w:pStyle w:val="a3"/>
              <w:numPr>
                <w:ilvl w:val="0"/>
                <w:numId w:val="32"/>
              </w:numPr>
              <w:bidi/>
              <w:rPr>
                <w:lang w:bidi="he-IL"/>
              </w:rPr>
            </w:pPr>
            <w:r>
              <w:rPr>
                <w:rFonts w:hint="cs"/>
                <w:rtl/>
                <w:lang w:bidi="he-IL"/>
              </w:rPr>
              <w:t>מסכים מעטפה 1, מעטפה 2</w:t>
            </w:r>
          </w:p>
          <w:p w:rsidR="00CA0F1F" w:rsidP="00A07B65" w:rsidRDefault="00CA0F1F" w14:paraId="19A03995" w14:textId="030CD1D1">
            <w:pPr>
              <w:pStyle w:val="a3"/>
              <w:numPr>
                <w:ilvl w:val="1"/>
                <w:numId w:val="32"/>
              </w:numPr>
              <w:bidi/>
              <w:rPr>
                <w:lang w:bidi="he-IL"/>
              </w:rPr>
            </w:pPr>
            <w:r>
              <w:rPr>
                <w:rFonts w:hint="cs"/>
                <w:rtl/>
                <w:lang w:bidi="he-IL"/>
              </w:rPr>
              <w:t>האם אין חריגה של סה"כ נפח קבצים מצורפים</w:t>
            </w:r>
          </w:p>
          <w:p w:rsidRPr="00CA0F1F" w:rsidR="00CA0F1F" w:rsidP="00A07B65" w:rsidRDefault="005C71D5" w14:paraId="61B2F148" w14:textId="458F817D">
            <w:pPr>
              <w:pStyle w:val="a3"/>
              <w:numPr>
                <w:ilvl w:val="1"/>
                <w:numId w:val="32"/>
              </w:numPr>
              <w:bidi/>
              <w:rPr>
                <w:lang w:bidi="he-IL"/>
              </w:rPr>
            </w:pPr>
            <w:r>
              <w:rPr>
                <w:rFonts w:hint="cs"/>
                <w:rtl/>
                <w:lang w:bidi="he-IL"/>
              </w:rPr>
              <w:t xml:space="preserve">האם כמות הצרופות (קבצים) </w:t>
            </w:r>
            <w:r w:rsidR="00FF1093">
              <w:rPr>
                <w:rFonts w:hint="cs"/>
                <w:rtl/>
                <w:lang w:bidi="he-IL"/>
              </w:rPr>
              <w:t xml:space="preserve">במעטפה </w:t>
            </w:r>
            <w:r w:rsidR="00FF1093">
              <w:rPr>
                <w:rFonts w:hint="cs"/>
                <w:lang w:bidi="he-IL"/>
              </w:rPr>
              <w:t>X</w:t>
            </w:r>
            <w:r w:rsidR="00FF1093">
              <w:rPr>
                <w:rFonts w:hint="cs"/>
                <w:rtl/>
                <w:lang w:bidi="he-IL"/>
              </w:rPr>
              <w:t xml:space="preserve"> </w:t>
            </w:r>
            <w:r w:rsidR="00911B6B">
              <w:rPr>
                <w:rFonts w:hint="cs"/>
                <w:rtl/>
                <w:lang w:bidi="he-IL"/>
              </w:rPr>
              <w:t xml:space="preserve">שווה או גדולה למינימום הנדרש </w:t>
            </w:r>
            <w:r>
              <w:rPr>
                <w:rFonts w:hint="cs"/>
                <w:rtl/>
                <w:lang w:bidi="he-IL"/>
              </w:rPr>
              <w:t>לכל סוג נספח</w:t>
            </w:r>
            <w:r w:rsidR="00B119A4">
              <w:rPr>
                <w:rFonts w:hint="cs"/>
                <w:rtl/>
                <w:lang w:bidi="he-IL"/>
              </w:rPr>
              <w:t xml:space="preserve"> </w:t>
            </w:r>
          </w:p>
          <w:p w:rsidRPr="00EC6118" w:rsidR="00746948" w:rsidP="003522F7" w:rsidRDefault="00902318" w14:paraId="119C2C9A" w14:textId="6BA1A2F1">
            <w:pPr>
              <w:pStyle w:val="a3"/>
              <w:bidi/>
              <w:rPr>
                <w:rtl/>
                <w:lang w:bidi="he-IL"/>
              </w:rPr>
            </w:pPr>
            <w:r w:rsidRPr="00902318">
              <w:rPr>
                <w:rFonts w:hint="cs"/>
                <w:b/>
                <w:bCs/>
                <w:rtl/>
                <w:lang w:bidi="he-IL"/>
              </w:rPr>
              <w:t>הערה</w:t>
            </w:r>
            <w:r>
              <w:rPr>
                <w:rFonts w:hint="cs"/>
                <w:rtl/>
                <w:lang w:bidi="he-IL"/>
              </w:rPr>
              <w:t xml:space="preserve">: </w:t>
            </w:r>
            <w:r w:rsidRPr="00EC6118" w:rsidR="00746948">
              <w:rPr>
                <w:rFonts w:hint="cs"/>
                <w:rtl/>
                <w:lang w:bidi="he-IL"/>
              </w:rPr>
              <w:t>במידה ו</w:t>
            </w:r>
            <w:r w:rsidRPr="00EC6118" w:rsidR="005B58C9">
              <w:rPr>
                <w:rFonts w:hint="cs"/>
                <w:rtl/>
                <w:lang w:bidi="he-IL"/>
              </w:rPr>
              <w:t>אין תקינות בבדיקות המערכת</w:t>
            </w:r>
            <w:r w:rsidRPr="00EC6118" w:rsidR="00EC6118">
              <w:rPr>
                <w:rFonts w:hint="cs"/>
                <w:rtl/>
                <w:lang w:bidi="he-IL"/>
              </w:rPr>
              <w:t>, אין לאפשר מעבר לשלב הבא, יש להקפיץ התראות בהתאם לאפיון מסך ספציפי</w:t>
            </w:r>
            <w:r w:rsidRPr="00EC6118" w:rsidR="00CA4269">
              <w:rPr>
                <w:rFonts w:hint="cs"/>
                <w:rtl/>
                <w:lang w:bidi="he-IL"/>
              </w:rPr>
              <w:t xml:space="preserve"> </w:t>
            </w:r>
          </w:p>
          <w:p w:rsidR="003522F7" w:rsidP="00746948" w:rsidRDefault="003522F7" w14:paraId="119969B2" w14:textId="52AB5301">
            <w:pPr>
              <w:pStyle w:val="a3"/>
              <w:bidi/>
              <w:rPr>
                <w:rtl/>
                <w:lang w:bidi="he-IL"/>
              </w:rPr>
            </w:pPr>
            <w:r w:rsidRPr="00F053F5">
              <w:rPr>
                <w:rFonts w:hint="cs"/>
                <w:highlight w:val="yellow"/>
                <w:rtl/>
                <w:lang w:bidi="he-IL"/>
              </w:rPr>
              <w:t>להשלים</w:t>
            </w:r>
          </w:p>
          <w:p w:rsidRPr="00143EFA" w:rsidR="00143EFA" w:rsidP="00143EFA" w:rsidRDefault="00143EFA" w14:paraId="0A8E2684" w14:textId="77777777">
            <w:pPr>
              <w:bidi/>
              <w:rPr>
                <w:lang w:bidi="he-IL"/>
              </w:rPr>
            </w:pPr>
          </w:p>
          <w:p w:rsidR="00734EF5" w:rsidP="00A07B65" w:rsidRDefault="00734EF5" w14:paraId="2BB36860" w14:textId="270BCB97">
            <w:pPr>
              <w:pStyle w:val="a3"/>
              <w:numPr>
                <w:ilvl w:val="0"/>
                <w:numId w:val="18"/>
              </w:numPr>
              <w:bidi/>
              <w:rPr>
                <w:lang w:bidi="he-IL"/>
              </w:rPr>
            </w:pPr>
            <w:r w:rsidRPr="008B1B95">
              <w:rPr>
                <w:rFonts w:hint="cs"/>
                <w:b/>
                <w:bCs/>
                <w:rtl/>
                <w:lang w:bidi="he-IL"/>
              </w:rPr>
              <w:t>מחיקת טיוטה</w:t>
            </w:r>
            <w:r>
              <w:rPr>
                <w:rFonts w:hint="cs"/>
                <w:rtl/>
                <w:lang w:bidi="he-IL"/>
              </w:rPr>
              <w:t xml:space="preserve"> (קיימים נתונים בסטטוס "טיוטה") </w:t>
            </w:r>
            <w:r w:rsidR="00151ED1">
              <w:rPr>
                <w:rtl/>
                <w:lang w:bidi="he-IL"/>
              </w:rPr>
              <w:t>–</w:t>
            </w:r>
            <w:r>
              <w:rPr>
                <w:rFonts w:hint="cs"/>
                <w:rtl/>
                <w:lang w:bidi="he-IL"/>
              </w:rPr>
              <w:t xml:space="preserve"> </w:t>
            </w:r>
            <w:r w:rsidR="00151ED1">
              <w:rPr>
                <w:rFonts w:hint="cs"/>
                <w:rtl/>
                <w:lang w:bidi="he-IL"/>
              </w:rPr>
              <w:t xml:space="preserve">עדכון </w:t>
            </w:r>
            <w:r w:rsidR="00EF5939">
              <w:rPr>
                <w:rFonts w:hint="cs"/>
                <w:rtl/>
                <w:lang w:bidi="he-IL"/>
              </w:rPr>
              <w:t xml:space="preserve">נתונים של מופע קיים </w:t>
            </w:r>
            <w:r w:rsidR="00EF5939">
              <w:rPr>
                <w:rtl/>
                <w:lang w:bidi="he-IL"/>
              </w:rPr>
              <w:t>–</w:t>
            </w:r>
            <w:r w:rsidR="00EF5939">
              <w:rPr>
                <w:rFonts w:hint="cs"/>
                <w:rtl/>
                <w:lang w:bidi="he-IL"/>
              </w:rPr>
              <w:t xml:space="preserve"> </w:t>
            </w:r>
            <w:r w:rsidR="00151ED1">
              <w:rPr>
                <w:rFonts w:hint="cs"/>
                <w:rtl/>
                <w:lang w:bidi="he-IL"/>
              </w:rPr>
              <w:t>שדה</w:t>
            </w:r>
            <w:r w:rsidR="00EF5939">
              <w:rPr>
                <w:rFonts w:hint="cs"/>
                <w:rtl/>
                <w:lang w:bidi="he-IL"/>
              </w:rPr>
              <w:t xml:space="preserve"> </w:t>
            </w:r>
            <w:r w:rsidR="00151ED1">
              <w:rPr>
                <w:rFonts w:hint="cs"/>
                <w:rtl/>
                <w:lang w:bidi="he-IL"/>
              </w:rPr>
              <w:t>מחיקה = 1</w:t>
            </w:r>
          </w:p>
          <w:p w:rsidRPr="00143EFA" w:rsidR="00143EFA" w:rsidP="00143EFA" w:rsidRDefault="00143EFA" w14:paraId="66BBEAB1" w14:textId="77777777">
            <w:pPr>
              <w:bidi/>
              <w:rPr>
                <w:lang w:bidi="he-IL"/>
              </w:rPr>
            </w:pPr>
          </w:p>
          <w:p w:rsidR="002810A5" w:rsidP="00A07B65" w:rsidRDefault="002810A5" w14:paraId="256B1857" w14:textId="7F512315">
            <w:pPr>
              <w:pStyle w:val="a3"/>
              <w:numPr>
                <w:ilvl w:val="0"/>
                <w:numId w:val="18"/>
              </w:numPr>
              <w:bidi/>
              <w:rPr>
                <w:lang w:bidi="he-IL"/>
              </w:rPr>
            </w:pPr>
            <w:r w:rsidRPr="008B1B95">
              <w:rPr>
                <w:rFonts w:hint="cs"/>
                <w:b/>
                <w:bCs/>
                <w:rtl/>
                <w:lang w:bidi="he-IL"/>
              </w:rPr>
              <w:t>הגשת הצעה</w:t>
            </w:r>
            <w:r w:rsidR="000571E2">
              <w:rPr>
                <w:rFonts w:hint="cs"/>
                <w:rtl/>
                <w:lang w:bidi="he-IL"/>
              </w:rPr>
              <w:t xml:space="preserve"> (קיימים נתונים </w:t>
            </w:r>
            <w:r w:rsidR="00C30FBF">
              <w:rPr>
                <w:rFonts w:hint="cs"/>
                <w:rtl/>
                <w:lang w:bidi="he-IL"/>
              </w:rPr>
              <w:t>בסטטוס "טיוטה</w:t>
            </w:r>
            <w:r w:rsidR="00762D3B">
              <w:rPr>
                <w:rFonts w:hint="cs"/>
                <w:rtl/>
                <w:lang w:bidi="he-IL"/>
              </w:rPr>
              <w:t xml:space="preserve"> שמורה</w:t>
            </w:r>
            <w:r w:rsidR="00C30FBF">
              <w:rPr>
                <w:rFonts w:hint="cs"/>
                <w:rtl/>
                <w:lang w:bidi="he-IL"/>
              </w:rPr>
              <w:t xml:space="preserve">" </w:t>
            </w:r>
            <w:r w:rsidR="00762D3B">
              <w:rPr>
                <w:rtl/>
                <w:lang w:bidi="he-IL"/>
              </w:rPr>
              <w:t>–</w:t>
            </w:r>
            <w:r w:rsidR="00C30FBF">
              <w:rPr>
                <w:rFonts w:hint="cs"/>
                <w:rtl/>
                <w:lang w:bidi="he-IL"/>
              </w:rPr>
              <w:t xml:space="preserve"> </w:t>
            </w:r>
            <w:r w:rsidR="00762D3B">
              <w:rPr>
                <w:rFonts w:hint="cs"/>
                <w:rtl/>
                <w:lang w:bidi="he-IL"/>
              </w:rPr>
              <w:t xml:space="preserve">עדכון </w:t>
            </w:r>
            <w:r w:rsidR="00EF5939">
              <w:rPr>
                <w:rFonts w:hint="cs"/>
                <w:rtl/>
                <w:lang w:bidi="he-IL"/>
              </w:rPr>
              <w:t xml:space="preserve">נתונים של מופע קיים </w:t>
            </w:r>
            <w:r w:rsidR="00EF5939">
              <w:rPr>
                <w:rtl/>
                <w:lang w:bidi="he-IL"/>
              </w:rPr>
              <w:t>–</w:t>
            </w:r>
            <w:r w:rsidR="00EF5939">
              <w:rPr>
                <w:rFonts w:hint="cs"/>
                <w:rtl/>
                <w:lang w:bidi="he-IL"/>
              </w:rPr>
              <w:t xml:space="preserve"> </w:t>
            </w:r>
            <w:r w:rsidR="00562640">
              <w:rPr>
                <w:rFonts w:hint="cs"/>
                <w:rtl/>
                <w:lang w:bidi="he-IL"/>
              </w:rPr>
              <w:t>תאריך</w:t>
            </w:r>
            <w:r w:rsidR="00EF5939">
              <w:rPr>
                <w:rFonts w:hint="cs"/>
                <w:rtl/>
                <w:lang w:bidi="he-IL"/>
              </w:rPr>
              <w:t>,</w:t>
            </w:r>
            <w:r w:rsidR="00562640">
              <w:rPr>
                <w:rFonts w:hint="cs"/>
                <w:rtl/>
                <w:lang w:bidi="he-IL"/>
              </w:rPr>
              <w:t xml:space="preserve"> משתמש ועוד</w:t>
            </w:r>
            <w:r w:rsidR="00E166AD">
              <w:rPr>
                <w:rFonts w:hint="cs"/>
                <w:rtl/>
                <w:lang w:bidi="he-IL"/>
              </w:rPr>
              <w:t>, עדכון סטטוס = "הו</w:t>
            </w:r>
            <w:r w:rsidR="00562640">
              <w:rPr>
                <w:rFonts w:hint="cs"/>
                <w:rtl/>
                <w:lang w:bidi="he-IL"/>
              </w:rPr>
              <w:t>גשה הצעה"</w:t>
            </w:r>
          </w:p>
          <w:p w:rsidR="003522F7" w:rsidP="003522F7" w:rsidRDefault="003522F7" w14:paraId="200FEF37" w14:textId="1E58C668">
            <w:pPr>
              <w:pStyle w:val="a3"/>
              <w:bidi/>
              <w:rPr>
                <w:rtl/>
                <w:lang w:bidi="he-IL"/>
              </w:rPr>
            </w:pPr>
            <w:r w:rsidRPr="00F053F5">
              <w:rPr>
                <w:rFonts w:hint="cs"/>
                <w:highlight w:val="yellow"/>
                <w:rtl/>
                <w:lang w:bidi="he-IL"/>
              </w:rPr>
              <w:t>להשלים</w:t>
            </w:r>
          </w:p>
          <w:p w:rsidR="005D09B4" w:rsidP="005D09B4" w:rsidRDefault="005D09B4" w14:paraId="58A4C71A" w14:textId="447718F8">
            <w:pPr>
              <w:pStyle w:val="a3"/>
              <w:bidi/>
              <w:rPr>
                <w:rtl/>
                <w:lang w:bidi="he-IL"/>
              </w:rPr>
            </w:pPr>
            <w:r w:rsidRPr="002A658C">
              <w:rPr>
                <w:rFonts w:hint="cs"/>
                <w:highlight w:val="yellow"/>
                <w:rtl/>
                <w:lang w:bidi="he-IL"/>
              </w:rPr>
              <w:t xml:space="preserve">להוסיף </w:t>
            </w:r>
            <w:r>
              <w:rPr>
                <w:rFonts w:hint="cs"/>
                <w:highlight w:val="yellow"/>
                <w:rtl/>
                <w:lang w:bidi="he-IL"/>
              </w:rPr>
              <w:t>בסוף תהליך שמירה</w:t>
            </w:r>
            <w:r w:rsidRPr="002A658C">
              <w:rPr>
                <w:rFonts w:hint="cs"/>
                <w:highlight w:val="yellow"/>
                <w:rtl/>
                <w:lang w:bidi="he-IL"/>
              </w:rPr>
              <w:t xml:space="preserve"> יצירת </w:t>
            </w:r>
            <w:r w:rsidRPr="005502D6">
              <w:rPr>
                <w:rFonts w:hint="cs"/>
                <w:highlight w:val="yellow"/>
                <w:rtl/>
                <w:lang w:bidi="he-IL"/>
              </w:rPr>
              <w:t xml:space="preserve">קובץ </w:t>
            </w:r>
            <w:r w:rsidRPr="005502D6">
              <w:rPr>
                <w:rFonts w:hint="cs"/>
                <w:highlight w:val="yellow"/>
                <w:lang w:bidi="he-IL"/>
              </w:rPr>
              <w:t>PDF</w:t>
            </w:r>
          </w:p>
          <w:p w:rsidRPr="00143EFA" w:rsidR="00143EFA" w:rsidP="00143EFA" w:rsidRDefault="00143EFA" w14:paraId="0652FCCE" w14:textId="77777777">
            <w:pPr>
              <w:bidi/>
              <w:rPr>
                <w:lang w:bidi="he-IL"/>
              </w:rPr>
            </w:pPr>
          </w:p>
          <w:p w:rsidR="002810A5" w:rsidP="00A07B65" w:rsidRDefault="00762D3B" w14:paraId="320642BE" w14:textId="4040859F">
            <w:pPr>
              <w:pStyle w:val="a3"/>
              <w:numPr>
                <w:ilvl w:val="0"/>
                <w:numId w:val="18"/>
              </w:numPr>
              <w:bidi/>
              <w:rPr>
                <w:lang w:bidi="he-IL"/>
              </w:rPr>
            </w:pPr>
            <w:r w:rsidRPr="004179F4">
              <w:rPr>
                <w:rFonts w:hint="cs"/>
                <w:b/>
                <w:bCs/>
                <w:rtl/>
                <w:lang w:bidi="he-IL"/>
              </w:rPr>
              <w:t>עדכון והגשה</w:t>
            </w:r>
            <w:r>
              <w:rPr>
                <w:rFonts w:hint="cs"/>
                <w:rtl/>
                <w:lang w:bidi="he-IL"/>
              </w:rPr>
              <w:t xml:space="preserve"> (קיימים נתונים בסטטוס "הצעה בעריכה"</w:t>
            </w:r>
            <w:r w:rsidR="00562640">
              <w:rPr>
                <w:rFonts w:hint="cs"/>
                <w:rtl/>
                <w:lang w:bidi="he-IL"/>
              </w:rPr>
              <w:t xml:space="preserve">) </w:t>
            </w:r>
            <w:r w:rsidR="00562640">
              <w:rPr>
                <w:rtl/>
                <w:lang w:bidi="he-IL"/>
              </w:rPr>
              <w:t>–</w:t>
            </w:r>
            <w:r w:rsidR="00562640">
              <w:rPr>
                <w:rFonts w:hint="cs"/>
                <w:rtl/>
                <w:lang w:bidi="he-IL"/>
              </w:rPr>
              <w:t xml:space="preserve"> עדכן נתונים</w:t>
            </w:r>
            <w:r w:rsidR="00F836F7">
              <w:rPr>
                <w:rFonts w:hint="cs"/>
                <w:rtl/>
                <w:lang w:bidi="he-IL"/>
              </w:rPr>
              <w:t xml:space="preserve"> </w:t>
            </w:r>
            <w:r w:rsidR="00F5010B">
              <w:rPr>
                <w:rFonts w:hint="cs"/>
                <w:rtl/>
                <w:lang w:bidi="he-IL"/>
              </w:rPr>
              <w:t>של מופע קיים</w:t>
            </w:r>
            <w:r w:rsidR="00106A3A">
              <w:rPr>
                <w:rFonts w:hint="cs"/>
                <w:rtl/>
                <w:lang w:bidi="he-IL"/>
              </w:rPr>
              <w:t xml:space="preserve"> </w:t>
            </w:r>
            <w:r w:rsidR="00106A3A">
              <w:rPr>
                <w:rtl/>
                <w:lang w:bidi="he-IL"/>
              </w:rPr>
              <w:t>–</w:t>
            </w:r>
            <w:r w:rsidR="00F836F7">
              <w:rPr>
                <w:rFonts w:hint="cs"/>
                <w:rtl/>
                <w:lang w:bidi="he-IL"/>
              </w:rPr>
              <w:t xml:space="preserve"> תאריך, משתמש ועוד, עדכון סטטוס = "הוגשה הצעה"</w:t>
            </w:r>
            <w:r w:rsidR="00021F1C">
              <w:rPr>
                <w:rFonts w:hint="cs"/>
                <w:rtl/>
                <w:lang w:bidi="he-IL"/>
              </w:rPr>
              <w:t>, עדכון במופע של הצעה קודמת = לא רלוונטית</w:t>
            </w:r>
          </w:p>
          <w:p w:rsidR="003522F7" w:rsidP="003522F7" w:rsidRDefault="003522F7" w14:paraId="4202EEE5" w14:textId="05939F29">
            <w:pPr>
              <w:pStyle w:val="a3"/>
              <w:bidi/>
              <w:rPr>
                <w:rtl/>
                <w:lang w:bidi="he-IL"/>
              </w:rPr>
            </w:pPr>
            <w:r w:rsidRPr="00F053F5">
              <w:rPr>
                <w:rFonts w:hint="cs"/>
                <w:highlight w:val="yellow"/>
                <w:rtl/>
                <w:lang w:bidi="he-IL"/>
              </w:rPr>
              <w:t>להשלים</w:t>
            </w:r>
          </w:p>
          <w:p w:rsidR="005D09B4" w:rsidP="005D09B4" w:rsidRDefault="005D09B4" w14:paraId="014397C4" w14:textId="1921DEC5">
            <w:pPr>
              <w:pStyle w:val="a3"/>
              <w:bidi/>
              <w:rPr>
                <w:lang w:bidi="he-IL"/>
              </w:rPr>
            </w:pPr>
            <w:r w:rsidRPr="002A658C">
              <w:rPr>
                <w:rFonts w:hint="cs"/>
                <w:highlight w:val="yellow"/>
                <w:rtl/>
                <w:lang w:bidi="he-IL"/>
              </w:rPr>
              <w:t xml:space="preserve">להוסיף </w:t>
            </w:r>
            <w:r>
              <w:rPr>
                <w:rFonts w:hint="cs"/>
                <w:highlight w:val="yellow"/>
                <w:rtl/>
                <w:lang w:bidi="he-IL"/>
              </w:rPr>
              <w:t>בסוף תהליך שמירה</w:t>
            </w:r>
            <w:r w:rsidRPr="002A658C">
              <w:rPr>
                <w:rFonts w:hint="cs"/>
                <w:highlight w:val="yellow"/>
                <w:rtl/>
                <w:lang w:bidi="he-IL"/>
              </w:rPr>
              <w:t xml:space="preserve"> יצירת </w:t>
            </w:r>
            <w:r w:rsidRPr="005502D6">
              <w:rPr>
                <w:rFonts w:hint="cs"/>
                <w:highlight w:val="yellow"/>
                <w:rtl/>
                <w:lang w:bidi="he-IL"/>
              </w:rPr>
              <w:t xml:space="preserve">קובץ </w:t>
            </w:r>
            <w:r w:rsidRPr="005502D6">
              <w:rPr>
                <w:rFonts w:hint="cs"/>
                <w:highlight w:val="yellow"/>
                <w:lang w:bidi="he-IL"/>
              </w:rPr>
              <w:t>PDF</w:t>
            </w:r>
          </w:p>
          <w:p w:rsidRPr="00143EFA" w:rsidR="00143EFA" w:rsidP="00143EFA" w:rsidRDefault="00143EFA" w14:paraId="68D85FE2" w14:textId="77777777">
            <w:pPr>
              <w:bidi/>
              <w:rPr>
                <w:lang w:bidi="he-IL"/>
              </w:rPr>
            </w:pPr>
          </w:p>
          <w:p w:rsidR="002E16D3" w:rsidP="00A07B65" w:rsidRDefault="001A2810" w14:paraId="21EC7D2E" w14:textId="2CDB0194">
            <w:pPr>
              <w:pStyle w:val="a3"/>
              <w:numPr>
                <w:ilvl w:val="0"/>
                <w:numId w:val="18"/>
              </w:numPr>
              <w:bidi/>
              <w:rPr>
                <w:lang w:bidi="he-IL"/>
              </w:rPr>
            </w:pPr>
            <w:r w:rsidRPr="004179F4">
              <w:rPr>
                <w:rFonts w:hint="cs"/>
                <w:b/>
                <w:bCs/>
                <w:rtl/>
                <w:lang w:bidi="he-IL"/>
              </w:rPr>
              <w:t>הסרת הצעה</w:t>
            </w:r>
            <w:r>
              <w:rPr>
                <w:rFonts w:hint="cs"/>
                <w:rtl/>
                <w:lang w:bidi="he-IL"/>
              </w:rPr>
              <w:t xml:space="preserve"> (קיימים נתונים בסטטוס "הוגשה הצעה", "הצעה בעריכה")</w:t>
            </w:r>
            <w:r w:rsidR="007A4D7A">
              <w:rPr>
                <w:rFonts w:hint="cs"/>
                <w:rtl/>
                <w:lang w:bidi="he-IL"/>
              </w:rPr>
              <w:t xml:space="preserve"> </w:t>
            </w:r>
            <w:r w:rsidR="007A4D7A">
              <w:rPr>
                <w:rtl/>
                <w:lang w:bidi="he-IL"/>
              </w:rPr>
              <w:t>–</w:t>
            </w:r>
            <w:r w:rsidR="007A4D7A">
              <w:rPr>
                <w:rFonts w:hint="cs"/>
                <w:rtl/>
                <w:lang w:bidi="he-IL"/>
              </w:rPr>
              <w:t xml:space="preserve"> פתיחת מופע חדש בסטטוס "הוגש נמנע",</w:t>
            </w:r>
            <w:r w:rsidR="00205C2E">
              <w:rPr>
                <w:rFonts w:hint="cs"/>
                <w:rtl/>
                <w:lang w:bidi="he-IL"/>
              </w:rPr>
              <w:t xml:space="preserve"> עדכון במופע של הצעה קודמת = לא רלוונטית</w:t>
            </w:r>
          </w:p>
          <w:p w:rsidR="003522F7" w:rsidP="003522F7" w:rsidRDefault="003522F7" w14:paraId="3CB88CE4" w14:textId="0F01CBB1">
            <w:pPr>
              <w:pStyle w:val="a3"/>
              <w:bidi/>
              <w:rPr>
                <w:rtl/>
                <w:lang w:bidi="he-IL"/>
              </w:rPr>
            </w:pPr>
            <w:r w:rsidRPr="00F053F5">
              <w:rPr>
                <w:rFonts w:hint="cs"/>
                <w:highlight w:val="yellow"/>
                <w:rtl/>
                <w:lang w:bidi="he-IL"/>
              </w:rPr>
              <w:t>להשלים</w:t>
            </w:r>
          </w:p>
          <w:p w:rsidR="003C2689" w:rsidP="003C2689" w:rsidRDefault="003C2689" w14:paraId="605DD614" w14:textId="0AEAB0A9">
            <w:pPr>
              <w:pStyle w:val="a3"/>
              <w:bidi/>
              <w:rPr>
                <w:rtl/>
                <w:lang w:bidi="he-IL"/>
              </w:rPr>
            </w:pPr>
            <w:r w:rsidRPr="002A658C">
              <w:rPr>
                <w:rFonts w:hint="cs"/>
                <w:highlight w:val="yellow"/>
                <w:rtl/>
                <w:lang w:bidi="he-IL"/>
              </w:rPr>
              <w:t xml:space="preserve">להוסיף </w:t>
            </w:r>
            <w:r>
              <w:rPr>
                <w:rFonts w:hint="cs"/>
                <w:highlight w:val="yellow"/>
                <w:rtl/>
                <w:lang w:bidi="he-IL"/>
              </w:rPr>
              <w:t>בסוף תהליך שמירה</w:t>
            </w:r>
            <w:r w:rsidRPr="002A658C">
              <w:rPr>
                <w:rFonts w:hint="cs"/>
                <w:highlight w:val="yellow"/>
                <w:rtl/>
                <w:lang w:bidi="he-IL"/>
              </w:rPr>
              <w:t xml:space="preserve"> יצירת </w:t>
            </w:r>
            <w:r w:rsidRPr="005502D6">
              <w:rPr>
                <w:rFonts w:hint="cs"/>
                <w:highlight w:val="yellow"/>
                <w:rtl/>
                <w:lang w:bidi="he-IL"/>
              </w:rPr>
              <w:t xml:space="preserve">קובץ </w:t>
            </w:r>
            <w:r w:rsidRPr="005502D6">
              <w:rPr>
                <w:rFonts w:hint="cs"/>
                <w:highlight w:val="yellow"/>
                <w:lang w:bidi="he-IL"/>
              </w:rPr>
              <w:t>PDF</w:t>
            </w:r>
          </w:p>
          <w:p w:rsidRPr="00143EFA" w:rsidR="00143EFA" w:rsidP="00143EFA" w:rsidRDefault="00143EFA" w14:paraId="6260B4F7" w14:textId="77777777">
            <w:pPr>
              <w:bidi/>
              <w:rPr>
                <w:lang w:bidi="he-IL"/>
              </w:rPr>
            </w:pPr>
          </w:p>
          <w:p w:rsidR="006D5924" w:rsidP="00A07B65" w:rsidRDefault="008A05C4" w14:paraId="5BCB55F8" w14:textId="391E81A7">
            <w:pPr>
              <w:pStyle w:val="a3"/>
              <w:numPr>
                <w:ilvl w:val="0"/>
                <w:numId w:val="18"/>
              </w:numPr>
              <w:bidi/>
              <w:rPr>
                <w:lang w:bidi="he-IL"/>
              </w:rPr>
            </w:pPr>
            <w:r>
              <w:rPr>
                <w:rFonts w:hint="cs"/>
                <w:b/>
                <w:bCs/>
                <w:rtl/>
                <w:lang w:bidi="he-IL"/>
              </w:rPr>
              <w:t>ה</w:t>
            </w:r>
            <w:r w:rsidR="00C77C07">
              <w:rPr>
                <w:rFonts w:hint="cs"/>
                <w:b/>
                <w:bCs/>
                <w:rtl/>
                <w:lang w:bidi="he-IL"/>
              </w:rPr>
              <w:t xml:space="preserve">תחלה של </w:t>
            </w:r>
            <w:r w:rsidRPr="004179F4">
              <w:rPr>
                <w:rFonts w:hint="cs"/>
                <w:b/>
                <w:bCs/>
                <w:rtl/>
                <w:lang w:bidi="he-IL"/>
              </w:rPr>
              <w:t>תהליך הגשת הצעה</w:t>
            </w:r>
            <w:r>
              <w:rPr>
                <w:rFonts w:hint="cs"/>
                <w:rtl/>
                <w:lang w:bidi="he-IL"/>
              </w:rPr>
              <w:t xml:space="preserve"> </w:t>
            </w:r>
            <w:r w:rsidR="00D50671">
              <w:rPr>
                <w:rFonts w:hint="cs"/>
                <w:b/>
                <w:bCs/>
                <w:rtl/>
                <w:lang w:bidi="he-IL"/>
              </w:rPr>
              <w:t>לאחר שהוגש נמנע (הצעה</w:t>
            </w:r>
            <w:r w:rsidR="007C1A6C">
              <w:rPr>
                <w:rFonts w:hint="cs"/>
                <w:rtl/>
                <w:lang w:bidi="he-IL"/>
              </w:rPr>
              <w:t xml:space="preserve"> </w:t>
            </w:r>
            <w:r w:rsidRPr="004179F4" w:rsidR="00FA5FB4">
              <w:rPr>
                <w:rFonts w:hint="cs"/>
                <w:b/>
                <w:bCs/>
                <w:rtl/>
                <w:lang w:bidi="he-IL"/>
              </w:rPr>
              <w:t>בסטטוס "הוגש נמנע"</w:t>
            </w:r>
            <w:r w:rsidR="00D50671">
              <w:rPr>
                <w:rFonts w:hint="cs"/>
                <w:b/>
                <w:bCs/>
                <w:rtl/>
                <w:lang w:bidi="he-IL"/>
              </w:rPr>
              <w:t>)</w:t>
            </w:r>
            <w:r>
              <w:rPr>
                <w:rFonts w:hint="cs"/>
                <w:b/>
                <w:bCs/>
                <w:rtl/>
                <w:lang w:bidi="he-IL"/>
              </w:rPr>
              <w:t xml:space="preserve"> </w:t>
            </w:r>
            <w:r w:rsidR="006B2879">
              <w:rPr>
                <w:rtl/>
                <w:lang w:bidi="he-IL"/>
              </w:rPr>
              <w:t>–</w:t>
            </w:r>
            <w:r w:rsidR="00FA5FB4">
              <w:rPr>
                <w:rFonts w:hint="cs"/>
                <w:rtl/>
                <w:lang w:bidi="he-IL"/>
              </w:rPr>
              <w:t xml:space="preserve"> </w:t>
            </w:r>
            <w:r w:rsidR="00F0462A">
              <w:rPr>
                <w:rFonts w:hint="cs"/>
                <w:rtl/>
                <w:lang w:bidi="he-IL"/>
              </w:rPr>
              <w:t xml:space="preserve">פתיחת מופע חדש </w:t>
            </w:r>
            <w:r w:rsidR="006912F9">
              <w:rPr>
                <w:rFonts w:hint="cs"/>
                <w:rtl/>
                <w:lang w:bidi="he-IL"/>
              </w:rPr>
              <w:t>בסטטוס "טיוטה לא שמורה"</w:t>
            </w:r>
          </w:p>
          <w:p w:rsidR="007B01A6" w:rsidP="00A07B65" w:rsidRDefault="007B01A6" w14:paraId="1830DB00" w14:textId="77777777">
            <w:pPr>
              <w:pStyle w:val="a3"/>
              <w:numPr>
                <w:ilvl w:val="1"/>
                <w:numId w:val="18"/>
              </w:numPr>
              <w:bidi/>
              <w:rPr>
                <w:lang w:bidi="he-IL"/>
              </w:rPr>
            </w:pPr>
            <w:r>
              <w:rPr>
                <w:rFonts w:hint="cs"/>
                <w:rtl/>
                <w:lang w:bidi="he-IL"/>
              </w:rPr>
              <w:t xml:space="preserve">פתיחת מופע חדש בטבלה </w:t>
            </w:r>
            <w:r w:rsidRPr="00F7224C">
              <w:rPr>
                <w:rFonts w:hint="cs"/>
                <w:highlight w:val="yellow"/>
                <w:rtl/>
                <w:lang w:bidi="he-IL"/>
              </w:rPr>
              <w:t>מענה</w:t>
            </w:r>
            <w:r>
              <w:rPr>
                <w:rFonts w:hint="cs"/>
                <w:rtl/>
                <w:lang w:bidi="he-IL"/>
              </w:rPr>
              <w:t>:</w:t>
            </w:r>
          </w:p>
          <w:p w:rsidR="009B3CD0" w:rsidP="00A07B65" w:rsidRDefault="008F1A68" w14:paraId="08C8B19F" w14:textId="77777777">
            <w:pPr>
              <w:pStyle w:val="a3"/>
              <w:numPr>
                <w:ilvl w:val="2"/>
                <w:numId w:val="18"/>
              </w:numPr>
              <w:bidi/>
              <w:rPr>
                <w:lang w:bidi="he-IL"/>
              </w:rPr>
            </w:pPr>
            <w:r>
              <w:rPr>
                <w:rFonts w:hint="cs"/>
                <w:rtl/>
                <w:lang w:bidi="he-IL"/>
              </w:rPr>
              <w:lastRenderedPageBreak/>
              <w:t>מזהה חדש (אסמכתה חדשה)</w:t>
            </w:r>
          </w:p>
          <w:p w:rsidR="008F1A68" w:rsidP="00A07B65" w:rsidRDefault="008F1A68" w14:paraId="26946FF9" w14:textId="4505301A">
            <w:pPr>
              <w:pStyle w:val="a3"/>
              <w:numPr>
                <w:ilvl w:val="2"/>
                <w:numId w:val="18"/>
              </w:numPr>
              <w:bidi/>
              <w:rPr>
                <w:lang w:bidi="he-IL"/>
              </w:rPr>
            </w:pPr>
            <w:r w:rsidRPr="001A01A6">
              <w:rPr>
                <w:rFonts w:hint="cs"/>
                <w:rtl/>
                <w:lang w:bidi="he-IL"/>
              </w:rPr>
              <w:t>סטטוס = "טיוטה לא שמורה"</w:t>
            </w:r>
          </w:p>
          <w:p w:rsidR="009B3CD0" w:rsidP="009B3CD0" w:rsidRDefault="009B3CD0" w14:paraId="1F6356FE" w14:textId="77777777">
            <w:pPr>
              <w:bidi/>
              <w:rPr>
                <w:rtl/>
                <w:lang w:bidi="he-IL"/>
              </w:rPr>
            </w:pPr>
          </w:p>
          <w:p w:rsidR="00B94111" w:rsidP="00A07B65" w:rsidRDefault="00F20D80" w14:paraId="1269334E" w14:textId="77777777">
            <w:pPr>
              <w:pStyle w:val="a3"/>
              <w:numPr>
                <w:ilvl w:val="0"/>
                <w:numId w:val="18"/>
              </w:numPr>
              <w:bidi/>
              <w:rPr>
                <w:lang w:bidi="he-IL"/>
              </w:rPr>
            </w:pPr>
            <w:r w:rsidRPr="004179F4">
              <w:rPr>
                <w:rFonts w:hint="cs"/>
                <w:b/>
                <w:bCs/>
                <w:rtl/>
                <w:lang w:bidi="he-IL"/>
              </w:rPr>
              <w:t>עדכון נמנע</w:t>
            </w:r>
            <w:r>
              <w:rPr>
                <w:rFonts w:hint="cs"/>
                <w:rtl/>
                <w:lang w:bidi="he-IL"/>
              </w:rPr>
              <w:t xml:space="preserve"> </w:t>
            </w:r>
            <w:r w:rsidR="00DD0B41">
              <w:rPr>
                <w:rFonts w:hint="cs"/>
                <w:rtl/>
                <w:lang w:bidi="he-IL"/>
              </w:rPr>
              <w:t>(</w:t>
            </w:r>
            <w:r w:rsidR="00766932">
              <w:rPr>
                <w:rFonts w:hint="cs"/>
                <w:rtl/>
                <w:lang w:bidi="he-IL"/>
              </w:rPr>
              <w:t>קיימים נתונים במערכת בסטטוס "הוגש נמנע</w:t>
            </w:r>
            <w:r w:rsidR="008A05C4">
              <w:rPr>
                <w:rFonts w:hint="cs"/>
                <w:rtl/>
                <w:lang w:bidi="he-IL"/>
              </w:rPr>
              <w:t>"</w:t>
            </w:r>
            <w:r w:rsidR="00766932">
              <w:rPr>
                <w:rFonts w:hint="cs"/>
                <w:rtl/>
                <w:lang w:bidi="he-IL"/>
              </w:rPr>
              <w:t>)</w:t>
            </w:r>
            <w:r w:rsidR="00DD0B41">
              <w:rPr>
                <w:rFonts w:hint="cs"/>
                <w:rtl/>
                <w:lang w:bidi="he-IL"/>
              </w:rPr>
              <w:t xml:space="preserve"> </w:t>
            </w:r>
            <w:r>
              <w:rPr>
                <w:rtl/>
                <w:lang w:bidi="he-IL"/>
              </w:rPr>
              <w:t>–</w:t>
            </w:r>
            <w:r>
              <w:rPr>
                <w:rFonts w:hint="cs"/>
                <w:rtl/>
                <w:lang w:bidi="he-IL"/>
              </w:rPr>
              <w:t xml:space="preserve"> עדכון נתונים </w:t>
            </w:r>
            <w:r w:rsidR="00524EE3">
              <w:rPr>
                <w:rFonts w:hint="cs"/>
                <w:rtl/>
                <w:lang w:bidi="he-IL"/>
              </w:rPr>
              <w:t xml:space="preserve">של מופע קיים </w:t>
            </w:r>
            <w:r>
              <w:rPr>
                <w:rFonts w:hint="cs"/>
                <w:rtl/>
                <w:lang w:bidi="he-IL"/>
              </w:rPr>
              <w:t>ללא שינוי סטטוס</w:t>
            </w:r>
          </w:p>
          <w:p w:rsidR="00D83930" w:rsidP="00D83930" w:rsidRDefault="00D83930" w14:paraId="477D6D11" w14:textId="31CE0576">
            <w:pPr>
              <w:pStyle w:val="a3"/>
              <w:bidi/>
              <w:rPr>
                <w:rtl/>
                <w:lang w:bidi="he-IL"/>
              </w:rPr>
            </w:pPr>
            <w:r w:rsidRPr="00F053F5">
              <w:rPr>
                <w:rFonts w:hint="cs"/>
                <w:highlight w:val="yellow"/>
                <w:rtl/>
                <w:lang w:bidi="he-IL"/>
              </w:rPr>
              <w:t>להשלים</w:t>
            </w:r>
          </w:p>
          <w:p w:rsidR="002305FC" w:rsidP="002305FC" w:rsidRDefault="002305FC" w14:paraId="4C1DD8B1" w14:textId="7EC2FF92">
            <w:pPr>
              <w:pStyle w:val="a3"/>
              <w:bidi/>
              <w:rPr>
                <w:lang w:bidi="he-IL"/>
              </w:rPr>
            </w:pPr>
            <w:r w:rsidRPr="002A658C">
              <w:rPr>
                <w:rFonts w:hint="cs"/>
                <w:highlight w:val="yellow"/>
                <w:rtl/>
                <w:lang w:bidi="he-IL"/>
              </w:rPr>
              <w:t xml:space="preserve">להוסיף </w:t>
            </w:r>
            <w:r>
              <w:rPr>
                <w:rFonts w:hint="cs"/>
                <w:highlight w:val="yellow"/>
                <w:rtl/>
                <w:lang w:bidi="he-IL"/>
              </w:rPr>
              <w:t>בסוף תהליך שמירה</w:t>
            </w:r>
            <w:r w:rsidRPr="002A658C">
              <w:rPr>
                <w:rFonts w:hint="cs"/>
                <w:highlight w:val="yellow"/>
                <w:rtl/>
                <w:lang w:bidi="he-IL"/>
              </w:rPr>
              <w:t xml:space="preserve"> יצירת </w:t>
            </w:r>
            <w:r w:rsidRPr="005502D6">
              <w:rPr>
                <w:rFonts w:hint="cs"/>
                <w:highlight w:val="yellow"/>
                <w:rtl/>
                <w:lang w:bidi="he-IL"/>
              </w:rPr>
              <w:t xml:space="preserve">קובץ </w:t>
            </w:r>
            <w:r w:rsidRPr="005502D6">
              <w:rPr>
                <w:rFonts w:hint="cs"/>
                <w:highlight w:val="yellow"/>
                <w:lang w:bidi="he-IL"/>
              </w:rPr>
              <w:t>PDF</w:t>
            </w:r>
          </w:p>
          <w:p w:rsidR="0017559C" w:rsidP="00803F2E" w:rsidRDefault="0017559C" w14:paraId="3DD4DC9F" w14:textId="77777777">
            <w:pPr>
              <w:bidi/>
              <w:rPr>
                <w:rtl/>
                <w:lang w:bidi="he-IL"/>
              </w:rPr>
            </w:pPr>
          </w:p>
          <w:p w:rsidR="00B207F0" w:rsidP="0017559C" w:rsidRDefault="00803F2E" w14:paraId="4B9F02F5" w14:textId="07E6D70E">
            <w:pPr>
              <w:bidi/>
              <w:rPr>
                <w:rtl/>
                <w:lang w:bidi="he-IL"/>
              </w:rPr>
            </w:pPr>
            <w:r w:rsidRPr="00D95A04">
              <w:rPr>
                <w:rFonts w:hint="cs"/>
                <w:b/>
                <w:bCs/>
                <w:rtl/>
                <w:lang w:bidi="he-IL"/>
              </w:rPr>
              <w:t xml:space="preserve">לאחר סיום תהליך שמירה יש לבצע </w:t>
            </w:r>
            <w:r w:rsidRPr="00D95A04" w:rsidR="00F51F71">
              <w:rPr>
                <w:rFonts w:hint="cs"/>
                <w:b/>
                <w:bCs/>
                <w:rtl/>
                <w:lang w:bidi="he-IL"/>
              </w:rPr>
              <w:t xml:space="preserve">ריענון של </w:t>
            </w:r>
            <w:r w:rsidRPr="00D95A04">
              <w:rPr>
                <w:rFonts w:hint="cs"/>
                <w:b/>
                <w:bCs/>
                <w:rtl/>
                <w:lang w:bidi="he-IL"/>
              </w:rPr>
              <w:t>תמונות אייקו</w:t>
            </w:r>
            <w:r w:rsidRPr="00D95A04" w:rsidR="00F51F71">
              <w:rPr>
                <w:rFonts w:hint="cs"/>
                <w:b/>
                <w:bCs/>
                <w:rtl/>
                <w:lang w:bidi="he-IL"/>
              </w:rPr>
              <w:t>נים</w:t>
            </w:r>
            <w:r w:rsidRPr="00D95A04" w:rsidR="008F7510">
              <w:rPr>
                <w:rFonts w:hint="cs"/>
                <w:b/>
                <w:bCs/>
                <w:rtl/>
                <w:lang w:bidi="he-IL"/>
              </w:rPr>
              <w:t xml:space="preserve"> בסרגל ימני</w:t>
            </w:r>
            <w:r w:rsidR="008F7510">
              <w:rPr>
                <w:rFonts w:hint="cs"/>
                <w:rtl/>
                <w:lang w:bidi="he-IL"/>
              </w:rPr>
              <w:t xml:space="preserve"> עבור כל השלבים </w:t>
            </w:r>
            <w:r w:rsidR="00216C4C">
              <w:rPr>
                <w:rFonts w:hint="cs"/>
                <w:rtl/>
                <w:lang w:bidi="he-IL"/>
              </w:rPr>
              <w:t xml:space="preserve">בתהליך מילוי הצעה </w:t>
            </w:r>
            <w:r w:rsidR="008F7510">
              <w:rPr>
                <w:rFonts w:hint="cs"/>
                <w:rtl/>
                <w:lang w:bidi="he-IL"/>
              </w:rPr>
              <w:t>באופן הבא:</w:t>
            </w:r>
          </w:p>
          <w:p w:rsidR="00DA4A0A" w:rsidP="00A07B65" w:rsidRDefault="00033972" w14:paraId="1BF4ADF9" w14:textId="77777777">
            <w:pPr>
              <w:pStyle w:val="a3"/>
              <w:numPr>
                <w:ilvl w:val="0"/>
                <w:numId w:val="25"/>
              </w:numPr>
              <w:bidi/>
              <w:rPr>
                <w:lang w:bidi="he-IL"/>
              </w:rPr>
            </w:pPr>
            <w:r>
              <w:rPr>
                <w:rFonts w:hint="cs"/>
                <w:rtl/>
                <w:lang w:bidi="he-IL"/>
              </w:rPr>
              <w:t>הצגת תמונת אייקון</w:t>
            </w:r>
            <w:r w:rsidR="00DA4A0A">
              <w:rPr>
                <w:rFonts w:hint="cs"/>
                <w:rtl/>
                <w:lang w:bidi="he-IL"/>
              </w:rPr>
              <w:t xml:space="preserve"> של השלב </w:t>
            </w:r>
            <w:r w:rsidR="00DA4A0A">
              <w:rPr>
                <w:rtl/>
                <w:lang w:bidi="he-IL"/>
              </w:rPr>
              <w:t>–</w:t>
            </w:r>
            <w:r w:rsidR="00DA4A0A">
              <w:rPr>
                <w:rFonts w:hint="cs"/>
                <w:rtl/>
                <w:lang w:bidi="he-IL"/>
              </w:rPr>
              <w:t xml:space="preserve"> במקרה וכל כל שדות החובה מולאו עבור השלב</w:t>
            </w:r>
          </w:p>
          <w:p w:rsidR="008F7510" w:rsidP="00A07B65" w:rsidRDefault="00DA4A0A" w14:paraId="50CA3D03" w14:textId="268C7F47">
            <w:pPr>
              <w:pStyle w:val="a3"/>
              <w:numPr>
                <w:ilvl w:val="0"/>
                <w:numId w:val="25"/>
              </w:numPr>
              <w:bidi/>
              <w:rPr>
                <w:rtl/>
                <w:lang w:bidi="he-IL"/>
              </w:rPr>
            </w:pPr>
            <w:r>
              <w:rPr>
                <w:rFonts w:hint="cs"/>
                <w:rtl/>
                <w:lang w:bidi="he-IL"/>
              </w:rPr>
              <w:t>הצגת תמונת הצלחה (</w:t>
            </w:r>
            <w:r>
              <w:rPr>
                <w:rFonts w:hint="cs"/>
                <w:lang w:bidi="he-IL"/>
              </w:rPr>
              <w:t>V</w:t>
            </w:r>
            <w:r>
              <w:rPr>
                <w:rFonts w:hint="cs"/>
                <w:rtl/>
                <w:lang w:bidi="he-IL"/>
              </w:rPr>
              <w:t xml:space="preserve">) </w:t>
            </w:r>
            <w:r>
              <w:rPr>
                <w:rtl/>
                <w:lang w:bidi="he-IL"/>
              </w:rPr>
              <w:t>–</w:t>
            </w:r>
            <w:r>
              <w:rPr>
                <w:rFonts w:hint="cs"/>
                <w:rtl/>
                <w:lang w:bidi="he-IL"/>
              </w:rPr>
              <w:t xml:space="preserve"> במקרה ולא כל שדות החובה מולאו עבור השלב</w:t>
            </w:r>
          </w:p>
        </w:tc>
      </w:tr>
      <w:tr w:rsidR="005069D5" w:rsidTr="008820C5" w14:paraId="381F28EF" w14:textId="77777777">
        <w:tc>
          <w:tcPr>
            <w:tcW w:w="767" w:type="dxa"/>
          </w:tcPr>
          <w:p w:rsidR="005069D5" w:rsidP="00DE48B5" w:rsidRDefault="005069D5" w14:paraId="0E36115F" w14:textId="77777777">
            <w:pPr>
              <w:bidi/>
              <w:rPr>
                <w:rtl/>
                <w:lang w:bidi="he-IL"/>
              </w:rPr>
            </w:pPr>
          </w:p>
        </w:tc>
        <w:tc>
          <w:tcPr>
            <w:tcW w:w="9666" w:type="dxa"/>
          </w:tcPr>
          <w:p w:rsidRPr="006A3B72" w:rsidR="005069D5" w:rsidP="00DE48B5" w:rsidRDefault="005069D5" w14:paraId="4B452EBF" w14:textId="77777777">
            <w:pPr>
              <w:bidi/>
              <w:jc w:val="right"/>
              <w:rPr>
                <w:rFonts w:cs="Arial"/>
                <w:noProof/>
                <w:rtl/>
                <w:lang w:bidi="he-IL"/>
              </w:rPr>
            </w:pPr>
          </w:p>
        </w:tc>
      </w:tr>
    </w:tbl>
    <w:p w:rsidR="00DD2DBA" w:rsidP="00CF40AD" w:rsidRDefault="00DD2DBA" w14:paraId="4A955503" w14:textId="77777777">
      <w:pPr>
        <w:bidi/>
        <w:rPr>
          <w:rtl/>
          <w:lang w:bidi="he-IL"/>
        </w:rPr>
      </w:pPr>
    </w:p>
    <w:p w:rsidR="0088625C" w:rsidP="00DA6B7D" w:rsidRDefault="0088625C" w14:paraId="239E084D" w14:textId="41B513DB">
      <w:pPr>
        <w:pStyle w:val="1"/>
        <w:bidi/>
        <w:rPr>
          <w:rtl/>
          <w:lang w:bidi="he-IL"/>
        </w:rPr>
      </w:pPr>
      <w:bookmarkStart w:name="_Toc153118386" w:id="10"/>
      <w:r>
        <w:rPr>
          <w:rFonts w:hint="cs"/>
          <w:rtl/>
          <w:lang w:bidi="he-IL"/>
        </w:rPr>
        <w:t>סטטוס</w:t>
      </w:r>
      <w:r w:rsidR="00B03808">
        <w:rPr>
          <w:rFonts w:hint="cs"/>
          <w:rtl/>
          <w:lang w:bidi="he-IL"/>
        </w:rPr>
        <w:t>ים של</w:t>
      </w:r>
      <w:r w:rsidR="00697A3D">
        <w:rPr>
          <w:rFonts w:hint="cs"/>
          <w:rtl/>
          <w:lang w:bidi="he-IL"/>
        </w:rPr>
        <w:t xml:space="preserve"> </w:t>
      </w:r>
      <w:r w:rsidR="008B00C9">
        <w:rPr>
          <w:rFonts w:hint="cs"/>
          <w:rtl/>
          <w:lang w:bidi="he-IL"/>
        </w:rPr>
        <w:t xml:space="preserve">מופע </w:t>
      </w:r>
      <w:r w:rsidR="001C03FF">
        <w:rPr>
          <w:rFonts w:hint="cs"/>
          <w:rtl/>
          <w:lang w:bidi="he-IL"/>
        </w:rPr>
        <w:t xml:space="preserve">"מענה למכרז" </w:t>
      </w:r>
      <w:r w:rsidR="00E81D55">
        <w:rPr>
          <w:rFonts w:hint="cs"/>
          <w:rtl/>
          <w:lang w:bidi="he-IL"/>
        </w:rPr>
        <w:t>ב</w:t>
      </w:r>
      <w:r w:rsidR="0014126A">
        <w:rPr>
          <w:rFonts w:hint="cs"/>
          <w:rtl/>
          <w:lang w:bidi="he-IL"/>
        </w:rPr>
        <w:t xml:space="preserve">מערכת </w:t>
      </w:r>
      <w:r w:rsidR="002875C1">
        <w:rPr>
          <w:rFonts w:hint="cs"/>
          <w:rtl/>
          <w:lang w:bidi="he-IL"/>
        </w:rPr>
        <w:t>ב</w:t>
      </w:r>
      <w:r w:rsidR="00183CF8">
        <w:rPr>
          <w:rFonts w:hint="cs"/>
          <w:rtl/>
          <w:lang w:bidi="he-IL"/>
        </w:rPr>
        <w:t xml:space="preserve">תהליך </w:t>
      </w:r>
      <w:r w:rsidR="00DA1BCB">
        <w:rPr>
          <w:rFonts w:hint="cs"/>
          <w:rtl/>
          <w:lang w:bidi="he-IL"/>
        </w:rPr>
        <w:t>הגשת מענה למכרז</w:t>
      </w:r>
      <w:bookmarkEnd w:id="10"/>
    </w:p>
    <w:tbl>
      <w:tblPr>
        <w:tblStyle w:val="4-5"/>
        <w:bidiVisual/>
        <w:tblW w:w="0" w:type="auto"/>
        <w:tblInd w:w="10" w:type="dxa"/>
        <w:tblLook w:val="04A0" w:firstRow="1" w:lastRow="0" w:firstColumn="1" w:lastColumn="0" w:noHBand="0" w:noVBand="1"/>
      </w:tblPr>
      <w:tblGrid>
        <w:gridCol w:w="1657"/>
        <w:gridCol w:w="7349"/>
      </w:tblGrid>
      <w:tr w:rsidR="00EC2406" w:rsidTr="00526300" w14:paraId="5B60294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EC2406" w:rsidP="00183CF8" w:rsidRDefault="00212609" w14:paraId="44E48E64" w14:textId="79CE71C7">
            <w:pPr>
              <w:bidi/>
              <w:rPr>
                <w:rtl/>
                <w:lang w:bidi="he-IL"/>
              </w:rPr>
            </w:pPr>
            <w:r>
              <w:rPr>
                <w:rFonts w:hint="cs"/>
                <w:rtl/>
                <w:lang w:bidi="he-IL"/>
              </w:rPr>
              <w:t>סטטוס</w:t>
            </w:r>
          </w:p>
        </w:tc>
        <w:tc>
          <w:tcPr>
            <w:tcW w:w="7353" w:type="dxa"/>
          </w:tcPr>
          <w:p w:rsidR="00EC2406" w:rsidP="00183CF8" w:rsidRDefault="00212609" w14:paraId="0F376667" w14:textId="378F244F">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הסבר</w:t>
            </w:r>
          </w:p>
        </w:tc>
      </w:tr>
      <w:tr w:rsidR="00EC2406" w:rsidTr="00526300" w14:paraId="7D98236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Pr="00CC5341" w:rsidR="001E13BC" w:rsidP="00CC5341" w:rsidRDefault="009C69DE" w14:paraId="131B600F" w14:textId="0574D6B1">
            <w:pPr>
              <w:bidi/>
              <w:rPr>
                <w:rtl/>
                <w:lang w:bidi="he-IL"/>
              </w:rPr>
            </w:pPr>
            <w:r>
              <w:rPr>
                <w:rFonts w:hint="cs"/>
                <w:b w:val="0"/>
                <w:bCs w:val="0"/>
                <w:rtl/>
                <w:lang w:bidi="he-IL"/>
              </w:rPr>
              <w:t>טיוטה</w:t>
            </w:r>
            <w:r w:rsidR="000617F2">
              <w:rPr>
                <w:rFonts w:hint="cs"/>
                <w:b w:val="0"/>
                <w:bCs w:val="0"/>
                <w:rtl/>
                <w:lang w:bidi="he-IL"/>
              </w:rPr>
              <w:t xml:space="preserve"> </w:t>
            </w:r>
            <w:r w:rsidR="002A6ECB">
              <w:rPr>
                <w:rFonts w:hint="cs"/>
                <w:b w:val="0"/>
                <w:bCs w:val="0"/>
                <w:rtl/>
                <w:lang w:bidi="he-IL"/>
              </w:rPr>
              <w:t>לא שמורה</w:t>
            </w:r>
          </w:p>
        </w:tc>
        <w:tc>
          <w:tcPr>
            <w:tcW w:w="7353" w:type="dxa"/>
          </w:tcPr>
          <w:p w:rsidRPr="0045576F" w:rsidR="00EC2406" w:rsidP="00183CF8" w:rsidRDefault="00CC5341" w14:paraId="1C40D0D4" w14:textId="2A5DDE19">
            <w:pPr>
              <w:bidi/>
              <w:cnfStyle w:val="000000100000" w:firstRow="0" w:lastRow="0" w:firstColumn="0" w:lastColumn="0" w:oddVBand="0" w:evenVBand="0" w:oddHBand="1" w:evenHBand="0" w:firstRowFirstColumn="0" w:firstRowLastColumn="0" w:lastRowFirstColumn="0" w:lastRowLastColumn="0"/>
              <w:rPr>
                <w:rtl/>
                <w:lang w:bidi="he-IL"/>
              </w:rPr>
            </w:pPr>
            <w:r w:rsidRPr="00CC5341">
              <w:rPr>
                <w:rFonts w:hint="cs"/>
                <w:rtl/>
                <w:lang w:bidi="he-IL"/>
              </w:rPr>
              <w:t>טרום טיוטה</w:t>
            </w:r>
            <w:r>
              <w:rPr>
                <w:rFonts w:hint="cs"/>
                <w:rtl/>
                <w:lang w:bidi="he-IL"/>
              </w:rPr>
              <w:t xml:space="preserve"> - </w:t>
            </w:r>
            <w:r w:rsidR="00A83320">
              <w:rPr>
                <w:rFonts w:hint="cs"/>
                <w:rtl/>
                <w:lang w:bidi="he-IL"/>
              </w:rPr>
              <w:t xml:space="preserve">סטטוס פנימי שלא משתקף למשתמש. </w:t>
            </w:r>
            <w:r w:rsidR="003D1F52">
              <w:rPr>
                <w:rFonts w:hint="cs"/>
                <w:rtl/>
                <w:lang w:bidi="he-IL"/>
              </w:rPr>
              <w:t>נשמר</w:t>
            </w:r>
            <w:r w:rsidRPr="0045576F" w:rsidR="0045576F">
              <w:rPr>
                <w:rFonts w:hint="cs"/>
                <w:rtl/>
                <w:lang w:bidi="he-IL"/>
              </w:rPr>
              <w:t xml:space="preserve"> אישור קריאת מסמכים</w:t>
            </w:r>
            <w:r w:rsidR="00B378E2">
              <w:rPr>
                <w:rFonts w:hint="cs"/>
                <w:rtl/>
                <w:lang w:bidi="he-IL"/>
              </w:rPr>
              <w:t xml:space="preserve"> במערכת</w:t>
            </w:r>
            <w:r w:rsidR="00235D76">
              <w:rPr>
                <w:rFonts w:hint="cs"/>
                <w:rtl/>
                <w:lang w:bidi="he-IL"/>
              </w:rPr>
              <w:t xml:space="preserve">, אך טרם נשמרה טיוטה של הצעה או </w:t>
            </w:r>
            <w:r w:rsidR="000B6F9A">
              <w:rPr>
                <w:rFonts w:hint="cs"/>
                <w:rtl/>
                <w:lang w:bidi="he-IL"/>
              </w:rPr>
              <w:t xml:space="preserve">טרם הוגשה הצעה או </w:t>
            </w:r>
            <w:r w:rsidR="00235D76">
              <w:rPr>
                <w:rFonts w:hint="cs"/>
                <w:rtl/>
                <w:lang w:bidi="he-IL"/>
              </w:rPr>
              <w:t>טרם הוגש נמנע</w:t>
            </w:r>
            <w:r w:rsidR="004B4989">
              <w:rPr>
                <w:rFonts w:hint="cs"/>
                <w:rtl/>
                <w:lang w:bidi="he-IL"/>
              </w:rPr>
              <w:t xml:space="preserve"> במערכת</w:t>
            </w:r>
          </w:p>
        </w:tc>
      </w:tr>
      <w:tr w:rsidR="00EC2406" w:rsidTr="00526300" w14:paraId="18A92EBA" w14:textId="77777777">
        <w:tc>
          <w:tcPr>
            <w:cnfStyle w:val="001000000000" w:firstRow="0" w:lastRow="0" w:firstColumn="1" w:lastColumn="0" w:oddVBand="0" w:evenVBand="0" w:oddHBand="0" w:evenHBand="0" w:firstRowFirstColumn="0" w:firstRowLastColumn="0" w:lastRowFirstColumn="0" w:lastRowLastColumn="0"/>
            <w:tcW w:w="1658" w:type="dxa"/>
          </w:tcPr>
          <w:p w:rsidRPr="00723E65" w:rsidR="00EC2406" w:rsidP="00183CF8" w:rsidRDefault="00542FAC" w14:paraId="50928D04" w14:textId="400229A5">
            <w:pPr>
              <w:bidi/>
              <w:rPr>
                <w:b w:val="0"/>
                <w:bCs w:val="0"/>
                <w:rtl/>
                <w:lang w:bidi="he-IL"/>
              </w:rPr>
            </w:pPr>
            <w:r>
              <w:rPr>
                <w:rFonts w:hint="cs"/>
                <w:b w:val="0"/>
                <w:bCs w:val="0"/>
                <w:rtl/>
                <w:lang w:bidi="he-IL"/>
              </w:rPr>
              <w:t>טי</w:t>
            </w:r>
            <w:r w:rsidR="002A6ECB">
              <w:rPr>
                <w:rFonts w:hint="cs"/>
                <w:b w:val="0"/>
                <w:bCs w:val="0"/>
                <w:rtl/>
                <w:lang w:bidi="he-IL"/>
              </w:rPr>
              <w:t>וטה</w:t>
            </w:r>
            <w:r w:rsidR="0074351B">
              <w:rPr>
                <w:rFonts w:hint="cs"/>
                <w:b w:val="0"/>
                <w:bCs w:val="0"/>
                <w:rtl/>
                <w:lang w:bidi="he-IL"/>
              </w:rPr>
              <w:t xml:space="preserve"> שמורה</w:t>
            </w:r>
          </w:p>
        </w:tc>
        <w:tc>
          <w:tcPr>
            <w:tcW w:w="7353" w:type="dxa"/>
          </w:tcPr>
          <w:p w:rsidRPr="0045576F" w:rsidR="00EC2406" w:rsidP="00183CF8" w:rsidRDefault="00B9431B" w14:paraId="2138BCA1" w14:textId="0E13AF0F">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נשמרה טיוטה של הצעה במערכת</w:t>
            </w:r>
          </w:p>
        </w:tc>
      </w:tr>
      <w:tr w:rsidR="0074351B" w:rsidTr="00526300" w14:paraId="6E1F0D5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74351B" w:rsidP="00183CF8" w:rsidRDefault="00CA7322" w14:paraId="6F34374B" w14:textId="4B21ED51">
            <w:pPr>
              <w:bidi/>
              <w:rPr>
                <w:b w:val="0"/>
                <w:bCs w:val="0"/>
                <w:rtl/>
                <w:lang w:bidi="he-IL"/>
              </w:rPr>
            </w:pPr>
            <w:r>
              <w:rPr>
                <w:rFonts w:hint="cs"/>
                <w:b w:val="0"/>
                <w:bCs w:val="0"/>
                <w:rtl/>
                <w:lang w:bidi="he-IL"/>
              </w:rPr>
              <w:t>הוגש נמנע</w:t>
            </w:r>
          </w:p>
        </w:tc>
        <w:tc>
          <w:tcPr>
            <w:tcW w:w="7353" w:type="dxa"/>
          </w:tcPr>
          <w:p w:rsidRPr="0045576F" w:rsidR="0074351B" w:rsidP="00183CF8" w:rsidRDefault="00CA7322" w14:paraId="413A215F" w14:textId="061ED914">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נשמרו נתוני נמ</w:t>
            </w:r>
            <w:r w:rsidR="00A67837">
              <w:rPr>
                <w:rFonts w:hint="cs"/>
                <w:rtl/>
                <w:lang w:bidi="he-IL"/>
              </w:rPr>
              <w:t>נע במערכת</w:t>
            </w:r>
          </w:p>
        </w:tc>
      </w:tr>
      <w:tr w:rsidR="00054791" w:rsidTr="00526300" w14:paraId="5EE0D2F6" w14:textId="77777777">
        <w:tc>
          <w:tcPr>
            <w:cnfStyle w:val="001000000000" w:firstRow="0" w:lastRow="0" w:firstColumn="1" w:lastColumn="0" w:oddVBand="0" w:evenVBand="0" w:oddHBand="0" w:evenHBand="0" w:firstRowFirstColumn="0" w:firstRowLastColumn="0" w:lastRowFirstColumn="0" w:lastRowLastColumn="0"/>
            <w:tcW w:w="1658" w:type="dxa"/>
          </w:tcPr>
          <w:p w:rsidR="00054791" w:rsidP="00183CF8" w:rsidRDefault="00054791" w14:paraId="03C0994F" w14:textId="3A8C115B">
            <w:pPr>
              <w:bidi/>
              <w:rPr>
                <w:b w:val="0"/>
                <w:bCs w:val="0"/>
                <w:rtl/>
                <w:lang w:bidi="he-IL"/>
              </w:rPr>
            </w:pPr>
            <w:r>
              <w:rPr>
                <w:rFonts w:hint="cs"/>
                <w:b w:val="0"/>
                <w:bCs w:val="0"/>
                <w:rtl/>
                <w:lang w:bidi="he-IL"/>
              </w:rPr>
              <w:t>הוגשה הצע</w:t>
            </w:r>
            <w:r w:rsidR="001672C2">
              <w:rPr>
                <w:rFonts w:hint="cs"/>
                <w:b w:val="0"/>
                <w:bCs w:val="0"/>
                <w:rtl/>
                <w:lang w:bidi="he-IL"/>
              </w:rPr>
              <w:t>ה</w:t>
            </w:r>
          </w:p>
        </w:tc>
        <w:tc>
          <w:tcPr>
            <w:tcW w:w="7353" w:type="dxa"/>
          </w:tcPr>
          <w:p w:rsidR="00054791" w:rsidP="00183CF8" w:rsidRDefault="001672C2" w14:paraId="0EC60CAC" w14:textId="4E0C06E0">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נשמרו נתונים של הצעה במערכת</w:t>
            </w:r>
          </w:p>
        </w:tc>
      </w:tr>
      <w:tr w:rsidR="002E7DE5" w:rsidTr="00526300" w14:paraId="2A9528C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Pr="004C7D21" w:rsidR="002E7DE5" w:rsidP="00183CF8" w:rsidRDefault="002E7DE5" w14:paraId="0D18BACA" w14:textId="065E1B98">
            <w:pPr>
              <w:bidi/>
              <w:rPr>
                <w:b w:val="0"/>
                <w:bCs w:val="0"/>
                <w:rtl/>
                <w:lang w:bidi="he-IL"/>
              </w:rPr>
            </w:pPr>
            <w:r w:rsidRPr="004C7D21">
              <w:rPr>
                <w:rFonts w:hint="cs"/>
                <w:b w:val="0"/>
                <w:bCs w:val="0"/>
                <w:rtl/>
                <w:lang w:bidi="he-IL"/>
              </w:rPr>
              <w:t>הצעה בעריכה</w:t>
            </w:r>
          </w:p>
        </w:tc>
        <w:tc>
          <w:tcPr>
            <w:tcW w:w="7353" w:type="dxa"/>
          </w:tcPr>
          <w:p w:rsidR="002E7DE5" w:rsidP="00183CF8" w:rsidRDefault="001C5771" w14:paraId="08C28C83" w14:textId="20480556">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סטטוס פנימי שלא משתקף למשת</w:t>
            </w:r>
            <w:r w:rsidR="006C3741">
              <w:rPr>
                <w:rFonts w:hint="cs"/>
                <w:rtl/>
                <w:lang w:bidi="he-IL"/>
              </w:rPr>
              <w:t xml:space="preserve">מש. </w:t>
            </w:r>
            <w:r w:rsidR="00B03A63">
              <w:rPr>
                <w:rFonts w:hint="cs"/>
                <w:rtl/>
                <w:lang w:bidi="he-IL"/>
              </w:rPr>
              <w:t>נוצר מופע חדש במערכת</w:t>
            </w:r>
            <w:r w:rsidR="001E4DBB">
              <w:rPr>
                <w:rFonts w:hint="cs"/>
                <w:rtl/>
                <w:lang w:bidi="he-IL"/>
              </w:rPr>
              <w:t xml:space="preserve"> </w:t>
            </w:r>
            <w:r w:rsidR="000F33F7">
              <w:rPr>
                <w:rFonts w:hint="cs"/>
                <w:rtl/>
                <w:lang w:bidi="he-IL"/>
              </w:rPr>
              <w:t>עם נתונים זהים להצעה שהוגשה</w:t>
            </w:r>
            <w:r w:rsidR="00363863">
              <w:rPr>
                <w:rFonts w:hint="cs"/>
                <w:rtl/>
                <w:lang w:bidi="he-IL"/>
              </w:rPr>
              <w:t xml:space="preserve"> והם נמצאים בעריכה</w:t>
            </w:r>
          </w:p>
        </w:tc>
      </w:tr>
    </w:tbl>
    <w:p w:rsidRPr="00FF73E5" w:rsidR="00183CF8" w:rsidP="00183CF8" w:rsidRDefault="00183CF8" w14:paraId="60BB4759" w14:textId="77777777">
      <w:pPr>
        <w:bidi/>
        <w:rPr>
          <w:rtl/>
          <w:lang w:bidi="he-IL"/>
        </w:rPr>
      </w:pPr>
    </w:p>
    <w:p w:rsidR="004F0AF5" w:rsidP="004F0AF5" w:rsidRDefault="004F0AF5" w14:paraId="12617871" w14:textId="77777777">
      <w:pPr>
        <w:pStyle w:val="1"/>
        <w:bidi/>
        <w:rPr>
          <w:rtl/>
          <w:lang w:bidi="he-IL"/>
        </w:rPr>
      </w:pPr>
      <w:bookmarkStart w:name="_Toc153118387" w:id="11"/>
      <w:r>
        <w:rPr>
          <w:rFonts w:hint="cs"/>
          <w:rtl/>
          <w:lang w:bidi="he-IL"/>
        </w:rPr>
        <w:t>שירותים למערכות משיקות</w:t>
      </w:r>
      <w:bookmarkEnd w:id="11"/>
    </w:p>
    <w:p w:rsidR="009B5B91" w:rsidP="009B5B91" w:rsidRDefault="009B5B91" w14:paraId="7B0B2FA1" w14:textId="77777777">
      <w:pPr>
        <w:bidi/>
        <w:rPr>
          <w:rtl/>
          <w:lang w:bidi="he-IL"/>
        </w:rPr>
      </w:pPr>
    </w:p>
    <w:tbl>
      <w:tblPr>
        <w:tblStyle w:val="4-5"/>
        <w:bidiVisual/>
        <w:tblW w:w="10584" w:type="dxa"/>
        <w:tblInd w:w="-821" w:type="dxa"/>
        <w:tblLook w:val="04A0" w:firstRow="1" w:lastRow="0" w:firstColumn="1" w:lastColumn="0" w:noHBand="0" w:noVBand="1"/>
      </w:tblPr>
      <w:tblGrid>
        <w:gridCol w:w="767"/>
        <w:gridCol w:w="989"/>
        <w:gridCol w:w="845"/>
        <w:gridCol w:w="2483"/>
        <w:gridCol w:w="5608"/>
      </w:tblGrid>
      <w:tr w:rsidR="007E5736" w:rsidTr="007E5736" w14:paraId="6238985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7" w:type="dxa"/>
          </w:tcPr>
          <w:p w:rsidR="007E5736" w:rsidRDefault="007E5736" w14:paraId="06C95ECA" w14:textId="54514E35">
            <w:pPr>
              <w:bidi/>
              <w:rPr>
                <w:rtl/>
                <w:lang w:bidi="he-IL"/>
              </w:rPr>
            </w:pPr>
            <w:r>
              <w:rPr>
                <w:rFonts w:hint="cs"/>
                <w:rtl/>
                <w:lang w:bidi="he-IL"/>
              </w:rPr>
              <w:t>מספר סידורי</w:t>
            </w:r>
          </w:p>
        </w:tc>
        <w:tc>
          <w:tcPr>
            <w:tcW w:w="1176" w:type="dxa"/>
          </w:tcPr>
          <w:p w:rsidR="007E5736" w:rsidRDefault="007E5736" w14:paraId="76463183" w14:textId="7591C056">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שם שירות</w:t>
            </w:r>
          </w:p>
        </w:tc>
        <w:tc>
          <w:tcPr>
            <w:tcW w:w="1381" w:type="dxa"/>
          </w:tcPr>
          <w:p w:rsidR="007E5736" w:rsidRDefault="007E5736" w14:paraId="45FF0A81" w14:textId="07E4A380">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מערכת צורכת שירות</w:t>
            </w:r>
          </w:p>
        </w:tc>
        <w:tc>
          <w:tcPr>
            <w:tcW w:w="2269" w:type="dxa"/>
          </w:tcPr>
          <w:p w:rsidR="007E5736" w:rsidRDefault="007E5736" w14:paraId="7DE66F63" w14:textId="0B548F03">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מקור נתונים</w:t>
            </w:r>
          </w:p>
        </w:tc>
        <w:tc>
          <w:tcPr>
            <w:tcW w:w="4961" w:type="dxa"/>
          </w:tcPr>
          <w:p w:rsidR="007E5736" w:rsidRDefault="007E5736" w14:paraId="0C4C3276" w14:textId="1275E922">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תיאור שירות</w:t>
            </w:r>
          </w:p>
        </w:tc>
      </w:tr>
      <w:tr w:rsidR="00CE7E42" w:rsidTr="007E5736" w14:paraId="1764AE0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7" w:type="dxa"/>
          </w:tcPr>
          <w:p w:rsidR="00CE7E42" w:rsidRDefault="00CE7E42" w14:paraId="6F8F2D84" w14:textId="17B47E3E">
            <w:pPr>
              <w:bidi/>
              <w:rPr>
                <w:rtl/>
                <w:lang w:bidi="he-IL"/>
              </w:rPr>
            </w:pPr>
            <w:r>
              <w:rPr>
                <w:rFonts w:hint="cs"/>
                <w:rtl/>
                <w:lang w:bidi="he-IL"/>
              </w:rPr>
              <w:t>1</w:t>
            </w:r>
          </w:p>
        </w:tc>
        <w:tc>
          <w:tcPr>
            <w:tcW w:w="1176" w:type="dxa"/>
          </w:tcPr>
          <w:p w:rsidR="00CE7E42" w:rsidRDefault="00CE7E42" w14:paraId="62D21AB6" w14:textId="2D3B0838">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אישור חתימה על מסמכים </w:t>
            </w:r>
            <w:r w:rsidR="001E4009">
              <w:rPr>
                <w:rFonts w:hint="cs"/>
                <w:rtl/>
                <w:lang w:bidi="he-IL"/>
              </w:rPr>
              <w:t>לטווח ארוך</w:t>
            </w:r>
          </w:p>
        </w:tc>
        <w:tc>
          <w:tcPr>
            <w:tcW w:w="1381" w:type="dxa"/>
          </w:tcPr>
          <w:p w:rsidR="00CE7E42" w:rsidRDefault="001E4009" w14:paraId="3157A3F1" w14:textId="356BB18C">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פורטל ספקים</w:t>
            </w:r>
          </w:p>
        </w:tc>
        <w:tc>
          <w:tcPr>
            <w:tcW w:w="2269" w:type="dxa"/>
          </w:tcPr>
          <w:p w:rsidR="001E4009" w:rsidP="006149B3" w:rsidRDefault="001E4009" w14:paraId="56DFB658" w14:textId="0D1C5AD1">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רשימת מסמכים (מסמכים/הצהרות/נספחים) לטווח ארוך עבורם נדרש אישור קריאה והסכמה ע"י משתמש מזוהה</w:t>
            </w:r>
            <w:r>
              <w:rPr>
                <w:rtl/>
                <w:lang w:bidi="he-IL"/>
              </w:rPr>
              <w:t xml:space="preserve"> –</w:t>
            </w:r>
            <w:r>
              <w:rPr>
                <w:rFonts w:hint="cs"/>
                <w:rtl/>
                <w:lang w:bidi="he-IL"/>
              </w:rPr>
              <w:t xml:space="preserve"> </w:t>
            </w:r>
            <w:r>
              <w:rPr>
                <w:rFonts w:hint="cs"/>
                <w:highlight w:val="yellow"/>
                <w:rtl/>
                <w:lang w:bidi="he-IL"/>
              </w:rPr>
              <w:t>טבלה</w:t>
            </w:r>
            <w:r>
              <w:rPr>
                <w:rFonts w:hint="cs"/>
                <w:rtl/>
                <w:lang w:bidi="he-IL"/>
              </w:rPr>
              <w:t xml:space="preserve"> </w:t>
            </w:r>
          </w:p>
          <w:p w:rsidR="00CE7E42" w:rsidRDefault="00CE7E42" w14:paraId="6DBC9E43" w14:textId="77777777">
            <w:pPr>
              <w:bidi/>
              <w:cnfStyle w:val="000000100000" w:firstRow="0" w:lastRow="0" w:firstColumn="0" w:lastColumn="0" w:oddVBand="0" w:evenVBand="0" w:oddHBand="1" w:evenHBand="0" w:firstRowFirstColumn="0" w:firstRowLastColumn="0" w:lastRowFirstColumn="0" w:lastRowLastColumn="0"/>
              <w:rPr>
                <w:rtl/>
                <w:lang w:bidi="he-IL"/>
              </w:rPr>
            </w:pPr>
          </w:p>
          <w:p w:rsidR="00BA2C8F" w:rsidP="00BA2C8F" w:rsidRDefault="00BA2C8F" w14:paraId="78107170" w14:textId="13D4B7C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אישור קריאה והסכמה ע"י משתמש מזוהה עבור</w:t>
            </w:r>
            <w:r w:rsidRPr="00E03B18">
              <w:rPr>
                <w:rFonts w:hint="cs"/>
                <w:rtl/>
                <w:lang w:bidi="he-IL"/>
              </w:rPr>
              <w:t xml:space="preserve"> </w:t>
            </w:r>
            <w:r>
              <w:rPr>
                <w:rFonts w:hint="cs"/>
                <w:rtl/>
                <w:lang w:bidi="he-IL"/>
              </w:rPr>
              <w:t xml:space="preserve">מסמכים לטווח ארוך </w:t>
            </w:r>
            <w:r>
              <w:rPr>
                <w:rtl/>
                <w:lang w:bidi="he-IL"/>
              </w:rPr>
              <w:t>–</w:t>
            </w:r>
            <w:r>
              <w:rPr>
                <w:rFonts w:hint="cs"/>
                <w:rtl/>
                <w:lang w:bidi="he-IL"/>
              </w:rPr>
              <w:t xml:space="preserve"> </w:t>
            </w:r>
            <w:r>
              <w:rPr>
                <w:rFonts w:hint="cs"/>
                <w:highlight w:val="yellow"/>
                <w:rtl/>
                <w:lang w:bidi="he-IL"/>
              </w:rPr>
              <w:t>טבלה</w:t>
            </w:r>
            <w:r>
              <w:rPr>
                <w:rFonts w:hint="cs"/>
                <w:rtl/>
                <w:lang w:bidi="he-IL"/>
              </w:rPr>
              <w:t xml:space="preserve"> </w:t>
            </w:r>
          </w:p>
          <w:p w:rsidR="00BA2C8F" w:rsidP="00BA2C8F" w:rsidRDefault="00BA2C8F" w14:paraId="0A3916A4"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4961" w:type="dxa"/>
          </w:tcPr>
          <w:p w:rsidR="006149B3" w:rsidRDefault="00DA41AC" w14:paraId="76FFD99F" w14:textId="77777777">
            <w:pPr>
              <w:bidi/>
              <w:cnfStyle w:val="000000100000" w:firstRow="0" w:lastRow="0" w:firstColumn="0" w:lastColumn="0" w:oddVBand="0" w:evenVBand="0" w:oddHBand="1" w:evenHBand="0" w:firstRowFirstColumn="0" w:firstRowLastColumn="0" w:lastRowFirstColumn="0" w:lastRowLastColumn="0"/>
              <w:rPr>
                <w:highlight w:val="cyan"/>
                <w:rtl/>
                <w:lang w:bidi="he-IL"/>
              </w:rPr>
            </w:pPr>
            <w:r w:rsidRPr="00E03B18">
              <w:rPr>
                <w:rFonts w:hint="cs"/>
                <w:highlight w:val="cyan"/>
                <w:rtl/>
                <w:lang w:bidi="he-IL"/>
              </w:rPr>
              <w:t>לא רלוונטי לבינוי</w:t>
            </w:r>
            <w:r w:rsidRPr="00B601BF">
              <w:rPr>
                <w:rFonts w:hint="cs"/>
                <w:highlight w:val="cyan"/>
                <w:rtl/>
                <w:lang w:bidi="he-IL"/>
              </w:rPr>
              <w:t>.</w:t>
            </w:r>
          </w:p>
          <w:p w:rsidR="00CE7E42" w:rsidP="006149B3" w:rsidRDefault="00DA41AC" w14:paraId="4B264CFF" w14:textId="7378A932">
            <w:pPr>
              <w:bidi/>
              <w:cnfStyle w:val="000000100000" w:firstRow="0" w:lastRow="0" w:firstColumn="0" w:lastColumn="0" w:oddVBand="0" w:evenVBand="0" w:oddHBand="1" w:evenHBand="0" w:firstRowFirstColumn="0" w:firstRowLastColumn="0" w:lastRowFirstColumn="0" w:lastRowLastColumn="0"/>
              <w:rPr>
                <w:rtl/>
                <w:lang w:bidi="he-IL"/>
              </w:rPr>
            </w:pPr>
            <w:r w:rsidRPr="00B601BF">
              <w:rPr>
                <w:rFonts w:hint="cs"/>
                <w:highlight w:val="cyan"/>
                <w:rtl/>
                <w:lang w:bidi="he-IL"/>
              </w:rPr>
              <w:t>לא לגרסה נוכחית עבור מנה</w:t>
            </w:r>
            <w:r>
              <w:rPr>
                <w:rFonts w:hint="cs"/>
                <w:highlight w:val="cyan"/>
                <w:rtl/>
                <w:lang w:bidi="he-IL"/>
              </w:rPr>
              <w:t>"</w:t>
            </w:r>
            <w:r w:rsidRPr="00B601BF">
              <w:rPr>
                <w:rFonts w:hint="cs"/>
                <w:highlight w:val="cyan"/>
                <w:rtl/>
                <w:lang w:bidi="he-IL"/>
              </w:rPr>
              <w:t>ר</w:t>
            </w:r>
          </w:p>
        </w:tc>
      </w:tr>
      <w:tr w:rsidRPr="00C317A3" w:rsidR="007E5736" w:rsidTr="007E5736" w14:paraId="61A16DA0" w14:textId="77777777">
        <w:tc>
          <w:tcPr>
            <w:cnfStyle w:val="001000000000" w:firstRow="0" w:lastRow="0" w:firstColumn="1" w:lastColumn="0" w:oddVBand="0" w:evenVBand="0" w:oddHBand="0" w:evenHBand="0" w:firstRowFirstColumn="0" w:firstRowLastColumn="0" w:lastRowFirstColumn="0" w:lastRowLastColumn="0"/>
            <w:tcW w:w="797" w:type="dxa"/>
          </w:tcPr>
          <w:p w:rsidR="007E5736" w:rsidP="00B35A43" w:rsidRDefault="00CE7E42" w14:paraId="2C10558E" w14:textId="1988B6FD">
            <w:pPr>
              <w:bidi/>
              <w:rPr>
                <w:rtl/>
                <w:lang w:bidi="he-IL"/>
              </w:rPr>
            </w:pPr>
            <w:r>
              <w:rPr>
                <w:rFonts w:hint="cs"/>
                <w:rtl/>
                <w:lang w:bidi="he-IL"/>
              </w:rPr>
              <w:t>2</w:t>
            </w:r>
          </w:p>
        </w:tc>
        <w:tc>
          <w:tcPr>
            <w:tcW w:w="1176" w:type="dxa"/>
          </w:tcPr>
          <w:p w:rsidR="007E5736" w:rsidRDefault="007E5736" w14:paraId="16ACE76C" w14:textId="64DF287D">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אישור </w:t>
            </w:r>
            <w:r w:rsidR="00C30FE1">
              <w:rPr>
                <w:rFonts w:hint="cs"/>
                <w:rtl/>
                <w:lang w:bidi="he-IL"/>
              </w:rPr>
              <w:t xml:space="preserve">חתימה על </w:t>
            </w:r>
            <w:r>
              <w:rPr>
                <w:rFonts w:hint="cs"/>
                <w:rtl/>
                <w:lang w:bidi="he-IL"/>
              </w:rPr>
              <w:t xml:space="preserve"> מסמכי</w:t>
            </w:r>
            <w:r w:rsidR="00C30FE1">
              <w:rPr>
                <w:rFonts w:hint="cs"/>
                <w:rtl/>
                <w:lang w:bidi="he-IL"/>
              </w:rPr>
              <w:t xml:space="preserve"> המכרז</w:t>
            </w:r>
          </w:p>
        </w:tc>
        <w:tc>
          <w:tcPr>
            <w:tcW w:w="1381" w:type="dxa"/>
          </w:tcPr>
          <w:p w:rsidR="007E5736" w:rsidRDefault="007E5736" w14:paraId="47386BFC" w14:textId="31BC01A4">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פורטל ספקים</w:t>
            </w:r>
          </w:p>
        </w:tc>
        <w:tc>
          <w:tcPr>
            <w:tcW w:w="2269" w:type="dxa"/>
          </w:tcPr>
          <w:p w:rsidR="007E5736" w:rsidRDefault="007E5736" w14:paraId="1D0CDFA0" w14:textId="77777777">
            <w:pPr>
              <w:bidi/>
              <w:cnfStyle w:val="000000000000" w:firstRow="0" w:lastRow="0" w:firstColumn="0" w:lastColumn="0" w:oddVBand="0" w:evenVBand="0" w:oddHBand="0" w:evenHBand="0" w:firstRowFirstColumn="0" w:firstRowLastColumn="0" w:lastRowFirstColumn="0" w:lastRowLastColumn="0"/>
              <w:rPr>
                <w:highlight w:val="yellow"/>
                <w:rtl/>
                <w:lang w:bidi="he-IL"/>
              </w:rPr>
            </w:pPr>
            <w:r>
              <w:rPr>
                <w:rFonts w:hint="cs"/>
                <w:rtl/>
                <w:lang w:bidi="he-IL"/>
              </w:rPr>
              <w:t>רשימת מסמכי מכרז עבורם נדרש אישור קריאה והסכמה ע"י משתמש מזוהה (הצהרות/נספחים/מפרטים טכניים לפי הגדרות המכרז + נוסח הצהרות שמנוהלות במערכת)</w:t>
            </w:r>
            <w:r w:rsidRPr="004043E3">
              <w:rPr>
                <w:rFonts w:hint="cs"/>
                <w:rtl/>
                <w:lang w:bidi="he-IL"/>
              </w:rPr>
              <w:t xml:space="preserve"> </w:t>
            </w:r>
            <w:r>
              <w:rPr>
                <w:rtl/>
                <w:lang w:bidi="he-IL"/>
              </w:rPr>
              <w:t>–</w:t>
            </w:r>
            <w:r w:rsidRPr="004043E3">
              <w:rPr>
                <w:rFonts w:hint="cs"/>
                <w:rtl/>
                <w:lang w:bidi="he-IL"/>
              </w:rPr>
              <w:t xml:space="preserve"> </w:t>
            </w:r>
            <w:r>
              <w:rPr>
                <w:rFonts w:hint="cs"/>
                <w:highlight w:val="yellow"/>
                <w:rtl/>
                <w:lang w:bidi="he-IL"/>
              </w:rPr>
              <w:t xml:space="preserve">טבלה. </w:t>
            </w:r>
            <w:r>
              <w:rPr>
                <w:rFonts w:hint="cs"/>
                <w:highlight w:val="yellow"/>
                <w:rtl/>
                <w:lang w:bidi="he-IL"/>
              </w:rPr>
              <w:lastRenderedPageBreak/>
              <w:t>מסמכים שמסומנים כ- "נדרש אישור קריאה"</w:t>
            </w:r>
          </w:p>
          <w:p w:rsidR="007E5736" w:rsidRDefault="007E5736" w14:paraId="11EBBB78" w14:textId="77777777">
            <w:pPr>
              <w:bidi/>
              <w:cnfStyle w:val="000000000000" w:firstRow="0" w:lastRow="0" w:firstColumn="0" w:lastColumn="0" w:oddVBand="0" w:evenVBand="0" w:oddHBand="0" w:evenHBand="0" w:firstRowFirstColumn="0" w:firstRowLastColumn="0" w:lastRowFirstColumn="0" w:lastRowLastColumn="0"/>
              <w:rPr>
                <w:rtl/>
                <w:lang w:bidi="he-IL"/>
              </w:rPr>
            </w:pPr>
          </w:p>
          <w:p w:rsidR="007E5736" w:rsidRDefault="007E5736" w14:paraId="1B83A2DE"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אישור קריאה והסכמה ע"י משתמש מזוהה עבור מסמכי מכרז </w:t>
            </w:r>
            <w:r>
              <w:rPr>
                <w:rtl/>
                <w:lang w:bidi="he-IL"/>
              </w:rPr>
              <w:t>–</w:t>
            </w:r>
            <w:r>
              <w:rPr>
                <w:rFonts w:hint="cs"/>
                <w:rtl/>
                <w:lang w:bidi="he-IL"/>
              </w:rPr>
              <w:t xml:space="preserve"> </w:t>
            </w:r>
            <w:r w:rsidRPr="0022502E">
              <w:rPr>
                <w:rFonts w:hint="cs"/>
                <w:highlight w:val="yellow"/>
                <w:rtl/>
                <w:lang w:bidi="he-IL"/>
              </w:rPr>
              <w:t>טבלה</w:t>
            </w:r>
            <w:r w:rsidRPr="00D54C35">
              <w:rPr>
                <w:rFonts w:hint="cs"/>
                <w:shd w:val="clear" w:color="auto" w:fill="FFFF00"/>
                <w:rtl/>
                <w:lang w:bidi="he-IL"/>
              </w:rPr>
              <w:t>. תאריך אישור לכל מסמכך</w:t>
            </w:r>
          </w:p>
          <w:p w:rsidR="007E5736" w:rsidRDefault="007E5736" w14:paraId="240BE1F0" w14:textId="77777777">
            <w:pPr>
              <w:bidi/>
              <w:cnfStyle w:val="000000000000" w:firstRow="0" w:lastRow="0" w:firstColumn="0" w:lastColumn="0" w:oddVBand="0" w:evenVBand="0" w:oddHBand="0" w:evenHBand="0" w:firstRowFirstColumn="0" w:firstRowLastColumn="0" w:lastRowFirstColumn="0" w:lastRowLastColumn="0"/>
              <w:rPr>
                <w:rtl/>
                <w:lang w:bidi="he-IL"/>
              </w:rPr>
            </w:pPr>
          </w:p>
          <w:p w:rsidRPr="00E03B18" w:rsidR="007E5736" w:rsidRDefault="007E5736" w14:paraId="76E76C02"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הודעת שינוים/תאריך עדכון מכרז - </w:t>
            </w:r>
            <w:r w:rsidRPr="0022502E">
              <w:rPr>
                <w:rFonts w:hint="cs"/>
                <w:highlight w:val="yellow"/>
                <w:rtl/>
                <w:lang w:bidi="he-IL"/>
              </w:rPr>
              <w:t>טבלה</w:t>
            </w:r>
          </w:p>
          <w:p w:rsidR="007E5736" w:rsidRDefault="007E5736" w14:paraId="27276EEE"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c>
          <w:tcPr>
            <w:tcW w:w="4961" w:type="dxa"/>
          </w:tcPr>
          <w:p w:rsidR="00630607" w:rsidP="00630607" w:rsidRDefault="00630607" w14:paraId="58C42CC6" w14:textId="5721663F">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lastRenderedPageBreak/>
              <w:t>הבהרה</w:t>
            </w:r>
            <w:r w:rsidRPr="007C2B85">
              <w:rPr>
                <w:rFonts w:hint="cs"/>
                <w:b/>
                <w:bCs/>
                <w:rtl/>
                <w:lang w:bidi="he-IL"/>
              </w:rPr>
              <w:t xml:space="preserve">: "חתימה על מסמכים" </w:t>
            </w:r>
            <w:r w:rsidRPr="007C2B85">
              <w:rPr>
                <w:b/>
                <w:bCs/>
                <w:rtl/>
                <w:lang w:bidi="he-IL"/>
              </w:rPr>
              <w:t>–</w:t>
            </w:r>
            <w:r w:rsidRPr="007C2B85">
              <w:rPr>
                <w:rFonts w:hint="cs"/>
                <w:b/>
                <w:bCs/>
                <w:rtl/>
                <w:lang w:bidi="he-IL"/>
              </w:rPr>
              <w:t xml:space="preserve"> הכוונה לחתימה דיגיטלית או לאישור דיגיטלי על קריאת מסמך והסכמה לתוכן שלו </w:t>
            </w:r>
            <w:r w:rsidRPr="007C2B85">
              <w:rPr>
                <w:b/>
                <w:bCs/>
                <w:rtl/>
                <w:lang w:bidi="he-IL"/>
              </w:rPr>
              <w:t>–</w:t>
            </w:r>
            <w:r w:rsidRPr="007C2B85">
              <w:rPr>
                <w:rFonts w:hint="cs"/>
                <w:b/>
                <w:bCs/>
                <w:rtl/>
                <w:lang w:bidi="he-IL"/>
              </w:rPr>
              <w:t xml:space="preserve"> תלוי בסוג המסמך, הנושא מנוהל בבסיס הנתונים של המערכת</w:t>
            </w:r>
          </w:p>
          <w:p w:rsidR="00630607" w:rsidRDefault="00630607" w14:paraId="23323912" w14:textId="77777777">
            <w:pPr>
              <w:bidi/>
              <w:cnfStyle w:val="000000000000" w:firstRow="0" w:lastRow="0" w:firstColumn="0" w:lastColumn="0" w:oddVBand="0" w:evenVBand="0" w:oddHBand="0" w:evenHBand="0" w:firstRowFirstColumn="0" w:firstRowLastColumn="0" w:lastRowFirstColumn="0" w:lastRowLastColumn="0"/>
              <w:rPr>
                <w:rtl/>
                <w:lang w:bidi="he-IL"/>
              </w:rPr>
            </w:pPr>
          </w:p>
          <w:p w:rsidRPr="00BD180C" w:rsidR="007E5736" w:rsidP="00630607" w:rsidRDefault="000D14F5" w14:paraId="2ED77103" w14:textId="15A2D781">
            <w:pPr>
              <w:bidi/>
              <w:cnfStyle w:val="000000000000" w:firstRow="0" w:lastRow="0" w:firstColumn="0" w:lastColumn="0" w:oddVBand="0" w:evenVBand="0" w:oddHBand="0" w:evenHBand="0" w:firstRowFirstColumn="0" w:firstRowLastColumn="0" w:lastRowFirstColumn="0" w:lastRowLastColumn="0"/>
              <w:rPr>
                <w:b/>
                <w:bCs/>
                <w:rtl/>
                <w:lang w:bidi="he-IL"/>
              </w:rPr>
            </w:pPr>
            <w:r w:rsidRPr="00BD180C">
              <w:rPr>
                <w:rFonts w:hint="cs"/>
                <w:b/>
                <w:bCs/>
                <w:rtl/>
                <w:lang w:bidi="he-IL"/>
              </w:rPr>
              <w:t>פרמטרים</w:t>
            </w:r>
            <w:r w:rsidRPr="00BD180C" w:rsidR="00B27097">
              <w:rPr>
                <w:rFonts w:hint="cs"/>
                <w:b/>
                <w:bCs/>
                <w:rtl/>
                <w:lang w:bidi="he-IL"/>
              </w:rPr>
              <w:t xml:space="preserve"> לקריאת שירות:</w:t>
            </w:r>
          </w:p>
          <w:p w:rsidR="00283554" w:rsidP="00A07B65" w:rsidRDefault="00283554" w14:paraId="7E4E8618" w14:textId="1CF476BD">
            <w:pPr>
              <w:pStyle w:val="a3"/>
              <w:numPr>
                <w:ilvl w:val="0"/>
                <w:numId w:val="11"/>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מזהה ספק</w:t>
            </w:r>
            <w:r w:rsidR="00B04E81">
              <w:rPr>
                <w:rFonts w:hint="cs"/>
                <w:rtl/>
                <w:lang w:bidi="he-IL"/>
              </w:rPr>
              <w:t xml:space="preserve"> (חברה)</w:t>
            </w:r>
          </w:p>
          <w:p w:rsidR="00283554" w:rsidP="00A07B65" w:rsidRDefault="00283554" w14:paraId="413EE7F8" w14:textId="48CD1168">
            <w:pPr>
              <w:pStyle w:val="a3"/>
              <w:numPr>
                <w:ilvl w:val="0"/>
                <w:numId w:val="11"/>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מזהה מכרז</w:t>
            </w:r>
          </w:p>
          <w:p w:rsidR="000A4FAF" w:rsidP="000A4FAF" w:rsidRDefault="000A4FAF" w14:paraId="0148D89F" w14:textId="77777777">
            <w:pPr>
              <w:bidi/>
              <w:cnfStyle w:val="000000000000" w:firstRow="0" w:lastRow="0" w:firstColumn="0" w:lastColumn="0" w:oddVBand="0" w:evenVBand="0" w:oddHBand="0" w:evenHBand="0" w:firstRowFirstColumn="0" w:firstRowLastColumn="0" w:lastRowFirstColumn="0" w:lastRowLastColumn="0"/>
              <w:rPr>
                <w:rtl/>
                <w:lang w:bidi="he-IL"/>
              </w:rPr>
            </w:pPr>
          </w:p>
          <w:p w:rsidRPr="00E361FE" w:rsidR="00B27097" w:rsidP="00B27097" w:rsidRDefault="00B27097" w14:paraId="1A9A3238" w14:textId="242B4102">
            <w:pPr>
              <w:bidi/>
              <w:cnfStyle w:val="000000000000" w:firstRow="0" w:lastRow="0" w:firstColumn="0" w:lastColumn="0" w:oddVBand="0" w:evenVBand="0" w:oddHBand="0" w:evenHBand="0" w:firstRowFirstColumn="0" w:firstRowLastColumn="0" w:lastRowFirstColumn="0" w:lastRowLastColumn="0"/>
              <w:rPr>
                <w:b/>
                <w:bCs/>
                <w:rtl/>
                <w:lang w:bidi="he-IL"/>
              </w:rPr>
            </w:pPr>
            <w:r w:rsidRPr="00E361FE">
              <w:rPr>
                <w:rFonts w:hint="cs"/>
                <w:b/>
                <w:bCs/>
                <w:rtl/>
                <w:lang w:bidi="he-IL"/>
              </w:rPr>
              <w:lastRenderedPageBreak/>
              <w:t xml:space="preserve">פרמטרים </w:t>
            </w:r>
            <w:r w:rsidRPr="00E361FE" w:rsidR="00EC710D">
              <w:rPr>
                <w:rFonts w:hint="cs"/>
                <w:b/>
                <w:bCs/>
                <w:rtl/>
                <w:lang w:bidi="he-IL"/>
              </w:rPr>
              <w:t>חוזרים:</w:t>
            </w:r>
          </w:p>
          <w:p w:rsidR="00EC710D" w:rsidP="00A07B65" w:rsidRDefault="00E80409" w14:paraId="337E0602" w14:textId="77778D70">
            <w:pPr>
              <w:pStyle w:val="a3"/>
              <w:numPr>
                <w:ilvl w:val="0"/>
                <w:numId w:val="12"/>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האם נדרש</w:t>
            </w:r>
            <w:r w:rsidR="00A246EC">
              <w:rPr>
                <w:rFonts w:hint="cs"/>
                <w:rtl/>
                <w:lang w:bidi="he-IL"/>
              </w:rPr>
              <w:t>ת חתימה על מסמכי המכרז</w:t>
            </w:r>
            <w:r w:rsidR="00BC298C">
              <w:rPr>
                <w:rFonts w:hint="cs"/>
                <w:rtl/>
                <w:lang w:bidi="he-IL"/>
              </w:rPr>
              <w:t xml:space="preserve"> </w:t>
            </w:r>
            <w:r w:rsidR="00BC298C">
              <w:rPr>
                <w:rtl/>
                <w:lang w:bidi="he-IL"/>
              </w:rPr>
              <w:t>–</w:t>
            </w:r>
            <w:r w:rsidR="00BC298C">
              <w:rPr>
                <w:rFonts w:hint="cs"/>
                <w:rtl/>
                <w:lang w:bidi="he-IL"/>
              </w:rPr>
              <w:t xml:space="preserve"> 0 </w:t>
            </w:r>
            <w:r w:rsidR="002523AA">
              <w:rPr>
                <w:rFonts w:hint="cs"/>
                <w:rtl/>
                <w:lang w:bidi="he-IL"/>
              </w:rPr>
              <w:t xml:space="preserve">(לא נדרשת) </w:t>
            </w:r>
            <w:r w:rsidR="00BC298C">
              <w:rPr>
                <w:rFonts w:hint="cs"/>
                <w:rtl/>
                <w:lang w:bidi="he-IL"/>
              </w:rPr>
              <w:t>או 1</w:t>
            </w:r>
            <w:r w:rsidR="007421E8">
              <w:rPr>
                <w:rFonts w:hint="cs"/>
                <w:rtl/>
                <w:lang w:bidi="he-IL"/>
              </w:rPr>
              <w:t xml:space="preserve"> </w:t>
            </w:r>
            <w:r w:rsidR="002523AA">
              <w:rPr>
                <w:rFonts w:hint="cs"/>
                <w:rtl/>
                <w:lang w:bidi="he-IL"/>
              </w:rPr>
              <w:t>(נדרשת)</w:t>
            </w:r>
          </w:p>
          <w:p w:rsidR="00EC710D" w:rsidP="00EC710D" w:rsidRDefault="00EC710D" w14:paraId="53A65F17" w14:textId="77777777">
            <w:pPr>
              <w:bidi/>
              <w:cnfStyle w:val="000000000000" w:firstRow="0" w:lastRow="0" w:firstColumn="0" w:lastColumn="0" w:oddVBand="0" w:evenVBand="0" w:oddHBand="0" w:evenHBand="0" w:firstRowFirstColumn="0" w:firstRowLastColumn="0" w:lastRowFirstColumn="0" w:lastRowLastColumn="0"/>
              <w:rPr>
                <w:rtl/>
                <w:lang w:bidi="he-IL"/>
              </w:rPr>
            </w:pPr>
          </w:p>
          <w:p w:rsidR="007E5736" w:rsidRDefault="007E5736" w14:paraId="686EEDF5"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B64744">
              <w:rPr>
                <w:rFonts w:hint="cs"/>
                <w:b/>
                <w:bCs/>
                <w:rtl/>
                <w:lang w:bidi="he-IL"/>
              </w:rPr>
              <w:t>תהליך 1 "תחילת תהליך במערכת מענה מקוון למכרזים"</w:t>
            </w:r>
            <w:r>
              <w:rPr>
                <w:rFonts w:hint="cs"/>
                <w:rtl/>
                <w:lang w:bidi="he-IL"/>
              </w:rPr>
              <w:t xml:space="preserve"> (</w:t>
            </w:r>
            <w:r w:rsidRPr="00812E84">
              <w:rPr>
                <w:rFonts w:hint="cs"/>
                <w:highlight w:val="cyan"/>
                <w:rtl/>
                <w:lang w:bidi="he-IL"/>
              </w:rPr>
              <w:t xml:space="preserve">ללא תהליך "חתימה על מסמכים לטווח ארוך </w:t>
            </w:r>
            <w:r w:rsidRPr="00812E84">
              <w:rPr>
                <w:highlight w:val="cyan"/>
                <w:rtl/>
                <w:lang w:bidi="he-IL"/>
              </w:rPr>
              <w:t>–</w:t>
            </w:r>
            <w:r w:rsidRPr="00812E84">
              <w:rPr>
                <w:rFonts w:hint="cs"/>
                <w:highlight w:val="cyan"/>
                <w:rtl/>
                <w:lang w:bidi="he-IL"/>
              </w:rPr>
              <w:t xml:space="preserve"> לא לגרסה הנוכחית</w:t>
            </w:r>
            <w:r>
              <w:rPr>
                <w:rFonts w:hint="cs"/>
                <w:rtl/>
                <w:lang w:bidi="he-IL"/>
              </w:rPr>
              <w:t>)</w:t>
            </w:r>
          </w:p>
          <w:p w:rsidRPr="00B64744" w:rsidR="007E5736" w:rsidRDefault="007E5736" w14:paraId="02ABD0CF" w14:textId="7DD245C4">
            <w:pPr>
              <w:bidi/>
              <w:cnfStyle w:val="000000000000" w:firstRow="0" w:lastRow="0" w:firstColumn="0" w:lastColumn="0" w:oddVBand="0" w:evenVBand="0" w:oddHBand="0" w:evenHBand="0" w:firstRowFirstColumn="0" w:firstRowLastColumn="0" w:lastRowFirstColumn="0" w:lastRowLastColumn="0"/>
              <w:rPr>
                <w:b/>
                <w:bCs/>
                <w:rtl/>
                <w:lang w:bidi="he-IL"/>
              </w:rPr>
            </w:pPr>
            <w:r w:rsidRPr="00B64744">
              <w:rPr>
                <w:rFonts w:hint="cs"/>
                <w:b/>
                <w:bCs/>
                <w:rtl/>
                <w:lang w:bidi="he-IL"/>
              </w:rPr>
              <w:t>תהליך 3 "</w:t>
            </w:r>
            <w:r w:rsidRPr="009453DE" w:rsidR="009453DE">
              <w:rPr>
                <w:rFonts w:cs="Arial"/>
                <w:b/>
                <w:bCs/>
                <w:rtl/>
                <w:lang w:bidi="he-IL"/>
              </w:rPr>
              <w:t>התראה על דרישה לאישור קריאת מסמכים</w:t>
            </w:r>
            <w:r w:rsidR="00047F5A">
              <w:rPr>
                <w:rFonts w:hint="cs" w:cs="Arial"/>
                <w:b/>
                <w:bCs/>
                <w:rtl/>
                <w:lang w:bidi="he-IL"/>
              </w:rPr>
              <w:t>"</w:t>
            </w:r>
          </w:p>
          <w:p w:rsidR="007E5736" w:rsidP="00A07B65" w:rsidRDefault="008D1A28" w14:paraId="147651E5" w14:textId="3C837CDF">
            <w:pPr>
              <w:pStyle w:val="a3"/>
              <w:numPr>
                <w:ilvl w:val="0"/>
                <w:numId w:val="8"/>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אם</w:t>
            </w:r>
            <w:r w:rsidR="006231A8">
              <w:rPr>
                <w:rFonts w:hint="cs"/>
                <w:rtl/>
                <w:lang w:bidi="he-IL"/>
              </w:rPr>
              <w:t xml:space="preserve"> </w:t>
            </w:r>
            <w:r w:rsidRPr="00143C65" w:rsidR="007E5736">
              <w:rPr>
                <w:rFonts w:hint="cs"/>
                <w:b/>
                <w:bCs/>
                <w:rtl/>
                <w:lang w:bidi="he-IL"/>
              </w:rPr>
              <w:t>לא נדרשת</w:t>
            </w:r>
            <w:r w:rsidR="007E5736">
              <w:rPr>
                <w:rFonts w:hint="cs"/>
                <w:rtl/>
                <w:lang w:bidi="he-IL"/>
              </w:rPr>
              <w:t xml:space="preserve"> חתימה</w:t>
            </w:r>
            <w:r w:rsidR="00A66263">
              <w:rPr>
                <w:rFonts w:hint="cs"/>
                <w:rtl/>
                <w:lang w:bidi="he-IL"/>
              </w:rPr>
              <w:t xml:space="preserve">, </w:t>
            </w:r>
            <w:r w:rsidRPr="00486D98" w:rsidR="00A66263">
              <w:rPr>
                <w:rFonts w:hint="cs"/>
                <w:rtl/>
                <w:lang w:bidi="he-IL"/>
              </w:rPr>
              <w:t>יש</w:t>
            </w:r>
            <w:r w:rsidRPr="00847619" w:rsidR="00A66263">
              <w:rPr>
                <w:rFonts w:hint="cs"/>
                <w:b/>
                <w:bCs/>
                <w:rtl/>
                <w:lang w:bidi="he-IL"/>
              </w:rPr>
              <w:t xml:space="preserve"> להחזיר פרמטר </w:t>
            </w:r>
            <w:r w:rsidRPr="00847619" w:rsidR="00181DD1">
              <w:rPr>
                <w:rFonts w:hint="cs"/>
                <w:b/>
                <w:bCs/>
                <w:rtl/>
                <w:lang w:bidi="he-IL"/>
              </w:rPr>
              <w:t>"</w:t>
            </w:r>
            <w:r w:rsidRPr="00847619" w:rsidR="00A66263">
              <w:rPr>
                <w:rFonts w:hint="cs"/>
                <w:b/>
                <w:bCs/>
                <w:rtl/>
                <w:lang w:bidi="he-IL"/>
              </w:rPr>
              <w:t>האם נדרשת חתימה על מסמכי המכרז</w:t>
            </w:r>
            <w:r w:rsidRPr="00847619" w:rsidR="00181DD1">
              <w:rPr>
                <w:rFonts w:hint="cs"/>
                <w:b/>
                <w:bCs/>
                <w:rtl/>
                <w:lang w:bidi="he-IL"/>
              </w:rPr>
              <w:t>"</w:t>
            </w:r>
            <w:r w:rsidRPr="00847619" w:rsidR="00A66263">
              <w:rPr>
                <w:rFonts w:hint="cs"/>
                <w:b/>
                <w:bCs/>
                <w:rtl/>
                <w:lang w:bidi="he-IL"/>
              </w:rPr>
              <w:t xml:space="preserve"> </w:t>
            </w:r>
            <w:r w:rsidRPr="00847619" w:rsidR="00181DD1">
              <w:rPr>
                <w:rFonts w:hint="cs"/>
                <w:b/>
                <w:bCs/>
                <w:rtl/>
                <w:lang w:bidi="he-IL"/>
              </w:rPr>
              <w:t>=</w:t>
            </w:r>
            <w:r w:rsidRPr="00847619" w:rsidR="00A66263">
              <w:rPr>
                <w:rFonts w:hint="cs"/>
                <w:b/>
                <w:bCs/>
                <w:rtl/>
                <w:lang w:bidi="he-IL"/>
              </w:rPr>
              <w:t xml:space="preserve"> 0</w:t>
            </w:r>
            <w:r w:rsidRPr="00847619" w:rsidR="007E5736">
              <w:rPr>
                <w:rFonts w:hint="cs"/>
                <w:b/>
                <w:bCs/>
                <w:rtl/>
                <w:lang w:bidi="he-IL"/>
              </w:rPr>
              <w:t xml:space="preserve"> </w:t>
            </w:r>
          </w:p>
          <w:p w:rsidRPr="00C317A3" w:rsidR="007E5736" w:rsidP="00A07B65" w:rsidRDefault="00B15143" w14:paraId="437E5C22" w14:textId="3B5F6490">
            <w:pPr>
              <w:pStyle w:val="a3"/>
              <w:numPr>
                <w:ilvl w:val="0"/>
                <w:numId w:val="8"/>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אם</w:t>
            </w:r>
            <w:r w:rsidR="00CA3AB2">
              <w:rPr>
                <w:rFonts w:hint="cs"/>
                <w:rtl/>
                <w:lang w:bidi="he-IL"/>
              </w:rPr>
              <w:t xml:space="preserve"> </w:t>
            </w:r>
            <w:r w:rsidRPr="00143C65" w:rsidR="007E5736">
              <w:rPr>
                <w:rFonts w:hint="cs"/>
                <w:b/>
                <w:bCs/>
                <w:rtl/>
                <w:lang w:bidi="he-IL"/>
              </w:rPr>
              <w:t>נדרשת</w:t>
            </w:r>
            <w:r w:rsidR="007E5736">
              <w:rPr>
                <w:rFonts w:hint="cs"/>
                <w:rtl/>
                <w:lang w:bidi="he-IL"/>
              </w:rPr>
              <w:t xml:space="preserve"> חתימה</w:t>
            </w:r>
            <w:r w:rsidR="00486D98">
              <w:rPr>
                <w:rFonts w:hint="cs"/>
                <w:rtl/>
                <w:lang w:bidi="he-IL"/>
              </w:rPr>
              <w:t xml:space="preserve">, יש </w:t>
            </w:r>
            <w:r w:rsidRPr="00847619" w:rsidR="003A1AAE">
              <w:rPr>
                <w:rFonts w:hint="cs"/>
                <w:b/>
                <w:bCs/>
                <w:rtl/>
                <w:lang w:bidi="he-IL"/>
              </w:rPr>
              <w:t xml:space="preserve">להחזיר פרמטר "האם נדרשת חתימה על מסמכי המכרז" = </w:t>
            </w:r>
            <w:r w:rsidR="003A1AAE">
              <w:rPr>
                <w:rFonts w:hint="cs"/>
                <w:b/>
                <w:bCs/>
                <w:rtl/>
                <w:lang w:bidi="he-IL"/>
              </w:rPr>
              <w:t>1</w:t>
            </w:r>
          </w:p>
        </w:tc>
      </w:tr>
      <w:tr w:rsidRPr="00C317A3" w:rsidR="00D718BB" w:rsidTr="007E5736" w14:paraId="22A5EDC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7" w:type="dxa"/>
          </w:tcPr>
          <w:p w:rsidR="00D718BB" w:rsidP="00B35A43" w:rsidRDefault="00D718BB" w14:paraId="1B56BF8B" w14:textId="52A0DAAB">
            <w:pPr>
              <w:bidi/>
              <w:rPr>
                <w:rtl/>
                <w:lang w:bidi="he-IL"/>
              </w:rPr>
            </w:pPr>
            <w:r>
              <w:rPr>
                <w:rFonts w:hint="cs"/>
                <w:rtl/>
                <w:lang w:bidi="he-IL"/>
              </w:rPr>
              <w:lastRenderedPageBreak/>
              <w:t>3</w:t>
            </w:r>
          </w:p>
        </w:tc>
        <w:tc>
          <w:tcPr>
            <w:tcW w:w="1176" w:type="dxa"/>
          </w:tcPr>
          <w:p w:rsidR="00D718BB" w:rsidRDefault="00D718BB" w14:paraId="69FEEB92" w14:textId="602387E0">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קבלת מידע מפורטל הספקים</w:t>
            </w:r>
            <w:r w:rsidR="00B33471">
              <w:rPr>
                <w:rFonts w:hint="cs"/>
                <w:rtl/>
                <w:lang w:bidi="he-IL"/>
              </w:rPr>
              <w:t xml:space="preserve"> אודות משתמש, אנשי קשר ומכרז</w:t>
            </w:r>
          </w:p>
        </w:tc>
        <w:tc>
          <w:tcPr>
            <w:tcW w:w="1381" w:type="dxa"/>
          </w:tcPr>
          <w:p w:rsidR="00D718BB" w:rsidRDefault="006F59E8" w14:paraId="73A02317" w14:textId="04DFFC1C">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מענה מקוון</w:t>
            </w:r>
          </w:p>
        </w:tc>
        <w:tc>
          <w:tcPr>
            <w:tcW w:w="2269" w:type="dxa"/>
          </w:tcPr>
          <w:p w:rsidR="00D718BB" w:rsidRDefault="006F59E8" w14:paraId="616F2E80" w14:textId="147CFE5A">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ראו מסמך אפיון שנכתב עבור שירות </w:t>
            </w:r>
            <w:r w:rsidR="007E231D">
              <w:rPr>
                <w:rFonts w:hint="cs"/>
                <w:rtl/>
                <w:lang w:bidi="he-IL"/>
              </w:rPr>
              <w:t>מ</w:t>
            </w:r>
            <w:r>
              <w:rPr>
                <w:rFonts w:hint="cs"/>
                <w:rtl/>
                <w:lang w:bidi="he-IL"/>
              </w:rPr>
              <w:t>פורטל הספקים</w:t>
            </w:r>
            <w:r w:rsidR="007E231D">
              <w:rPr>
                <w:rFonts w:hint="cs"/>
                <w:rtl/>
                <w:lang w:bidi="he-IL"/>
              </w:rPr>
              <w:t xml:space="preserve"> עבור מענה מקוון</w:t>
            </w:r>
          </w:p>
        </w:tc>
        <w:tc>
          <w:tcPr>
            <w:tcW w:w="4961" w:type="dxa"/>
          </w:tcPr>
          <w:p w:rsidR="00D718BB" w:rsidP="00630607" w:rsidRDefault="00D1532A" w14:paraId="0157DC2A" w14:textId="25FC2A8E">
            <w:pPr>
              <w:bidi/>
              <w:cnfStyle w:val="000000100000" w:firstRow="0" w:lastRow="0" w:firstColumn="0" w:lastColumn="0" w:oddVBand="0" w:evenVBand="0" w:oddHBand="1" w:evenHBand="0" w:firstRowFirstColumn="0" w:firstRowLastColumn="0" w:lastRowFirstColumn="0" w:lastRowLastColumn="0"/>
              <w:rPr>
                <w:b/>
                <w:bCs/>
                <w:rtl/>
                <w:lang w:bidi="he-IL"/>
              </w:rPr>
            </w:pPr>
            <w:hyperlink w:history="1" r:id="rId31">
              <w:proofErr w:type="spellStart"/>
              <w:r w:rsidR="006F59E8">
                <w:rPr>
                  <w:rStyle w:val="Hyperlink"/>
                  <w:rtl/>
                  <w:lang w:bidi="he-IL"/>
                </w:rPr>
                <w:t>שרותים</w:t>
              </w:r>
              <w:proofErr w:type="spellEnd"/>
              <w:r w:rsidR="006F59E8">
                <w:rPr>
                  <w:rStyle w:val="Hyperlink"/>
                  <w:rtl/>
                  <w:lang w:bidi="he-IL"/>
                </w:rPr>
                <w:t xml:space="preserve"> עבור מענה מקוון</w:t>
              </w:r>
              <w:r w:rsidR="006F59E8">
                <w:rPr>
                  <w:rStyle w:val="Hyperlink"/>
                </w:rPr>
                <w:t>.docx</w:t>
              </w:r>
            </w:hyperlink>
          </w:p>
        </w:tc>
      </w:tr>
      <w:tr w:rsidRPr="00C317A3" w:rsidR="001F7E84" w:rsidTr="007E5736" w14:paraId="578509C1" w14:textId="77777777">
        <w:tc>
          <w:tcPr>
            <w:cnfStyle w:val="001000000000" w:firstRow="0" w:lastRow="0" w:firstColumn="1" w:lastColumn="0" w:oddVBand="0" w:evenVBand="0" w:oddHBand="0" w:evenHBand="0" w:firstRowFirstColumn="0" w:firstRowLastColumn="0" w:lastRowFirstColumn="0" w:lastRowLastColumn="0"/>
            <w:tcW w:w="797" w:type="dxa"/>
          </w:tcPr>
          <w:p w:rsidR="001F7E84" w:rsidP="00B35A43" w:rsidRDefault="001F7E84" w14:paraId="4BAC6247" w14:textId="25D41345">
            <w:pPr>
              <w:bidi/>
              <w:rPr>
                <w:rtl/>
                <w:lang w:bidi="he-IL"/>
              </w:rPr>
            </w:pPr>
            <w:r>
              <w:rPr>
                <w:rFonts w:hint="cs"/>
                <w:rtl/>
                <w:lang w:bidi="he-IL"/>
              </w:rPr>
              <w:t>4</w:t>
            </w:r>
          </w:p>
        </w:tc>
        <w:tc>
          <w:tcPr>
            <w:tcW w:w="1176" w:type="dxa"/>
          </w:tcPr>
          <w:p w:rsidR="001F7E84" w:rsidRDefault="00B33471" w14:paraId="2F43269E" w14:textId="05FD1296">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העברת מידה</w:t>
            </w:r>
            <w:r w:rsidR="005E008C">
              <w:rPr>
                <w:rFonts w:hint="cs"/>
                <w:rtl/>
                <w:lang w:bidi="he-IL"/>
              </w:rPr>
              <w:t xml:space="preserve"> </w:t>
            </w:r>
            <w:r w:rsidR="00141E07">
              <w:rPr>
                <w:rFonts w:hint="cs"/>
                <w:rtl/>
                <w:lang w:bidi="he-IL"/>
              </w:rPr>
              <w:t xml:space="preserve">דרך מערכת </w:t>
            </w:r>
            <w:proofErr w:type="spellStart"/>
            <w:r w:rsidR="00141E07">
              <w:rPr>
                <w:rFonts w:hint="cs"/>
                <w:rtl/>
                <w:lang w:bidi="he-IL"/>
              </w:rPr>
              <w:t>מיסור</w:t>
            </w:r>
            <w:proofErr w:type="spellEnd"/>
            <w:r w:rsidR="00141E07">
              <w:rPr>
                <w:rFonts w:hint="cs"/>
                <w:rtl/>
                <w:lang w:bidi="he-IL"/>
              </w:rPr>
              <w:t xml:space="preserve"> </w:t>
            </w:r>
            <w:r w:rsidR="005E008C">
              <w:rPr>
                <w:rFonts w:hint="cs"/>
                <w:rtl/>
                <w:lang w:bidi="he-IL"/>
              </w:rPr>
              <w:t xml:space="preserve">ל </w:t>
            </w:r>
            <w:r w:rsidR="005E008C">
              <w:rPr>
                <w:rFonts w:hint="cs"/>
                <w:lang w:bidi="he-IL"/>
              </w:rPr>
              <w:t>SAP</w:t>
            </w:r>
            <w:r w:rsidR="005E008C">
              <w:rPr>
                <w:rFonts w:hint="cs"/>
                <w:rtl/>
                <w:lang w:bidi="he-IL"/>
              </w:rPr>
              <w:t xml:space="preserve"> אודות מענים למכרז</w:t>
            </w:r>
          </w:p>
        </w:tc>
        <w:tc>
          <w:tcPr>
            <w:tcW w:w="1381" w:type="dxa"/>
          </w:tcPr>
          <w:p w:rsidR="00201B30" w:rsidRDefault="00A96C2C" w14:paraId="54711351" w14:textId="535C069F">
            <w:pPr>
              <w:bidi/>
              <w:cnfStyle w:val="000000000000" w:firstRow="0" w:lastRow="0" w:firstColumn="0" w:lastColumn="0" w:oddVBand="0" w:evenVBand="0" w:oddHBand="0" w:evenHBand="0" w:firstRowFirstColumn="0" w:firstRowLastColumn="0" w:lastRowFirstColumn="0" w:lastRowLastColumn="0"/>
              <w:rPr>
                <w:rtl/>
                <w:lang w:bidi="he-IL"/>
              </w:rPr>
            </w:pPr>
            <w:proofErr w:type="spellStart"/>
            <w:r>
              <w:rPr>
                <w:rFonts w:hint="cs"/>
                <w:rtl/>
                <w:lang w:bidi="he-IL"/>
              </w:rPr>
              <w:t>מיסור</w:t>
            </w:r>
            <w:proofErr w:type="spellEnd"/>
            <w:r w:rsidR="00BD2B72">
              <w:rPr>
                <w:rFonts w:hint="cs"/>
                <w:rtl/>
                <w:lang w:bidi="he-IL"/>
              </w:rPr>
              <w:t xml:space="preserve"> ברשת ירוקה</w:t>
            </w:r>
          </w:p>
          <w:p w:rsidR="003F3528" w:rsidP="003F3528" w:rsidRDefault="003F3528" w14:paraId="1CA1E6F9" w14:textId="77777777">
            <w:pPr>
              <w:bidi/>
              <w:cnfStyle w:val="000000000000" w:firstRow="0" w:lastRow="0" w:firstColumn="0" w:lastColumn="0" w:oddVBand="0" w:evenVBand="0" w:oddHBand="0" w:evenHBand="0" w:firstRowFirstColumn="0" w:firstRowLastColumn="0" w:lastRowFirstColumn="0" w:lastRowLastColumn="0"/>
              <w:rPr>
                <w:rtl/>
                <w:lang w:bidi="he-IL"/>
              </w:rPr>
            </w:pPr>
          </w:p>
          <w:p w:rsidR="001F7E84" w:rsidP="00201B30" w:rsidRDefault="005E008C" w14:paraId="3E2D59A9" w14:textId="04CD2606">
            <w:pPr>
              <w:bidi/>
              <w:cnfStyle w:val="000000000000" w:firstRow="0" w:lastRow="0" w:firstColumn="0" w:lastColumn="0" w:oddVBand="0" w:evenVBand="0" w:oddHBand="0" w:evenHBand="0" w:firstRowFirstColumn="0" w:firstRowLastColumn="0" w:lastRowFirstColumn="0" w:lastRowLastColumn="0"/>
              <w:rPr>
                <w:rtl/>
                <w:lang w:bidi="he-IL"/>
              </w:rPr>
            </w:pPr>
            <w:r>
              <w:rPr>
                <w:rFonts w:hint="cs"/>
                <w:lang w:bidi="he-IL"/>
              </w:rPr>
              <w:t>SAP</w:t>
            </w:r>
            <w:r w:rsidR="003F3528">
              <w:rPr>
                <w:rFonts w:hint="cs"/>
                <w:rtl/>
                <w:lang w:bidi="he-IL"/>
              </w:rPr>
              <w:t xml:space="preserve"> </w:t>
            </w:r>
            <w:r w:rsidR="009A2DA3">
              <w:rPr>
                <w:rFonts w:hint="cs"/>
                <w:rtl/>
                <w:lang w:bidi="he-IL"/>
              </w:rPr>
              <w:t>ברשת</w:t>
            </w:r>
            <w:r w:rsidR="003F3528">
              <w:rPr>
                <w:rFonts w:hint="cs"/>
                <w:rtl/>
                <w:lang w:bidi="he-IL"/>
              </w:rPr>
              <w:t xml:space="preserve"> פנימית</w:t>
            </w:r>
          </w:p>
        </w:tc>
        <w:tc>
          <w:tcPr>
            <w:tcW w:w="2269" w:type="dxa"/>
          </w:tcPr>
          <w:p w:rsidR="001F7E84" w:rsidRDefault="00F9209F" w14:paraId="6CD56F33" w14:textId="664F2FCD">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רשימת מענים במערכת מענה מקוון</w:t>
            </w:r>
          </w:p>
        </w:tc>
        <w:tc>
          <w:tcPr>
            <w:tcW w:w="4961" w:type="dxa"/>
          </w:tcPr>
          <w:p w:rsidR="00C76674" w:rsidP="00630607" w:rsidRDefault="00BF40B7" w14:paraId="46DA1D5F"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4C41C8">
              <w:rPr>
                <w:rFonts w:hint="cs"/>
                <w:b/>
                <w:bCs/>
                <w:rtl/>
                <w:lang w:bidi="he-IL"/>
              </w:rPr>
              <w:t xml:space="preserve">יצירת קובץ </w:t>
            </w:r>
            <w:r w:rsidRPr="004C41C8" w:rsidR="002560A3">
              <w:rPr>
                <w:rFonts w:hint="cs"/>
                <w:b/>
                <w:bCs/>
                <w:rtl/>
                <w:lang w:bidi="he-IL"/>
              </w:rPr>
              <w:t>מרכז</w:t>
            </w:r>
            <w:r w:rsidRPr="004C41C8" w:rsidR="00296928">
              <w:rPr>
                <w:rFonts w:hint="cs"/>
                <w:b/>
                <w:bCs/>
                <w:rtl/>
                <w:lang w:bidi="he-IL"/>
              </w:rPr>
              <w:t xml:space="preserve"> מוביל</w:t>
            </w:r>
            <w:r w:rsidRPr="004C41C8" w:rsidR="006023FA">
              <w:rPr>
                <w:rFonts w:hint="cs"/>
                <w:b/>
                <w:bCs/>
                <w:rtl/>
                <w:lang w:bidi="he-IL"/>
              </w:rPr>
              <w:t xml:space="preserve"> עבור מכרז בודד</w:t>
            </w:r>
            <w:r w:rsidR="00174829">
              <w:rPr>
                <w:rFonts w:hint="cs"/>
                <w:rtl/>
                <w:lang w:bidi="he-IL"/>
              </w:rPr>
              <w:t xml:space="preserve">. </w:t>
            </w:r>
          </w:p>
          <w:p w:rsidR="001F7E84" w:rsidP="00C76674" w:rsidRDefault="009315DF" w14:paraId="50436268" w14:textId="318B3E83">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תצורת הקובץ </w:t>
            </w:r>
            <w:r>
              <w:rPr>
                <w:rFonts w:hint="cs"/>
                <w:lang w:bidi="he-IL"/>
              </w:rPr>
              <w:t>XLS</w:t>
            </w:r>
            <w:r w:rsidR="0006737F">
              <w:rPr>
                <w:rFonts w:hint="cs"/>
                <w:rtl/>
                <w:lang w:bidi="he-IL"/>
              </w:rPr>
              <w:t>.</w:t>
            </w:r>
          </w:p>
          <w:p w:rsidR="00BD2B72" w:rsidP="00BD2B72" w:rsidRDefault="00992F80" w14:paraId="3D35E2AE" w14:textId="01527F1E">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שם הקובץ </w:t>
            </w:r>
            <w:r w:rsidR="006154EC">
              <w:rPr>
                <w:rtl/>
                <w:lang w:bidi="he-IL"/>
              </w:rPr>
              <w:t>–</w:t>
            </w:r>
            <w:r>
              <w:rPr>
                <w:rFonts w:hint="cs"/>
                <w:rtl/>
                <w:lang w:bidi="he-IL"/>
              </w:rPr>
              <w:t xml:space="preserve"> </w:t>
            </w:r>
            <w:proofErr w:type="spellStart"/>
            <w:r w:rsidR="006154EC">
              <w:rPr>
                <w:rFonts w:hint="cs"/>
                <w:lang w:bidi="he-IL"/>
              </w:rPr>
              <w:t>RFQNUM</w:t>
            </w:r>
            <w:r w:rsidR="006154EC">
              <w:rPr>
                <w:lang w:bidi="he-IL"/>
              </w:rPr>
              <w:t>_list</w:t>
            </w:r>
            <w:proofErr w:type="spellEnd"/>
            <w:r w:rsidR="006154EC">
              <w:rPr>
                <w:rFonts w:hint="cs"/>
                <w:rtl/>
                <w:lang w:bidi="he-IL"/>
              </w:rPr>
              <w:t xml:space="preserve"> (</w:t>
            </w:r>
            <w:r w:rsidR="006154EC">
              <w:rPr>
                <w:rFonts w:hint="cs"/>
                <w:lang w:bidi="he-IL"/>
              </w:rPr>
              <w:t>RFQNUM</w:t>
            </w:r>
            <w:r w:rsidR="006154EC">
              <w:rPr>
                <w:rFonts w:hint="cs"/>
                <w:rtl/>
                <w:lang w:bidi="he-IL"/>
              </w:rPr>
              <w:t xml:space="preserve"> = מספר </w:t>
            </w:r>
            <w:r w:rsidR="00C36247">
              <w:rPr>
                <w:rFonts w:hint="cs"/>
                <w:rtl/>
                <w:lang w:bidi="he-IL"/>
              </w:rPr>
              <w:t>מכרז)</w:t>
            </w:r>
          </w:p>
          <w:p w:rsidR="005E184A" w:rsidP="005E184A" w:rsidRDefault="0033692D" w14:paraId="4B952906" w14:textId="4F29A04B">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מבנה</w:t>
            </w:r>
            <w:r w:rsidR="005E184A">
              <w:rPr>
                <w:rFonts w:hint="cs"/>
                <w:rtl/>
                <w:lang w:bidi="he-IL"/>
              </w:rPr>
              <w:t xml:space="preserve"> הקובץ:</w:t>
            </w:r>
          </w:p>
          <w:p w:rsidR="00B222D7" w:rsidP="006E7054" w:rsidRDefault="002C1B53" w14:paraId="0CDFB113" w14:textId="1D41B5A9">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אם קיימות</w:t>
            </w:r>
            <w:r w:rsidRPr="00327449" w:rsidR="00327449">
              <w:rPr>
                <w:rFonts w:hint="cs"/>
                <w:b/>
                <w:bCs/>
                <w:rtl/>
                <w:lang w:bidi="he-IL"/>
              </w:rPr>
              <w:t xml:space="preserve"> הצעות/נמנע</w:t>
            </w:r>
            <w:r w:rsidR="00111868">
              <w:rPr>
                <w:rFonts w:hint="cs"/>
                <w:b/>
                <w:bCs/>
                <w:rtl/>
                <w:lang w:bidi="he-IL"/>
              </w:rPr>
              <w:t xml:space="preserve"> למכרז</w:t>
            </w:r>
            <w:r w:rsidRPr="00586725" w:rsidR="0033692D">
              <w:rPr>
                <w:rFonts w:hint="cs"/>
                <w:rtl/>
                <w:lang w:bidi="he-IL"/>
              </w:rPr>
              <w:t xml:space="preserve"> </w:t>
            </w:r>
            <w:r w:rsidR="00FE4403">
              <w:rPr>
                <w:rFonts w:hint="cs"/>
                <w:rtl/>
                <w:lang w:bidi="he-IL"/>
              </w:rPr>
              <w:t>הקובץ יכיל</w:t>
            </w:r>
            <w:r w:rsidR="006E7054">
              <w:rPr>
                <w:rFonts w:hint="cs"/>
                <w:rtl/>
                <w:lang w:bidi="he-IL"/>
              </w:rPr>
              <w:t xml:space="preserve"> </w:t>
            </w:r>
            <w:r w:rsidR="00E0246A">
              <w:rPr>
                <w:rFonts w:hint="cs"/>
                <w:rtl/>
                <w:lang w:bidi="he-IL"/>
              </w:rPr>
              <w:t>שור</w:t>
            </w:r>
            <w:r w:rsidR="00250992">
              <w:rPr>
                <w:rFonts w:hint="cs"/>
                <w:rtl/>
                <w:lang w:bidi="he-IL"/>
              </w:rPr>
              <w:t>ו</w:t>
            </w:r>
            <w:r w:rsidR="001A28DD">
              <w:rPr>
                <w:rFonts w:hint="cs"/>
                <w:rtl/>
                <w:lang w:bidi="he-IL"/>
              </w:rPr>
              <w:t>ת נתונים</w:t>
            </w:r>
            <w:r w:rsidR="00FF2632">
              <w:rPr>
                <w:rFonts w:hint="cs"/>
                <w:rtl/>
                <w:lang w:bidi="he-IL"/>
              </w:rPr>
              <w:t xml:space="preserve"> </w:t>
            </w:r>
            <w:r w:rsidR="00FF2632">
              <w:rPr>
                <w:rtl/>
                <w:lang w:bidi="he-IL"/>
              </w:rPr>
              <w:t>–</w:t>
            </w:r>
            <w:r w:rsidR="00FF2632">
              <w:rPr>
                <w:rFonts w:hint="cs"/>
                <w:rtl/>
                <w:lang w:bidi="he-IL"/>
              </w:rPr>
              <w:t xml:space="preserve"> </w:t>
            </w:r>
            <w:r w:rsidR="001A28DD">
              <w:rPr>
                <w:rFonts w:hint="cs"/>
                <w:rtl/>
                <w:lang w:bidi="he-IL"/>
              </w:rPr>
              <w:t>שורה</w:t>
            </w:r>
            <w:r w:rsidR="00FF2632">
              <w:rPr>
                <w:rFonts w:hint="cs"/>
                <w:rtl/>
                <w:lang w:bidi="he-IL"/>
              </w:rPr>
              <w:t xml:space="preserve"> </w:t>
            </w:r>
            <w:r w:rsidR="001A28DD">
              <w:rPr>
                <w:rFonts w:hint="cs"/>
                <w:rtl/>
                <w:lang w:bidi="he-IL"/>
              </w:rPr>
              <w:t>לכל קבלן שהגיש</w:t>
            </w:r>
            <w:r w:rsidR="00AB4DE2">
              <w:rPr>
                <w:rFonts w:hint="cs"/>
                <w:rtl/>
                <w:lang w:bidi="he-IL"/>
              </w:rPr>
              <w:t xml:space="preserve"> הצעה / נמנע</w:t>
            </w:r>
            <w:r w:rsidR="00FF2632">
              <w:rPr>
                <w:rFonts w:hint="cs"/>
                <w:rtl/>
                <w:lang w:bidi="he-IL"/>
              </w:rPr>
              <w:t xml:space="preserve">. כל שורה </w:t>
            </w:r>
            <w:r w:rsidR="001D2EAA">
              <w:rPr>
                <w:rFonts w:hint="cs"/>
                <w:rtl/>
                <w:lang w:bidi="he-IL"/>
              </w:rPr>
              <w:t>תכיל</w:t>
            </w:r>
            <w:r w:rsidR="00CF6294">
              <w:rPr>
                <w:rFonts w:hint="cs"/>
                <w:rtl/>
                <w:lang w:bidi="he-IL"/>
              </w:rPr>
              <w:t xml:space="preserve"> שדות הבאים</w:t>
            </w:r>
            <w:r w:rsidR="00630B10">
              <w:rPr>
                <w:rFonts w:hint="cs"/>
                <w:rtl/>
                <w:lang w:bidi="he-IL"/>
              </w:rPr>
              <w:t>:</w:t>
            </w:r>
          </w:p>
          <w:p w:rsidR="00630B10" w:rsidP="00245689" w:rsidRDefault="00630B10" w14:paraId="54F0CE74" w14:textId="7B309B56">
            <w:pPr>
              <w:pStyle w:val="a3"/>
              <w:numPr>
                <w:ilvl w:val="0"/>
                <w:numId w:val="51"/>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מספר קבלן</w:t>
            </w:r>
          </w:p>
          <w:p w:rsidR="00630B10" w:rsidP="00245689" w:rsidRDefault="00630B10" w14:paraId="0B433794" w14:textId="24C5280D">
            <w:pPr>
              <w:pStyle w:val="a3"/>
              <w:numPr>
                <w:ilvl w:val="0"/>
                <w:numId w:val="51"/>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סטטוס הגשה </w:t>
            </w:r>
            <w:r w:rsidR="00D355AD">
              <w:rPr>
                <w:rFonts w:hint="cs"/>
                <w:rtl/>
                <w:lang w:bidi="he-IL"/>
              </w:rPr>
              <w:t>=</w:t>
            </w:r>
            <w:r w:rsidR="00F152B6">
              <w:rPr>
                <w:rFonts w:hint="cs"/>
                <w:rtl/>
                <w:lang w:bidi="he-IL"/>
              </w:rPr>
              <w:t xml:space="preserve"> 1</w:t>
            </w:r>
            <w:r w:rsidR="00D734D9">
              <w:rPr>
                <w:rFonts w:hint="cs"/>
                <w:rtl/>
                <w:lang w:bidi="he-IL"/>
              </w:rPr>
              <w:t xml:space="preserve"> </w:t>
            </w:r>
            <w:r w:rsidR="00D734D9">
              <w:rPr>
                <w:rtl/>
                <w:lang w:bidi="he-IL"/>
              </w:rPr>
              <w:t>–</w:t>
            </w:r>
            <w:r w:rsidR="00D734D9">
              <w:rPr>
                <w:rFonts w:hint="cs"/>
                <w:rtl/>
                <w:lang w:bidi="he-IL"/>
              </w:rPr>
              <w:t xml:space="preserve"> </w:t>
            </w:r>
            <w:r w:rsidR="001435F5">
              <w:rPr>
                <w:rFonts w:hint="cs"/>
                <w:rtl/>
                <w:lang w:bidi="he-IL"/>
              </w:rPr>
              <w:t>עבור</w:t>
            </w:r>
            <w:r w:rsidR="00E621EE">
              <w:rPr>
                <w:rFonts w:hint="cs"/>
                <w:rtl/>
                <w:lang w:bidi="he-IL"/>
              </w:rPr>
              <w:t xml:space="preserve"> </w:t>
            </w:r>
            <w:r>
              <w:rPr>
                <w:rFonts w:hint="cs"/>
                <w:rtl/>
                <w:lang w:bidi="he-IL"/>
              </w:rPr>
              <w:t>הצעה, 2</w:t>
            </w:r>
            <w:r w:rsidR="00C7280D">
              <w:rPr>
                <w:rFonts w:hint="cs"/>
                <w:rtl/>
                <w:lang w:bidi="he-IL"/>
              </w:rPr>
              <w:t xml:space="preserve"> </w:t>
            </w:r>
            <w:r w:rsidR="00C7280D">
              <w:rPr>
                <w:rtl/>
                <w:lang w:bidi="he-IL"/>
              </w:rPr>
              <w:t>–</w:t>
            </w:r>
            <w:r w:rsidR="00C7280D">
              <w:rPr>
                <w:rFonts w:hint="cs"/>
                <w:rtl/>
                <w:lang w:bidi="he-IL"/>
              </w:rPr>
              <w:t xml:space="preserve"> עבור </w:t>
            </w:r>
            <w:r>
              <w:rPr>
                <w:rFonts w:hint="cs"/>
                <w:rtl/>
                <w:lang w:bidi="he-IL"/>
              </w:rPr>
              <w:t>נמנע</w:t>
            </w:r>
          </w:p>
          <w:p w:rsidR="0056645B" w:rsidP="00245689" w:rsidRDefault="0056645B" w14:paraId="2B524EB7" w14:textId="423B8997">
            <w:pPr>
              <w:pStyle w:val="a3"/>
              <w:numPr>
                <w:ilvl w:val="0"/>
                <w:numId w:val="51"/>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תאריך</w:t>
            </w:r>
            <w:r w:rsidR="00283B88">
              <w:rPr>
                <w:rFonts w:hint="cs"/>
                <w:rtl/>
                <w:lang w:bidi="he-IL"/>
              </w:rPr>
              <w:t xml:space="preserve"> הגשת הצעה/נמנע</w:t>
            </w:r>
          </w:p>
          <w:p w:rsidR="00584415" w:rsidP="00584415" w:rsidRDefault="00584415" w14:paraId="009DF225" w14:textId="77777777">
            <w:pPr>
              <w:pStyle w:val="a3"/>
              <w:numPr>
                <w:ilvl w:val="0"/>
                <w:numId w:val="51"/>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סיבת נמנע = "" </w:t>
            </w:r>
            <w:r>
              <w:rPr>
                <w:rtl/>
                <w:lang w:bidi="he-IL"/>
              </w:rPr>
              <w:t>–</w:t>
            </w:r>
            <w:r>
              <w:rPr>
                <w:rFonts w:hint="cs"/>
                <w:rtl/>
                <w:lang w:bidi="he-IL"/>
              </w:rPr>
              <w:t xml:space="preserve"> עבור הצעה, טקסט סיבת נמנע </w:t>
            </w:r>
            <w:r>
              <w:rPr>
                <w:rtl/>
                <w:lang w:bidi="he-IL"/>
              </w:rPr>
              <w:t>–</w:t>
            </w:r>
            <w:r>
              <w:rPr>
                <w:rFonts w:hint="cs"/>
                <w:rtl/>
                <w:lang w:bidi="he-IL"/>
              </w:rPr>
              <w:t xml:space="preserve"> עבור נמנע שהוגש </w:t>
            </w:r>
          </w:p>
          <w:p w:rsidR="00283B88" w:rsidP="00245689" w:rsidRDefault="00DA11B5" w14:paraId="693DC7FC" w14:textId="74D59F53">
            <w:pPr>
              <w:pStyle w:val="a3"/>
              <w:numPr>
                <w:ilvl w:val="0"/>
                <w:numId w:val="51"/>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cs="Arial"/>
                <w:rtl/>
                <w:lang w:bidi="he-IL"/>
              </w:rPr>
              <w:t xml:space="preserve">כמות </w:t>
            </w:r>
            <w:r w:rsidR="00690FC8">
              <w:rPr>
                <w:rFonts w:hint="cs" w:cs="Arial"/>
                <w:rtl/>
                <w:lang w:bidi="he-IL"/>
              </w:rPr>
              <w:t>קבצים בהצעה</w:t>
            </w:r>
            <w:r w:rsidR="001275C6">
              <w:rPr>
                <w:rFonts w:hint="cs" w:cs="Arial"/>
                <w:rtl/>
                <w:lang w:bidi="he-IL"/>
              </w:rPr>
              <w:t xml:space="preserve"> </w:t>
            </w:r>
            <w:r w:rsidR="00AF5579">
              <w:rPr>
                <w:rFonts w:hint="cs" w:cs="Arial"/>
                <w:rtl/>
                <w:lang w:bidi="he-IL"/>
              </w:rPr>
              <w:t xml:space="preserve">= </w:t>
            </w:r>
            <w:commentRangeStart w:id="12"/>
            <w:r>
              <w:rPr>
                <w:rFonts w:hint="cs" w:cs="Arial"/>
                <w:rtl/>
                <w:lang w:bidi="he-IL"/>
              </w:rPr>
              <w:t>סה"כ</w:t>
            </w:r>
            <w:r>
              <w:rPr>
                <w:rFonts w:cs="Arial"/>
                <w:rtl/>
                <w:lang w:bidi="he-IL"/>
              </w:rPr>
              <w:t xml:space="preserve"> קבצים </w:t>
            </w:r>
            <w:r>
              <w:rPr>
                <w:rFonts w:hint="cs" w:cs="Arial"/>
                <w:rtl/>
                <w:lang w:bidi="he-IL"/>
              </w:rPr>
              <w:t>שצורפו להצעה</w:t>
            </w:r>
            <w:r>
              <w:rPr>
                <w:rFonts w:cs="Arial"/>
                <w:rtl/>
                <w:lang w:bidi="he-IL"/>
              </w:rPr>
              <w:t xml:space="preserve"> </w:t>
            </w:r>
            <w:commentRangeEnd w:id="12"/>
            <w:r w:rsidR="00FA5224">
              <w:rPr>
                <w:rStyle w:val="af0"/>
                <w:rtl/>
              </w:rPr>
              <w:commentReference w:id="12"/>
            </w:r>
            <w:r w:rsidR="00690FC8">
              <w:rPr>
                <w:rFonts w:cs="Arial"/>
                <w:rtl/>
                <w:lang w:bidi="he-IL"/>
              </w:rPr>
              <w:t>–</w:t>
            </w:r>
            <w:r w:rsidR="00690FC8">
              <w:rPr>
                <w:rFonts w:hint="cs" w:cs="Arial"/>
                <w:rtl/>
                <w:lang w:bidi="he-IL"/>
              </w:rPr>
              <w:t xml:space="preserve"> עבור הצעה שהוגשה</w:t>
            </w:r>
            <w:r w:rsidR="001275C6">
              <w:rPr>
                <w:rFonts w:hint="cs" w:cs="Arial"/>
                <w:rtl/>
                <w:lang w:bidi="he-IL"/>
              </w:rPr>
              <w:t>,</w:t>
            </w:r>
            <w:r w:rsidR="00690FC8">
              <w:rPr>
                <w:rFonts w:hint="cs" w:cs="Arial"/>
                <w:rtl/>
                <w:lang w:bidi="he-IL"/>
              </w:rPr>
              <w:t xml:space="preserve"> 0 </w:t>
            </w:r>
            <w:r w:rsidR="00AF5579">
              <w:rPr>
                <w:rFonts w:cs="Arial"/>
                <w:rtl/>
                <w:lang w:bidi="he-IL"/>
              </w:rPr>
              <w:t>–</w:t>
            </w:r>
            <w:r w:rsidR="00690FC8">
              <w:rPr>
                <w:rFonts w:hint="cs" w:cs="Arial"/>
                <w:rtl/>
                <w:lang w:bidi="he-IL"/>
              </w:rPr>
              <w:t xml:space="preserve"> עבור</w:t>
            </w:r>
            <w:r w:rsidR="00AF5579">
              <w:rPr>
                <w:rFonts w:hint="cs" w:cs="Arial"/>
                <w:rtl/>
                <w:lang w:bidi="he-IL"/>
              </w:rPr>
              <w:t xml:space="preserve"> </w:t>
            </w:r>
            <w:r w:rsidR="001275C6">
              <w:rPr>
                <w:rFonts w:hint="cs" w:cs="Arial"/>
                <w:rtl/>
                <w:lang w:bidi="he-IL"/>
              </w:rPr>
              <w:t>נמנע</w:t>
            </w:r>
          </w:p>
          <w:p w:rsidR="00174829" w:rsidP="00512453" w:rsidRDefault="00512453" w14:paraId="06D6486B" w14:textId="250A893A">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אם</w:t>
            </w:r>
            <w:r w:rsidR="00635C76">
              <w:rPr>
                <w:rFonts w:hint="cs"/>
                <w:b/>
                <w:bCs/>
                <w:rtl/>
                <w:lang w:bidi="he-IL"/>
              </w:rPr>
              <w:t xml:space="preserve"> אין</w:t>
            </w:r>
            <w:r w:rsidRPr="00327449" w:rsidR="00635C76">
              <w:rPr>
                <w:rFonts w:hint="cs"/>
                <w:b/>
                <w:bCs/>
                <w:rtl/>
                <w:lang w:bidi="he-IL"/>
              </w:rPr>
              <w:t xml:space="preserve"> </w:t>
            </w:r>
            <w:r w:rsidR="00635C76">
              <w:rPr>
                <w:rFonts w:hint="cs"/>
                <w:b/>
                <w:bCs/>
                <w:rtl/>
                <w:lang w:bidi="he-IL"/>
              </w:rPr>
              <w:t>עבור המכרז</w:t>
            </w:r>
            <w:r w:rsidRPr="00327449" w:rsidR="00635C76">
              <w:rPr>
                <w:rFonts w:hint="cs"/>
                <w:b/>
                <w:bCs/>
                <w:rtl/>
                <w:lang w:bidi="he-IL"/>
              </w:rPr>
              <w:t xml:space="preserve"> </w:t>
            </w:r>
            <w:r w:rsidR="00635C76">
              <w:rPr>
                <w:rFonts w:hint="cs"/>
                <w:b/>
                <w:bCs/>
                <w:rtl/>
                <w:lang w:bidi="he-IL"/>
              </w:rPr>
              <w:t xml:space="preserve">שום </w:t>
            </w:r>
            <w:r w:rsidRPr="00327449" w:rsidR="00635C76">
              <w:rPr>
                <w:rFonts w:hint="cs"/>
                <w:b/>
                <w:bCs/>
                <w:rtl/>
                <w:lang w:bidi="he-IL"/>
              </w:rPr>
              <w:t>הצע</w:t>
            </w:r>
            <w:r w:rsidR="00635C76">
              <w:rPr>
                <w:rFonts w:hint="cs"/>
                <w:b/>
                <w:bCs/>
                <w:rtl/>
                <w:lang w:bidi="he-IL"/>
              </w:rPr>
              <w:t>ה</w:t>
            </w:r>
            <w:r w:rsidRPr="00327449" w:rsidR="00635C76">
              <w:rPr>
                <w:rFonts w:hint="cs"/>
                <w:b/>
                <w:bCs/>
                <w:rtl/>
                <w:lang w:bidi="he-IL"/>
              </w:rPr>
              <w:t>/נמנע</w:t>
            </w:r>
            <w:r>
              <w:rPr>
                <w:rFonts w:hint="cs"/>
                <w:b/>
                <w:bCs/>
                <w:rtl/>
                <w:lang w:bidi="he-IL"/>
              </w:rPr>
              <w:t xml:space="preserve"> </w:t>
            </w:r>
            <w:r>
              <w:rPr>
                <w:rFonts w:hint="cs"/>
                <w:rtl/>
                <w:lang w:bidi="he-IL"/>
              </w:rPr>
              <w:t xml:space="preserve">הקובץ יכיל </w:t>
            </w:r>
            <w:r w:rsidR="00635C76">
              <w:rPr>
                <w:rFonts w:hint="cs"/>
                <w:rtl/>
                <w:lang w:bidi="he-IL"/>
              </w:rPr>
              <w:t>שור</w:t>
            </w:r>
            <w:r w:rsidR="00316698">
              <w:rPr>
                <w:rFonts w:hint="cs"/>
                <w:rtl/>
                <w:lang w:bidi="he-IL"/>
              </w:rPr>
              <w:t>ת נתונים אחת בלבד</w:t>
            </w:r>
            <w:r w:rsidR="00245689">
              <w:rPr>
                <w:rFonts w:hint="cs"/>
                <w:rtl/>
                <w:lang w:bidi="he-IL"/>
              </w:rPr>
              <w:t xml:space="preserve"> </w:t>
            </w:r>
            <w:r w:rsidR="00C82686">
              <w:rPr>
                <w:rFonts w:hint="cs"/>
                <w:rtl/>
                <w:lang w:bidi="he-IL"/>
              </w:rPr>
              <w:t>ש</w:t>
            </w:r>
            <w:r w:rsidR="00245689">
              <w:rPr>
                <w:rFonts w:hint="cs"/>
                <w:rtl/>
                <w:lang w:bidi="he-IL"/>
              </w:rPr>
              <w:t>תכיל שדות הבאים:</w:t>
            </w:r>
          </w:p>
          <w:p w:rsidR="00245689" w:rsidP="00245689" w:rsidRDefault="00245689" w14:paraId="761735F4" w14:textId="2C2B52CD">
            <w:pPr>
              <w:pStyle w:val="a3"/>
              <w:numPr>
                <w:ilvl w:val="0"/>
                <w:numId w:val="51"/>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מספר קבלן</w:t>
            </w:r>
            <w:r w:rsidR="002A5ED3">
              <w:rPr>
                <w:rFonts w:hint="cs"/>
                <w:rtl/>
                <w:lang w:bidi="he-IL"/>
              </w:rPr>
              <w:t xml:space="preserve"> = 000</w:t>
            </w:r>
            <w:r w:rsidR="0028798B">
              <w:rPr>
                <w:rFonts w:hint="cs"/>
                <w:rtl/>
                <w:lang w:bidi="he-IL"/>
              </w:rPr>
              <w:t>0000</w:t>
            </w:r>
            <w:r w:rsidR="002A5ED3">
              <w:rPr>
                <w:rFonts w:hint="cs"/>
                <w:rtl/>
                <w:lang w:bidi="he-IL"/>
              </w:rPr>
              <w:t>000</w:t>
            </w:r>
            <w:r w:rsidR="0028798B">
              <w:rPr>
                <w:rFonts w:hint="cs"/>
                <w:rtl/>
                <w:lang w:bidi="he-IL"/>
              </w:rPr>
              <w:t xml:space="preserve"> (10 אפסים)</w:t>
            </w:r>
          </w:p>
          <w:p w:rsidR="00717D7E" w:rsidP="00717D7E" w:rsidRDefault="00717D7E" w14:paraId="1C5359A5" w14:textId="57C1CE9F">
            <w:pPr>
              <w:pStyle w:val="a3"/>
              <w:numPr>
                <w:ilvl w:val="0"/>
                <w:numId w:val="51"/>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סטטוס הגשה = 0</w:t>
            </w:r>
          </w:p>
          <w:p w:rsidR="00717D7E" w:rsidP="00717D7E" w:rsidRDefault="00717D7E" w14:paraId="18205437" w14:textId="69ED584C">
            <w:pPr>
              <w:pStyle w:val="a3"/>
              <w:numPr>
                <w:ilvl w:val="0"/>
                <w:numId w:val="51"/>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תאריך הגשה = </w:t>
            </w:r>
            <w:r w:rsidR="006B7518">
              <w:rPr>
                <w:rFonts w:hint="cs"/>
                <w:rtl/>
                <w:lang w:bidi="he-IL"/>
              </w:rPr>
              <w:t>ריק</w:t>
            </w:r>
          </w:p>
          <w:p w:rsidRPr="00286196" w:rsidR="00245689" w:rsidP="00245689" w:rsidRDefault="00500A41" w14:paraId="73A0A9F3" w14:textId="60F9931E">
            <w:pPr>
              <w:pStyle w:val="a3"/>
              <w:numPr>
                <w:ilvl w:val="0"/>
                <w:numId w:val="51"/>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סיבת נמנע = </w:t>
            </w:r>
            <w:r w:rsidR="002A5ED3">
              <w:rPr>
                <w:rFonts w:hint="cs"/>
                <w:rtl/>
                <w:lang w:bidi="he-IL"/>
              </w:rPr>
              <w:t>"</w:t>
            </w:r>
            <w:r w:rsidR="002A5ED3">
              <w:rPr>
                <w:rFonts w:cs="Arial"/>
                <w:rtl/>
                <w:lang w:bidi="he-IL"/>
              </w:rPr>
              <w:t>לא הוגשו הצעות למכרז</w:t>
            </w:r>
            <w:r w:rsidR="002A5ED3">
              <w:rPr>
                <w:rFonts w:hint="cs" w:cs="Arial"/>
                <w:rtl/>
                <w:lang w:bidi="he-IL"/>
              </w:rPr>
              <w:t>"</w:t>
            </w:r>
          </w:p>
          <w:p w:rsidR="00286196" w:rsidP="00286196" w:rsidRDefault="00286196" w14:paraId="369423CA" w14:textId="480E530B">
            <w:pPr>
              <w:pStyle w:val="a3"/>
              <w:numPr>
                <w:ilvl w:val="0"/>
                <w:numId w:val="51"/>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cs="Arial"/>
                <w:rtl/>
                <w:lang w:bidi="he-IL"/>
              </w:rPr>
              <w:t>כמות קבצים בהצעה = 0</w:t>
            </w:r>
          </w:p>
          <w:p w:rsidR="004C41C8" w:rsidP="00BF40B7" w:rsidRDefault="004C41C8" w14:paraId="5CE55051" w14:textId="77777777">
            <w:pPr>
              <w:bidi/>
              <w:cnfStyle w:val="000000000000" w:firstRow="0" w:lastRow="0" w:firstColumn="0" w:lastColumn="0" w:oddVBand="0" w:evenVBand="0" w:oddHBand="0" w:evenHBand="0" w:firstRowFirstColumn="0" w:firstRowLastColumn="0" w:lastRowFirstColumn="0" w:lastRowLastColumn="0"/>
              <w:rPr>
                <w:rtl/>
                <w:lang w:bidi="he-IL"/>
              </w:rPr>
            </w:pPr>
          </w:p>
          <w:p w:rsidRPr="004C41C8" w:rsidR="00BF40B7" w:rsidP="004C41C8" w:rsidRDefault="00BF40B7" w14:paraId="21690602" w14:textId="6D0FF692">
            <w:pPr>
              <w:bidi/>
              <w:cnfStyle w:val="000000000000" w:firstRow="0" w:lastRow="0" w:firstColumn="0" w:lastColumn="0" w:oddVBand="0" w:evenVBand="0" w:oddHBand="0" w:evenHBand="0" w:firstRowFirstColumn="0" w:firstRowLastColumn="0" w:lastRowFirstColumn="0" w:lastRowLastColumn="0"/>
              <w:rPr>
                <w:b/>
                <w:bCs/>
                <w:rtl/>
                <w:lang w:bidi="he-IL"/>
              </w:rPr>
            </w:pPr>
            <w:r w:rsidRPr="004C41C8">
              <w:rPr>
                <w:rFonts w:hint="cs"/>
                <w:b/>
                <w:bCs/>
                <w:rtl/>
                <w:lang w:bidi="he-IL"/>
              </w:rPr>
              <w:t xml:space="preserve">יצירת </w:t>
            </w:r>
            <w:commentRangeStart w:id="13"/>
            <w:r w:rsidRPr="004C41C8" w:rsidR="006023FA">
              <w:rPr>
                <w:rFonts w:hint="cs"/>
                <w:b/>
                <w:bCs/>
                <w:rtl/>
                <w:lang w:bidi="he-IL"/>
              </w:rPr>
              <w:t>תיקיות עם קבצי מענה לכל ספק עבור מכרז בודד</w:t>
            </w:r>
            <w:commentRangeEnd w:id="13"/>
            <w:r w:rsidR="00020D23">
              <w:rPr>
                <w:rStyle w:val="af0"/>
                <w:rtl/>
              </w:rPr>
              <w:commentReference w:id="13"/>
            </w:r>
          </w:p>
          <w:p w:rsidR="000A49A1" w:rsidP="00316A23" w:rsidRDefault="000A49A1" w14:paraId="099EB2F4" w14:textId="7399462C">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רשימת קבצים </w:t>
            </w:r>
            <w:r>
              <w:rPr>
                <w:rtl/>
                <w:lang w:bidi="he-IL"/>
              </w:rPr>
              <w:t>–</w:t>
            </w:r>
            <w:r>
              <w:rPr>
                <w:rFonts w:hint="cs"/>
                <w:rtl/>
                <w:lang w:bidi="he-IL"/>
              </w:rPr>
              <w:t xml:space="preserve"> לכל קובץ שם </w:t>
            </w:r>
            <w:r w:rsidRPr="002023A9" w:rsidR="00424621">
              <w:rPr>
                <w:rFonts w:hint="cs"/>
                <w:rtl/>
                <w:lang w:bidi="he-IL"/>
              </w:rPr>
              <w:t xml:space="preserve">בפורמט </w:t>
            </w:r>
            <w:r w:rsidR="00931168">
              <w:rPr>
                <w:rFonts w:hint="cs"/>
                <w:rtl/>
                <w:lang w:bidi="he-IL"/>
              </w:rPr>
              <w:t>(</w:t>
            </w:r>
            <w:r w:rsidR="00612608">
              <w:rPr>
                <w:rFonts w:hint="cs"/>
                <w:rtl/>
                <w:lang w:bidi="he-IL"/>
              </w:rPr>
              <w:t>שנקבע ע"י</w:t>
            </w:r>
            <w:r w:rsidRPr="002023A9" w:rsidR="00424621">
              <w:rPr>
                <w:rFonts w:hint="cs"/>
                <w:rtl/>
                <w:lang w:bidi="he-IL"/>
              </w:rPr>
              <w:t xml:space="preserve"> </w:t>
            </w:r>
            <w:r w:rsidRPr="002023A9" w:rsidR="00424621">
              <w:rPr>
                <w:rFonts w:hint="cs"/>
                <w:lang w:bidi="he-IL"/>
              </w:rPr>
              <w:t>SAP</w:t>
            </w:r>
            <w:r w:rsidR="00931168">
              <w:rPr>
                <w:rFonts w:hint="cs"/>
                <w:rtl/>
                <w:lang w:bidi="he-IL"/>
              </w:rPr>
              <w:t>)</w:t>
            </w:r>
            <w:r w:rsidR="002A1704">
              <w:rPr>
                <w:rFonts w:hint="cs"/>
                <w:rtl/>
                <w:lang w:bidi="he-IL"/>
              </w:rPr>
              <w:t xml:space="preserve"> </w:t>
            </w:r>
            <w:r w:rsidR="00B72212">
              <w:rPr>
                <w:rFonts w:hint="cs"/>
                <w:rtl/>
                <w:lang w:bidi="he-IL"/>
              </w:rPr>
              <w:t xml:space="preserve">המכיל פרמטרים הבאים </w:t>
            </w:r>
            <w:r w:rsidR="00BD748E">
              <w:rPr>
                <w:rFonts w:hint="cs"/>
                <w:rtl/>
                <w:lang w:bidi="he-IL"/>
              </w:rPr>
              <w:t>עם</w:t>
            </w:r>
            <w:r w:rsidR="00B72212">
              <w:rPr>
                <w:rFonts w:hint="cs"/>
                <w:rtl/>
                <w:lang w:bidi="he-IL"/>
              </w:rPr>
              <w:t xml:space="preserve"> </w:t>
            </w:r>
            <w:r w:rsidR="00282883">
              <w:rPr>
                <w:rFonts w:hint="cs"/>
                <w:b/>
                <w:bCs/>
                <w:rtl/>
                <w:lang w:bidi="he-IL"/>
              </w:rPr>
              <w:t>הפרדה</w:t>
            </w:r>
            <w:r w:rsidRPr="0012179B" w:rsidR="00B72212">
              <w:rPr>
                <w:rFonts w:hint="cs"/>
                <w:b/>
                <w:bCs/>
                <w:rtl/>
                <w:lang w:bidi="he-IL"/>
              </w:rPr>
              <w:t xml:space="preserve"> </w:t>
            </w:r>
            <w:r w:rsidR="00282883">
              <w:rPr>
                <w:rFonts w:hint="cs"/>
                <w:b/>
                <w:bCs/>
                <w:rtl/>
                <w:lang w:bidi="he-IL"/>
              </w:rPr>
              <w:t>באמצעות</w:t>
            </w:r>
            <w:r w:rsidRPr="0012179B" w:rsidR="00B72212">
              <w:rPr>
                <w:rFonts w:hint="cs"/>
                <w:b/>
                <w:bCs/>
                <w:rtl/>
                <w:lang w:bidi="he-IL"/>
              </w:rPr>
              <w:t xml:space="preserve"> תו</w:t>
            </w:r>
            <w:r w:rsidRPr="0012179B" w:rsidR="00CD349B">
              <w:rPr>
                <w:rFonts w:hint="cs"/>
                <w:b/>
                <w:bCs/>
                <w:rtl/>
                <w:lang w:bidi="he-IL"/>
              </w:rPr>
              <w:t xml:space="preserve"> </w:t>
            </w:r>
            <w:r w:rsidRPr="0012179B" w:rsidR="00B72212">
              <w:rPr>
                <w:rFonts w:hint="cs"/>
                <w:b/>
                <w:bCs/>
                <w:rtl/>
                <w:lang w:bidi="he-IL"/>
              </w:rPr>
              <w:t>"_"</w:t>
            </w:r>
            <w:r w:rsidR="005126F9">
              <w:rPr>
                <w:rFonts w:hint="cs"/>
                <w:b/>
                <w:bCs/>
                <w:rtl/>
                <w:lang w:bidi="he-IL"/>
              </w:rPr>
              <w:t xml:space="preserve"> (</w:t>
            </w:r>
            <w:r w:rsidRPr="0012179B" w:rsidR="005126F9">
              <w:rPr>
                <w:rFonts w:hint="cs"/>
                <w:b/>
                <w:bCs/>
                <w:rtl/>
                <w:lang w:bidi="he-IL"/>
              </w:rPr>
              <w:t>קו תחתון</w:t>
            </w:r>
            <w:r w:rsidR="005126F9">
              <w:rPr>
                <w:rFonts w:hint="cs"/>
                <w:b/>
                <w:bCs/>
                <w:rtl/>
                <w:lang w:bidi="he-IL"/>
              </w:rPr>
              <w:t>)</w:t>
            </w:r>
            <w:r w:rsidR="00AB32F9">
              <w:rPr>
                <w:rFonts w:hint="cs"/>
                <w:rtl/>
                <w:lang w:bidi="he-IL"/>
              </w:rPr>
              <w:t>:</w:t>
            </w:r>
          </w:p>
          <w:p w:rsidR="000A49A1" w:rsidP="000A49A1" w:rsidRDefault="00B8285B" w14:paraId="41334CF1" w14:textId="5A18B40F">
            <w:pPr>
              <w:pStyle w:val="a3"/>
              <w:numPr>
                <w:ilvl w:val="0"/>
                <w:numId w:val="52"/>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מספר מכרז</w:t>
            </w:r>
          </w:p>
          <w:p w:rsidR="006015E3" w:rsidP="006015E3" w:rsidRDefault="006015E3" w14:paraId="11E0EBF9" w14:textId="62BBF22B">
            <w:pPr>
              <w:pStyle w:val="a3"/>
              <w:numPr>
                <w:ilvl w:val="0"/>
                <w:numId w:val="52"/>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מספר ספק</w:t>
            </w:r>
          </w:p>
          <w:p w:rsidR="006015E3" w:rsidP="006015E3" w:rsidRDefault="00444907" w14:paraId="234A03DE" w14:textId="765495B2">
            <w:pPr>
              <w:pStyle w:val="a3"/>
              <w:numPr>
                <w:ilvl w:val="0"/>
                <w:numId w:val="52"/>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מספר מעטפה</w:t>
            </w:r>
          </w:p>
          <w:p w:rsidR="00444907" w:rsidP="00444907" w:rsidRDefault="00AC6982" w14:paraId="60DA375B" w14:textId="5FA1C078">
            <w:pPr>
              <w:pStyle w:val="a3"/>
              <w:numPr>
                <w:ilvl w:val="0"/>
                <w:numId w:val="52"/>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מספר צרופה</w:t>
            </w:r>
          </w:p>
          <w:p w:rsidR="00AC6982" w:rsidP="00AC6982" w:rsidRDefault="00A37192" w14:paraId="49FC3181" w14:textId="459AC633">
            <w:pPr>
              <w:pStyle w:val="a3"/>
              <w:numPr>
                <w:ilvl w:val="0"/>
                <w:numId w:val="52"/>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מונה צרופה (מיועד </w:t>
            </w:r>
            <w:r w:rsidR="008A0469">
              <w:rPr>
                <w:rFonts w:hint="cs"/>
                <w:rtl/>
                <w:lang w:bidi="he-IL"/>
              </w:rPr>
              <w:t>עבור צרופות בהן יש מספר קבצים מצורפים</w:t>
            </w:r>
            <w:r w:rsidR="009851DD">
              <w:rPr>
                <w:rFonts w:hint="cs"/>
                <w:rtl/>
                <w:lang w:bidi="he-IL"/>
              </w:rPr>
              <w:t xml:space="preserve"> לאותה צרופה</w:t>
            </w:r>
            <w:r w:rsidR="00FF41AD">
              <w:rPr>
                <w:rFonts w:hint="cs"/>
                <w:rtl/>
                <w:lang w:bidi="he-IL"/>
              </w:rPr>
              <w:t xml:space="preserve">. במקרה של קובץ </w:t>
            </w:r>
            <w:r w:rsidR="0047288F">
              <w:rPr>
                <w:rFonts w:hint="cs"/>
                <w:rtl/>
                <w:lang w:bidi="he-IL"/>
              </w:rPr>
              <w:t>1</w:t>
            </w:r>
            <w:r w:rsidR="00E3547B">
              <w:rPr>
                <w:rFonts w:hint="cs"/>
                <w:rtl/>
                <w:lang w:bidi="he-IL"/>
              </w:rPr>
              <w:t xml:space="preserve"> יש לרשום 1</w:t>
            </w:r>
            <w:r w:rsidR="008A0469">
              <w:rPr>
                <w:rFonts w:hint="cs"/>
                <w:rtl/>
                <w:lang w:bidi="he-IL"/>
              </w:rPr>
              <w:t>)</w:t>
            </w:r>
          </w:p>
          <w:p w:rsidR="001B252A" w:rsidP="001B252A" w:rsidRDefault="008E45A1" w14:paraId="5325200C" w14:textId="6485F4E4">
            <w:pPr>
              <w:pStyle w:val="a3"/>
              <w:numPr>
                <w:ilvl w:val="0"/>
                <w:numId w:val="52"/>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תאריך הגש</w:t>
            </w:r>
            <w:r w:rsidR="00920FC7">
              <w:rPr>
                <w:rFonts w:hint="cs"/>
                <w:rtl/>
                <w:lang w:bidi="he-IL"/>
              </w:rPr>
              <w:t>ת הצעה</w:t>
            </w:r>
          </w:p>
          <w:p w:rsidR="00A4652F" w:rsidP="00A4652F" w:rsidRDefault="00022C82" w14:paraId="6179A852" w14:textId="34490B7E">
            <w:pPr>
              <w:pStyle w:val="a3"/>
              <w:numPr>
                <w:ilvl w:val="0"/>
                <w:numId w:val="52"/>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lastRenderedPageBreak/>
              <w:t>מספר גרסת כתב כמויות</w:t>
            </w:r>
            <w:r w:rsidR="000E7DF1">
              <w:rPr>
                <w:rFonts w:hint="cs"/>
                <w:rtl/>
                <w:lang w:bidi="he-IL"/>
              </w:rPr>
              <w:t xml:space="preserve"> (</w:t>
            </w:r>
            <w:r w:rsidR="003E7AA9">
              <w:rPr>
                <w:rFonts w:hint="cs"/>
                <w:rtl/>
                <w:lang w:bidi="he-IL"/>
              </w:rPr>
              <w:t xml:space="preserve">רלוונטי רק עבור צרופה </w:t>
            </w:r>
            <w:r w:rsidR="00C471DA">
              <w:rPr>
                <w:rFonts w:hint="cs"/>
                <w:rtl/>
                <w:lang w:bidi="he-IL"/>
              </w:rPr>
              <w:t>מקבו</w:t>
            </w:r>
            <w:r w:rsidR="00616F0B">
              <w:rPr>
                <w:rFonts w:hint="cs"/>
                <w:rtl/>
                <w:lang w:bidi="he-IL"/>
              </w:rPr>
              <w:t>צה</w:t>
            </w:r>
            <w:r w:rsidR="003E7AA9">
              <w:rPr>
                <w:rFonts w:hint="cs"/>
                <w:rtl/>
                <w:lang w:bidi="he-IL"/>
              </w:rPr>
              <w:t xml:space="preserve"> "הצעה כלכלית"</w:t>
            </w:r>
            <w:r w:rsidR="003016AF">
              <w:rPr>
                <w:rFonts w:hint="cs"/>
                <w:rtl/>
                <w:lang w:bidi="he-IL"/>
              </w:rPr>
              <w:t xml:space="preserve"> </w:t>
            </w:r>
            <w:r w:rsidR="00571E12">
              <w:rPr>
                <w:rFonts w:hint="cs"/>
                <w:rtl/>
                <w:lang w:bidi="he-IL"/>
              </w:rPr>
              <w:t xml:space="preserve">ומותנה </w:t>
            </w:r>
            <w:r w:rsidR="00D10C50">
              <w:rPr>
                <w:rFonts w:hint="cs"/>
                <w:rtl/>
                <w:lang w:bidi="he-IL"/>
              </w:rPr>
              <w:t>ב</w:t>
            </w:r>
            <w:r w:rsidR="00921420">
              <w:rPr>
                <w:rFonts w:hint="cs"/>
                <w:rtl/>
                <w:lang w:bidi="he-IL"/>
              </w:rPr>
              <w:t>ביצוע שינויים במערכות חיצוניות (מדף) איתן עובדים המשתמשים</w:t>
            </w:r>
            <w:r w:rsidR="004B3EFA">
              <w:rPr>
                <w:rFonts w:hint="cs"/>
                <w:rtl/>
                <w:lang w:bidi="he-IL"/>
              </w:rPr>
              <w:t xml:space="preserve">, הכוללים </w:t>
            </w:r>
            <w:r w:rsidR="00890C3C">
              <w:rPr>
                <w:rFonts w:hint="cs"/>
                <w:rtl/>
                <w:lang w:bidi="he-IL"/>
              </w:rPr>
              <w:t>צירוף</w:t>
            </w:r>
            <w:r w:rsidR="00B60105">
              <w:rPr>
                <w:rFonts w:hint="cs"/>
                <w:rtl/>
                <w:lang w:bidi="he-IL"/>
              </w:rPr>
              <w:t xml:space="preserve"> מספר גרסה לשם הקובץ שמונפק במערכות חיצוניות לצורך העלאת הקובץ כצרופה למערכת שלנו)</w:t>
            </w:r>
          </w:p>
          <w:p w:rsidR="00A00FC9" w:rsidP="00677950" w:rsidRDefault="007336F8" w14:paraId="7653CB3E" w14:textId="7135970E">
            <w:pPr>
              <w:pStyle w:val="a3"/>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דוגמה</w:t>
            </w:r>
            <w:r w:rsidR="00316EB9">
              <w:rPr>
                <w:lang w:bidi="he-IL"/>
              </w:rPr>
              <w:t xml:space="preserve"> </w:t>
            </w:r>
            <w:r w:rsidR="007C0FAD">
              <w:rPr>
                <w:rFonts w:hint="cs"/>
                <w:rtl/>
                <w:lang w:bidi="he-IL"/>
              </w:rPr>
              <w:t xml:space="preserve">עבור קובץ </w:t>
            </w:r>
            <w:r w:rsidR="00750EC9">
              <w:rPr>
                <w:rFonts w:hint="cs"/>
                <w:rtl/>
                <w:lang w:bidi="he-IL"/>
              </w:rPr>
              <w:t xml:space="preserve">צרופה </w:t>
            </w:r>
            <w:r w:rsidRPr="00750EC9" w:rsidR="005D4975">
              <w:rPr>
                <w:rFonts w:hint="cs"/>
                <w:b/>
                <w:bCs/>
                <w:rtl/>
                <w:lang w:bidi="he-IL"/>
              </w:rPr>
              <w:t>מסוג</w:t>
            </w:r>
            <w:r w:rsidRPr="00750EC9" w:rsidR="007C0FAD">
              <w:rPr>
                <w:rFonts w:hint="cs"/>
                <w:b/>
                <w:bCs/>
                <w:rtl/>
                <w:lang w:bidi="he-IL"/>
              </w:rPr>
              <w:t xml:space="preserve"> כתב כמויות</w:t>
            </w:r>
          </w:p>
          <w:p w:rsidR="00A00FC9" w:rsidP="00375201" w:rsidRDefault="00375201" w14:paraId="7A123FE2" w14:textId="302864F4">
            <w:pPr>
              <w:pStyle w:val="a3"/>
              <w:cnfStyle w:val="000000000000" w:firstRow="0" w:lastRow="0" w:firstColumn="0" w:lastColumn="0" w:oddVBand="0" w:evenVBand="0" w:oddHBand="0" w:evenHBand="0" w:firstRowFirstColumn="0" w:firstRowLastColumn="0" w:lastRowFirstColumn="0" w:lastRowLastColumn="0"/>
              <w:rPr>
                <w:lang w:bidi="he-IL"/>
              </w:rPr>
            </w:pPr>
            <w:r>
              <w:rPr>
                <w:lang w:bidi="he-IL"/>
              </w:rPr>
              <w:t>10000001234_123456</w:t>
            </w:r>
            <w:r w:rsidR="00917F48">
              <w:rPr>
                <w:lang w:bidi="he-IL"/>
              </w:rPr>
              <w:t>7890</w:t>
            </w:r>
            <w:r>
              <w:rPr>
                <w:lang w:bidi="he-IL"/>
              </w:rPr>
              <w:t>_1_</w:t>
            </w:r>
            <w:r w:rsidR="00603A5A">
              <w:rPr>
                <w:lang w:bidi="he-IL"/>
              </w:rPr>
              <w:t>9876_</w:t>
            </w:r>
            <w:r w:rsidR="003753E7">
              <w:rPr>
                <w:lang w:bidi="he-IL"/>
              </w:rPr>
              <w:t>2_</w:t>
            </w:r>
            <w:r w:rsidR="00A1265F">
              <w:rPr>
                <w:lang w:bidi="he-IL"/>
              </w:rPr>
              <w:t>01012024</w:t>
            </w:r>
            <w:r w:rsidR="00087483">
              <w:rPr>
                <w:lang w:bidi="he-IL"/>
              </w:rPr>
              <w:t>_</w:t>
            </w:r>
            <w:r w:rsidR="00AB4B89">
              <w:rPr>
                <w:lang w:bidi="he-IL"/>
              </w:rPr>
              <w:t>1</w:t>
            </w:r>
          </w:p>
          <w:p w:rsidR="00374DE6" w:rsidP="00374DE6" w:rsidRDefault="00374DE6" w14:paraId="308907A3" w14:textId="316F630A">
            <w:pPr>
              <w:pStyle w:val="a3"/>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דוגמה</w:t>
            </w:r>
            <w:r>
              <w:rPr>
                <w:lang w:bidi="he-IL"/>
              </w:rPr>
              <w:t xml:space="preserve"> </w:t>
            </w:r>
            <w:r>
              <w:rPr>
                <w:rFonts w:hint="cs"/>
                <w:rtl/>
                <w:lang w:bidi="he-IL"/>
              </w:rPr>
              <w:t xml:space="preserve">עבור קובץ </w:t>
            </w:r>
            <w:r w:rsidR="00750EC9">
              <w:rPr>
                <w:rFonts w:hint="cs"/>
                <w:rtl/>
                <w:lang w:bidi="he-IL"/>
              </w:rPr>
              <w:t xml:space="preserve">צרופה </w:t>
            </w:r>
            <w:r w:rsidRPr="00750EC9" w:rsidR="00750EC9">
              <w:rPr>
                <w:rFonts w:hint="cs"/>
                <w:b/>
                <w:bCs/>
                <w:rtl/>
                <w:lang w:bidi="he-IL"/>
              </w:rPr>
              <w:t xml:space="preserve">שאינה </w:t>
            </w:r>
            <w:r w:rsidRPr="00750EC9">
              <w:rPr>
                <w:rFonts w:hint="cs"/>
                <w:b/>
                <w:bCs/>
                <w:rtl/>
                <w:lang w:bidi="he-IL"/>
              </w:rPr>
              <w:t>מסוג כתב כמויות</w:t>
            </w:r>
          </w:p>
          <w:p w:rsidR="00374DE6" w:rsidP="00374DE6" w:rsidRDefault="00374DE6" w14:paraId="13F6D67A" w14:textId="1E341F73">
            <w:pPr>
              <w:pStyle w:val="a3"/>
              <w:cnfStyle w:val="000000000000" w:firstRow="0" w:lastRow="0" w:firstColumn="0" w:lastColumn="0" w:oddVBand="0" w:evenVBand="0" w:oddHBand="0" w:evenHBand="0" w:firstRowFirstColumn="0" w:firstRowLastColumn="0" w:lastRowFirstColumn="0" w:lastRowLastColumn="0"/>
              <w:rPr>
                <w:lang w:bidi="he-IL"/>
              </w:rPr>
            </w:pPr>
            <w:r>
              <w:rPr>
                <w:lang w:bidi="he-IL"/>
              </w:rPr>
              <w:t>10000001234_1234567890_1_9876_2_01012024</w:t>
            </w:r>
          </w:p>
          <w:p w:rsidRPr="00F9209F" w:rsidR="00F9209F" w:rsidP="00BF40B7" w:rsidRDefault="00F9209F" w14:paraId="5317EA51" w14:textId="1EBA6621">
            <w:pPr>
              <w:bidi/>
              <w:cnfStyle w:val="000000000000" w:firstRow="0" w:lastRow="0" w:firstColumn="0" w:lastColumn="0" w:oddVBand="0" w:evenVBand="0" w:oddHBand="0" w:evenHBand="0" w:firstRowFirstColumn="0" w:firstRowLastColumn="0" w:lastRowFirstColumn="0" w:lastRowLastColumn="0"/>
              <w:rPr>
                <w:lang w:bidi="he-IL"/>
              </w:rPr>
            </w:pPr>
          </w:p>
        </w:tc>
      </w:tr>
    </w:tbl>
    <w:p w:rsidRPr="000D5891" w:rsidR="0081654A" w:rsidP="0081654A" w:rsidRDefault="0081654A" w14:paraId="0302A652" w14:textId="77777777">
      <w:pPr>
        <w:bidi/>
        <w:rPr>
          <w:rtl/>
          <w:lang w:bidi="he-IL"/>
        </w:rPr>
      </w:pPr>
    </w:p>
    <w:p w:rsidR="00E109EA" w:rsidP="0088625C" w:rsidRDefault="00E109EA" w14:paraId="662D32D9" w14:textId="41D85768">
      <w:pPr>
        <w:pStyle w:val="1"/>
        <w:bidi/>
        <w:rPr>
          <w:rtl/>
          <w:lang w:bidi="he-IL"/>
        </w:rPr>
      </w:pPr>
      <w:bookmarkStart w:name="_Toc153118388" w:id="14"/>
      <w:r>
        <w:rPr>
          <w:rFonts w:hint="cs"/>
          <w:rtl/>
          <w:lang w:bidi="he-IL"/>
        </w:rPr>
        <w:t xml:space="preserve">כניסה </w:t>
      </w:r>
      <w:r w:rsidR="00CF3660">
        <w:rPr>
          <w:rFonts w:hint="cs"/>
          <w:rtl/>
          <w:lang w:bidi="he-IL"/>
        </w:rPr>
        <w:t>למערכת</w:t>
      </w:r>
      <w:bookmarkEnd w:id="14"/>
    </w:p>
    <w:p w:rsidRPr="00A47ECA" w:rsidR="00A47ECA" w:rsidP="00D05D8E" w:rsidRDefault="009659CA" w14:paraId="575E94E7" w14:textId="77777777">
      <w:pPr>
        <w:pStyle w:val="2"/>
        <w:bidi/>
        <w:rPr>
          <w:rtl/>
          <w:lang w:bidi="he-IL"/>
        </w:rPr>
      </w:pPr>
      <w:bookmarkStart w:name="_Toc153118389" w:id="15"/>
      <w:r>
        <w:rPr>
          <w:rFonts w:hint="cs"/>
          <w:rtl/>
          <w:lang w:bidi="he-IL"/>
        </w:rPr>
        <w:t xml:space="preserve">התחלה של </w:t>
      </w:r>
      <w:r w:rsidR="00584322">
        <w:rPr>
          <w:rFonts w:hint="cs"/>
          <w:rtl/>
          <w:lang w:bidi="he-IL"/>
        </w:rPr>
        <w:t>הגשת הצעה אונליין</w:t>
      </w:r>
      <w:r w:rsidR="00072784">
        <w:rPr>
          <w:rFonts w:hint="cs"/>
          <w:rtl/>
          <w:lang w:bidi="he-IL"/>
        </w:rPr>
        <w:t>/נמנע</w:t>
      </w:r>
      <w:r w:rsidR="00584322">
        <w:rPr>
          <w:rFonts w:hint="cs"/>
          <w:rtl/>
          <w:lang w:bidi="he-IL"/>
        </w:rPr>
        <w:t xml:space="preserve"> </w:t>
      </w:r>
      <w:r w:rsidR="00584322">
        <w:rPr>
          <w:rtl/>
          <w:lang w:bidi="he-IL"/>
        </w:rPr>
        <w:t>–</w:t>
      </w:r>
      <w:r w:rsidR="00584322">
        <w:rPr>
          <w:rFonts w:hint="cs"/>
          <w:rtl/>
          <w:lang w:bidi="he-IL"/>
        </w:rPr>
        <w:t xml:space="preserve"> </w:t>
      </w:r>
      <w:r w:rsidR="00D05D8E">
        <w:rPr>
          <w:rFonts w:hint="cs"/>
          <w:rtl/>
          <w:lang w:bidi="he-IL"/>
        </w:rPr>
        <w:t>במסך</w:t>
      </w:r>
      <w:r w:rsidR="00584322">
        <w:rPr>
          <w:rFonts w:hint="cs"/>
          <w:rtl/>
          <w:lang w:bidi="he-IL"/>
        </w:rPr>
        <w:t xml:space="preserve"> </w:t>
      </w:r>
      <w:r w:rsidR="00D05D8E">
        <w:rPr>
          <w:rFonts w:hint="cs"/>
          <w:rtl/>
          <w:lang w:bidi="he-IL"/>
        </w:rPr>
        <w:t>דף מכרז בפורטל ספקים</w:t>
      </w:r>
      <w:bookmarkEnd w:id="15"/>
    </w:p>
    <w:p w:rsidR="00FB4127" w:rsidP="00FB4127" w:rsidRDefault="00FB4127" w14:paraId="25C7BD83" w14:textId="65CAD81A">
      <w:pPr>
        <w:bidi/>
        <w:rPr>
          <w:rtl/>
          <w:lang w:bidi="he-IL"/>
        </w:rPr>
      </w:pPr>
      <w:r w:rsidRPr="00FB4127">
        <w:rPr>
          <w:rFonts w:cs="Arial"/>
          <w:noProof/>
          <w:rtl/>
          <w:lang w:bidi="he-IL"/>
        </w:rPr>
        <w:drawing>
          <wp:inline distT="0" distB="0" distL="0" distR="0" wp14:anchorId="31D15136" wp14:editId="5463E5F8">
            <wp:extent cx="5731510" cy="2711450"/>
            <wp:effectExtent l="0" t="0" r="2540" b="0"/>
            <wp:docPr id="1240468251" name="Picture 1240468251" descr="תמונה שמכילה טקסט, תוכנה, סמל מחשב, דף אינטרנ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68251" name="תמונה 1" descr="תמונה שמכילה טקסט, תוכנה, סמל מחשב, דף אינטרנט&#10;&#10;התיאור נוצר באופן אוטומטי"/>
                    <pic:cNvPicPr/>
                  </pic:nvPicPr>
                  <pic:blipFill>
                    <a:blip r:embed="rId32"/>
                    <a:stretch>
                      <a:fillRect/>
                    </a:stretch>
                  </pic:blipFill>
                  <pic:spPr>
                    <a:xfrm>
                      <a:off x="0" y="0"/>
                      <a:ext cx="5731510" cy="2711450"/>
                    </a:xfrm>
                    <a:prstGeom prst="rect">
                      <a:avLst/>
                    </a:prstGeom>
                  </pic:spPr>
                </pic:pic>
              </a:graphicData>
            </a:graphic>
          </wp:inline>
        </w:drawing>
      </w:r>
    </w:p>
    <w:p w:rsidR="00FB4127" w:rsidP="00FB4127" w:rsidRDefault="00FB4127" w14:paraId="452573D1" w14:textId="7C5BBABF">
      <w:pPr>
        <w:bidi/>
        <w:rPr>
          <w:rtl/>
          <w:lang w:bidi="he-IL"/>
        </w:rPr>
      </w:pPr>
      <w:r>
        <w:rPr>
          <w:rFonts w:hint="cs"/>
          <w:rtl/>
          <w:lang w:bidi="he-IL"/>
        </w:rPr>
        <w:t>הכניסה מתבצעת מתוך פורטל ה</w:t>
      </w:r>
      <w:r w:rsidR="00395283">
        <w:rPr>
          <w:rFonts w:hint="cs"/>
          <w:rtl/>
          <w:lang w:bidi="he-IL"/>
        </w:rPr>
        <w:t xml:space="preserve">ספקים </w:t>
      </w:r>
      <w:r w:rsidR="00395283">
        <w:rPr>
          <w:rtl/>
          <w:lang w:bidi="he-IL"/>
        </w:rPr>
        <w:t>–</w:t>
      </w:r>
      <w:r w:rsidR="00395283">
        <w:rPr>
          <w:rFonts w:hint="cs"/>
          <w:rtl/>
          <w:lang w:bidi="he-IL"/>
        </w:rPr>
        <w:t xml:space="preserve"> דף מכרז </w:t>
      </w:r>
      <w:r w:rsidR="00395283">
        <w:rPr>
          <w:rtl/>
          <w:lang w:bidi="he-IL"/>
        </w:rPr>
        <w:t>–</w:t>
      </w:r>
      <w:r w:rsidR="00395283">
        <w:rPr>
          <w:rFonts w:hint="cs"/>
          <w:rtl/>
          <w:lang w:bidi="he-IL"/>
        </w:rPr>
        <w:t xml:space="preserve"> לאחר הזדהות משתמש</w:t>
      </w:r>
    </w:p>
    <w:p w:rsidR="007E41B5" w:rsidP="005F2450" w:rsidRDefault="00807064" w14:paraId="4E97FB64" w14:textId="20EDA923">
      <w:pPr>
        <w:bidi/>
        <w:rPr>
          <w:rtl/>
          <w:lang w:bidi="he-IL"/>
        </w:rPr>
      </w:pPr>
      <w:r>
        <w:rPr>
          <w:rFonts w:hint="cs"/>
          <w:rtl/>
          <w:lang w:bidi="he-IL"/>
        </w:rPr>
        <w:t xml:space="preserve">הרשאת כניסה </w:t>
      </w:r>
      <w:r w:rsidR="00131784">
        <w:rPr>
          <w:rtl/>
          <w:lang w:bidi="he-IL"/>
        </w:rPr>
        <w:t>–</w:t>
      </w:r>
      <w:r>
        <w:rPr>
          <w:rFonts w:hint="cs"/>
          <w:rtl/>
          <w:lang w:bidi="he-IL"/>
        </w:rPr>
        <w:t xml:space="preserve"> </w:t>
      </w:r>
      <w:r w:rsidRPr="00247544" w:rsidR="00131784">
        <w:rPr>
          <w:rFonts w:hint="cs"/>
          <w:highlight w:val="yellow"/>
          <w:rtl/>
          <w:lang w:bidi="he-IL"/>
        </w:rPr>
        <w:t>מורשה להגיש הצעה</w:t>
      </w:r>
      <w:r w:rsidR="00A7398F">
        <w:rPr>
          <w:rFonts w:hint="cs"/>
          <w:rtl/>
          <w:lang w:bidi="he-IL"/>
        </w:rPr>
        <w:t xml:space="preserve"> ובתנאי </w:t>
      </w:r>
      <w:r w:rsidR="00393D96">
        <w:rPr>
          <w:rFonts w:hint="cs"/>
          <w:rtl/>
          <w:lang w:bidi="he-IL"/>
        </w:rPr>
        <w:t>ש</w:t>
      </w:r>
      <w:r w:rsidR="000C7FEF">
        <w:rPr>
          <w:rFonts w:hint="cs"/>
          <w:rtl/>
          <w:lang w:bidi="he-IL"/>
        </w:rPr>
        <w:t>החברה, אותה מייצג המשתמש,</w:t>
      </w:r>
      <w:r w:rsidR="00450F4A">
        <w:rPr>
          <w:rFonts w:hint="cs"/>
          <w:rtl/>
          <w:lang w:bidi="he-IL"/>
        </w:rPr>
        <w:t xml:space="preserve"> </w:t>
      </w:r>
      <w:r w:rsidR="001A1C90">
        <w:rPr>
          <w:rFonts w:hint="cs"/>
          <w:rtl/>
          <w:lang w:bidi="he-IL"/>
        </w:rPr>
        <w:t xml:space="preserve">עומדת בתנאים </w:t>
      </w:r>
      <w:r w:rsidR="00CD560E">
        <w:rPr>
          <w:rFonts w:hint="cs"/>
          <w:rtl/>
          <w:lang w:bidi="he-IL"/>
        </w:rPr>
        <w:t xml:space="preserve">ראשוניים </w:t>
      </w:r>
      <w:r w:rsidR="001A1C90">
        <w:rPr>
          <w:rFonts w:hint="cs"/>
          <w:rtl/>
          <w:lang w:bidi="he-IL"/>
        </w:rPr>
        <w:t>להגשת מענה</w:t>
      </w:r>
      <w:r w:rsidR="00CD560E">
        <w:rPr>
          <w:rFonts w:hint="cs"/>
          <w:rtl/>
          <w:lang w:bidi="he-IL"/>
        </w:rPr>
        <w:t xml:space="preserve"> למכרז (לוגיקה מנוהלת בפורטל ספקים </w:t>
      </w:r>
      <w:r w:rsidR="00CD560E">
        <w:rPr>
          <w:rtl/>
          <w:lang w:bidi="he-IL"/>
        </w:rPr>
        <w:t>–</w:t>
      </w:r>
      <w:r w:rsidR="00CD560E">
        <w:rPr>
          <w:rFonts w:hint="cs"/>
          <w:rtl/>
          <w:lang w:bidi="he-IL"/>
        </w:rPr>
        <w:t xml:space="preserve"> ראו מסמך אפיון רלוונטי)</w:t>
      </w:r>
    </w:p>
    <w:tbl>
      <w:tblPr>
        <w:tblStyle w:val="4-5"/>
        <w:bidiVisual/>
        <w:tblW w:w="10763" w:type="dxa"/>
        <w:tblInd w:w="-861" w:type="dxa"/>
        <w:tblLook w:val="04A0" w:firstRow="1" w:lastRow="0" w:firstColumn="1" w:lastColumn="0" w:noHBand="0" w:noVBand="1"/>
      </w:tblPr>
      <w:tblGrid>
        <w:gridCol w:w="1966"/>
        <w:gridCol w:w="1711"/>
        <w:gridCol w:w="2693"/>
        <w:gridCol w:w="4393"/>
      </w:tblGrid>
      <w:tr w:rsidR="003469E5" w:rsidTr="003469E5" w14:paraId="658E02F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rsidR="003469E5" w:rsidP="00752A59" w:rsidRDefault="003469E5" w14:paraId="3EC38227" w14:textId="3E483FE9">
            <w:pPr>
              <w:bidi/>
              <w:rPr>
                <w:rtl/>
                <w:lang w:bidi="he-IL"/>
              </w:rPr>
            </w:pPr>
            <w:r>
              <w:rPr>
                <w:rFonts w:hint="cs"/>
                <w:rtl/>
                <w:lang w:bidi="he-IL"/>
              </w:rPr>
              <w:t>רכיב</w:t>
            </w:r>
          </w:p>
        </w:tc>
        <w:tc>
          <w:tcPr>
            <w:tcW w:w="1711" w:type="dxa"/>
          </w:tcPr>
          <w:p w:rsidR="003469E5" w:rsidP="00752A59" w:rsidRDefault="003469E5" w14:paraId="1BE0873A" w14:textId="6C96137A">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סוג רכיב / שדה</w:t>
            </w:r>
          </w:p>
        </w:tc>
        <w:tc>
          <w:tcPr>
            <w:tcW w:w="2693" w:type="dxa"/>
          </w:tcPr>
          <w:p w:rsidR="003469E5" w:rsidP="00752A59" w:rsidRDefault="003469E5" w14:paraId="6D64EFC0" w14:textId="16B7951F">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מקור נתונים</w:t>
            </w:r>
          </w:p>
        </w:tc>
        <w:tc>
          <w:tcPr>
            <w:tcW w:w="4393" w:type="dxa"/>
          </w:tcPr>
          <w:p w:rsidR="003469E5" w:rsidP="00752A59" w:rsidRDefault="003469E5" w14:paraId="544E93EE" w14:textId="208BBC31">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פונקציונאליות</w:t>
            </w:r>
          </w:p>
        </w:tc>
      </w:tr>
      <w:tr w:rsidR="003469E5" w:rsidTr="003469E5" w14:paraId="19873C2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rsidR="007C1059" w:rsidP="00752A59" w:rsidRDefault="00384EA1" w14:paraId="0E272CEA" w14:textId="5AC9716A">
            <w:pPr>
              <w:bidi/>
              <w:rPr>
                <w:rtl/>
                <w:lang w:bidi="he-IL"/>
              </w:rPr>
            </w:pPr>
            <w:r w:rsidRPr="00384EA1">
              <w:rPr>
                <w:rFonts w:hint="cs"/>
                <w:b w:val="0"/>
                <w:bCs w:val="0"/>
                <w:rtl/>
                <w:lang w:bidi="he-IL"/>
              </w:rPr>
              <w:t>הגשת הצעה אונליין</w:t>
            </w:r>
          </w:p>
          <w:p w:rsidRPr="00384EA1" w:rsidR="00123BEF" w:rsidP="00123BEF" w:rsidRDefault="00123BEF" w14:paraId="74EACFEB" w14:textId="77777777">
            <w:pPr>
              <w:bidi/>
              <w:rPr>
                <w:b w:val="0"/>
                <w:bCs w:val="0"/>
                <w:rtl/>
                <w:lang w:bidi="he-IL"/>
              </w:rPr>
            </w:pPr>
          </w:p>
          <w:p w:rsidR="003469E5" w:rsidP="007C1059" w:rsidRDefault="003469E5" w14:paraId="6559123B" w14:textId="103CF8F3">
            <w:pPr>
              <w:bidi/>
              <w:rPr>
                <w:b w:val="0"/>
                <w:bCs w:val="0"/>
                <w:rtl/>
                <w:lang w:bidi="he-IL"/>
              </w:rPr>
            </w:pPr>
            <w:r w:rsidRPr="007D39F9">
              <w:rPr>
                <w:rFonts w:cs="Arial"/>
                <w:noProof/>
                <w:rtl/>
                <w:lang w:bidi="he-IL"/>
              </w:rPr>
              <w:drawing>
                <wp:inline distT="0" distB="0" distL="0" distR="0" wp14:anchorId="3F9A4384" wp14:editId="1C1CFAE5">
                  <wp:extent cx="1111307" cy="3302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11307" cy="330217"/>
                          </a:xfrm>
                          <a:prstGeom prst="rect">
                            <a:avLst/>
                          </a:prstGeom>
                        </pic:spPr>
                      </pic:pic>
                    </a:graphicData>
                  </a:graphic>
                </wp:inline>
              </w:drawing>
            </w:r>
          </w:p>
          <w:p w:rsidR="003469E5" w:rsidP="00BA4847" w:rsidRDefault="003469E5" w14:paraId="16EFD1F4" w14:textId="4A717ECA">
            <w:pPr>
              <w:bidi/>
              <w:rPr>
                <w:b w:val="0"/>
                <w:bCs w:val="0"/>
                <w:rtl/>
                <w:lang w:bidi="he-IL"/>
              </w:rPr>
            </w:pPr>
            <w:r w:rsidRPr="009F4AA4">
              <w:rPr>
                <w:rFonts w:hint="cs"/>
                <w:b w:val="0"/>
                <w:bCs w:val="0"/>
                <w:shd w:val="clear" w:color="auto" w:fill="FFFF00"/>
                <w:rtl/>
                <w:lang w:bidi="he-IL"/>
              </w:rPr>
              <w:t>הערה: להסיר אפשרות בחירה (הצעה או נמנע) שקיימת היום</w:t>
            </w:r>
          </w:p>
          <w:p w:rsidR="003469E5" w:rsidP="00BA4847" w:rsidRDefault="003469E5" w14:paraId="5AA5CA4A" w14:textId="77777777">
            <w:pPr>
              <w:bidi/>
              <w:rPr>
                <w:b w:val="0"/>
                <w:bCs w:val="0"/>
                <w:rtl/>
                <w:lang w:bidi="he-IL"/>
              </w:rPr>
            </w:pPr>
            <w:r w:rsidRPr="00C54560">
              <w:rPr>
                <w:rFonts w:cs="Arial"/>
                <w:noProof/>
                <w:rtl/>
                <w:lang w:bidi="he-IL"/>
              </w:rPr>
              <w:drawing>
                <wp:inline distT="0" distB="0" distL="0" distR="0" wp14:anchorId="276E0F20" wp14:editId="75E0845B">
                  <wp:extent cx="773215" cy="576776"/>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69493" name=""/>
                          <pic:cNvPicPr/>
                        </pic:nvPicPr>
                        <pic:blipFill>
                          <a:blip r:embed="rId34"/>
                          <a:stretch>
                            <a:fillRect/>
                          </a:stretch>
                        </pic:blipFill>
                        <pic:spPr>
                          <a:xfrm>
                            <a:off x="0" y="0"/>
                            <a:ext cx="796782" cy="594356"/>
                          </a:xfrm>
                          <a:prstGeom prst="rect">
                            <a:avLst/>
                          </a:prstGeom>
                        </pic:spPr>
                      </pic:pic>
                    </a:graphicData>
                  </a:graphic>
                </wp:inline>
              </w:drawing>
            </w:r>
          </w:p>
          <w:p w:rsidR="003469E5" w:rsidP="009F4AA4" w:rsidRDefault="003469E5" w14:paraId="141511C8" w14:textId="501F44F8">
            <w:pPr>
              <w:bidi/>
              <w:rPr>
                <w:rtl/>
                <w:lang w:bidi="he-IL"/>
              </w:rPr>
            </w:pPr>
          </w:p>
        </w:tc>
        <w:tc>
          <w:tcPr>
            <w:tcW w:w="1711" w:type="dxa"/>
          </w:tcPr>
          <w:p w:rsidR="003469E5" w:rsidP="00EC6769" w:rsidRDefault="003469E5" w14:paraId="709DC703"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p w:rsidR="00BF4587" w:rsidP="00BF4587" w:rsidRDefault="00BF4587" w14:paraId="2ACA2B6C" w14:textId="4AB2012A">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פעיל </w:t>
            </w:r>
            <w:r>
              <w:rPr>
                <w:rtl/>
                <w:lang w:bidi="he-IL"/>
              </w:rPr>
              <w:t>–</w:t>
            </w:r>
            <w:r>
              <w:rPr>
                <w:rFonts w:hint="cs"/>
                <w:rtl/>
                <w:lang w:bidi="he-IL"/>
              </w:rPr>
              <w:t xml:space="preserve"> כל עוד המכרז פתוח + </w:t>
            </w:r>
            <w:r w:rsidR="00AB72C3">
              <w:rPr>
                <w:rFonts w:hint="cs"/>
                <w:rtl/>
                <w:lang w:bidi="he-IL"/>
              </w:rPr>
              <w:t>ספק/קבלן מורשה להגיש הצעה (לוגיקה מנוהלת בפורטל הספקים)</w:t>
            </w:r>
          </w:p>
        </w:tc>
        <w:tc>
          <w:tcPr>
            <w:tcW w:w="2693" w:type="dxa"/>
          </w:tcPr>
          <w:p w:rsidR="003469E5" w:rsidP="00BA03E1" w:rsidRDefault="00AA4DE4" w14:paraId="0757DAC9" w14:textId="6E248696">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מפורט </w:t>
            </w:r>
            <w:r w:rsidR="000008C8">
              <w:rPr>
                <w:rFonts w:hint="cs"/>
                <w:rtl/>
                <w:lang w:bidi="he-IL"/>
              </w:rPr>
              <w:t>ב</w:t>
            </w:r>
            <w:r w:rsidR="00F308DA">
              <w:rPr>
                <w:rFonts w:hint="cs"/>
                <w:rtl/>
                <w:lang w:bidi="he-IL"/>
              </w:rPr>
              <w:t>סעיף שירותים</w:t>
            </w:r>
          </w:p>
        </w:tc>
        <w:tc>
          <w:tcPr>
            <w:tcW w:w="4393" w:type="dxa"/>
          </w:tcPr>
          <w:p w:rsidR="00842F54" w:rsidP="0075273D" w:rsidRDefault="003469E5" w14:paraId="109DAD2D" w14:textId="4F7577D1">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בלחיצה על כפתור יש</w:t>
            </w:r>
            <w:r w:rsidR="00AF4DD1">
              <w:rPr>
                <w:rFonts w:hint="cs"/>
                <w:rtl/>
                <w:lang w:bidi="he-IL"/>
              </w:rPr>
              <w:t xml:space="preserve"> להפעיל</w:t>
            </w:r>
          </w:p>
          <w:p w:rsidR="00AD1689" w:rsidP="00AD1689" w:rsidRDefault="00AD1689" w14:paraId="32C65D0A" w14:textId="4E3AE3FE">
            <w:pPr>
              <w:bidi/>
              <w:cnfStyle w:val="000000100000" w:firstRow="0" w:lastRow="0" w:firstColumn="0" w:lastColumn="0" w:oddVBand="0" w:evenVBand="0" w:oddHBand="1" w:evenHBand="0" w:firstRowFirstColumn="0" w:firstRowLastColumn="0" w:lastRowFirstColumn="0" w:lastRowLastColumn="0"/>
              <w:rPr>
                <w:rtl/>
                <w:lang w:bidi="he-IL"/>
              </w:rPr>
            </w:pPr>
            <w:r w:rsidRPr="00A82B2D">
              <w:rPr>
                <w:rFonts w:hint="cs"/>
                <w:b/>
                <w:bCs/>
                <w:rtl/>
                <w:lang w:bidi="he-IL"/>
              </w:rPr>
              <w:t>שירות</w:t>
            </w:r>
            <w:r>
              <w:rPr>
                <w:rFonts w:hint="cs"/>
                <w:b/>
                <w:bCs/>
                <w:rtl/>
                <w:lang w:bidi="he-IL"/>
              </w:rPr>
              <w:t xml:space="preserve"> 1</w:t>
            </w:r>
            <w:r w:rsidR="003C0138">
              <w:rPr>
                <w:rFonts w:hint="cs"/>
                <w:b/>
                <w:bCs/>
                <w:rtl/>
                <w:lang w:bidi="he-IL"/>
              </w:rPr>
              <w:t xml:space="preserve"> </w:t>
            </w:r>
            <w:r w:rsidRPr="002D7F3B" w:rsidR="003C0138">
              <w:rPr>
                <w:rFonts w:hint="cs"/>
                <w:b/>
                <w:bCs/>
                <w:rtl/>
                <w:lang w:bidi="he-IL"/>
              </w:rPr>
              <w:t>"אישור חתימה על מסמכים לטווח ארוך"</w:t>
            </w:r>
            <w:r w:rsidR="002D7F3B">
              <w:rPr>
                <w:rFonts w:hint="cs"/>
                <w:b/>
                <w:bCs/>
                <w:rtl/>
                <w:lang w:bidi="he-IL"/>
              </w:rPr>
              <w:t xml:space="preserve"> </w:t>
            </w:r>
            <w:r w:rsidRPr="002D7F3B" w:rsidR="002D7F3B">
              <w:rPr>
                <w:rFonts w:hint="cs"/>
                <w:highlight w:val="cyan"/>
                <w:rtl/>
                <w:lang w:bidi="he-IL"/>
              </w:rPr>
              <w:t>(לא לגרסה נוכחית)</w:t>
            </w:r>
          </w:p>
          <w:p w:rsidR="00842F54" w:rsidP="00842F54" w:rsidRDefault="00E12C08" w14:paraId="5D0C60DD" w14:textId="68826EA1">
            <w:pPr>
              <w:bidi/>
              <w:cnfStyle w:val="000000100000" w:firstRow="0" w:lastRow="0" w:firstColumn="0" w:lastColumn="0" w:oddVBand="0" w:evenVBand="0" w:oddHBand="1" w:evenHBand="0" w:firstRowFirstColumn="0" w:firstRowLastColumn="0" w:lastRowFirstColumn="0" w:lastRowLastColumn="0"/>
              <w:rPr>
                <w:rtl/>
                <w:lang w:bidi="he-IL"/>
              </w:rPr>
            </w:pPr>
            <w:commentRangeStart w:id="16"/>
            <w:r w:rsidRPr="00A82B2D">
              <w:rPr>
                <w:rFonts w:hint="cs"/>
                <w:b/>
                <w:bCs/>
                <w:rtl/>
                <w:lang w:bidi="he-IL"/>
              </w:rPr>
              <w:t>שירות</w:t>
            </w:r>
            <w:r w:rsidRPr="00A82B2D" w:rsidR="00ED6BC2">
              <w:rPr>
                <w:rFonts w:hint="cs"/>
                <w:b/>
                <w:bCs/>
                <w:rtl/>
                <w:lang w:bidi="he-IL"/>
              </w:rPr>
              <w:t xml:space="preserve"> </w:t>
            </w:r>
            <w:r w:rsidR="00AD1689">
              <w:rPr>
                <w:rFonts w:hint="cs"/>
                <w:b/>
                <w:bCs/>
                <w:rtl/>
                <w:lang w:bidi="he-IL"/>
              </w:rPr>
              <w:t>2</w:t>
            </w:r>
            <w:r w:rsidRPr="00A82B2D" w:rsidR="00672929">
              <w:rPr>
                <w:rFonts w:hint="cs"/>
                <w:b/>
                <w:bCs/>
                <w:rtl/>
                <w:lang w:bidi="he-IL"/>
              </w:rPr>
              <w:t xml:space="preserve"> "</w:t>
            </w:r>
            <w:r w:rsidRPr="00851712" w:rsidR="00851712">
              <w:rPr>
                <w:rFonts w:hint="cs"/>
                <w:b/>
                <w:bCs/>
                <w:rtl/>
                <w:lang w:bidi="he-IL"/>
              </w:rPr>
              <w:t>אישור חתימה על  מסמכי המכרז</w:t>
            </w:r>
            <w:r w:rsidRPr="00A82B2D" w:rsidR="00B6302E">
              <w:rPr>
                <w:rFonts w:hint="cs"/>
                <w:b/>
                <w:bCs/>
                <w:rtl/>
                <w:lang w:bidi="he-IL"/>
              </w:rPr>
              <w:t>"</w:t>
            </w:r>
            <w:commentRangeEnd w:id="16"/>
            <w:r w:rsidR="004F744F">
              <w:rPr>
                <w:rStyle w:val="af0"/>
                <w:rtl/>
              </w:rPr>
              <w:commentReference w:id="16"/>
            </w:r>
          </w:p>
          <w:p w:rsidR="00D4040F" w:rsidP="00D4040F" w:rsidRDefault="00D34CAC" w14:paraId="12564705"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יש לבדוק את ערכו של הפרמטר החוזר</w:t>
            </w:r>
            <w:r w:rsidR="00B3297D">
              <w:rPr>
                <w:rFonts w:hint="cs"/>
                <w:rtl/>
                <w:lang w:bidi="he-IL"/>
              </w:rPr>
              <w:t xml:space="preserve"> לאחר הפעלת השירות:</w:t>
            </w:r>
          </w:p>
          <w:p w:rsidR="00B3297D" w:rsidP="00A07B65" w:rsidRDefault="00B3297D" w14:paraId="7D965EC4" w14:textId="77777777">
            <w:pPr>
              <w:pStyle w:val="a3"/>
              <w:numPr>
                <w:ilvl w:val="0"/>
                <w:numId w:val="10"/>
              </w:numPr>
              <w:bidi/>
              <w:cnfStyle w:val="000000100000" w:firstRow="0" w:lastRow="0" w:firstColumn="0" w:lastColumn="0" w:oddVBand="0" w:evenVBand="0" w:oddHBand="1" w:evenHBand="0" w:firstRowFirstColumn="0" w:firstRowLastColumn="0" w:lastRowFirstColumn="0" w:lastRowLastColumn="0"/>
              <w:rPr>
                <w:rFonts w:cs="Arial"/>
                <w:lang w:bidi="he-IL"/>
              </w:rPr>
            </w:pPr>
            <w:r>
              <w:rPr>
                <w:rFonts w:hint="cs"/>
                <w:rtl/>
                <w:lang w:bidi="he-IL"/>
              </w:rPr>
              <w:t xml:space="preserve">אם </w:t>
            </w:r>
            <w:r w:rsidR="00591D96">
              <w:rPr>
                <w:rFonts w:hint="cs"/>
                <w:rtl/>
                <w:lang w:bidi="he-IL"/>
              </w:rPr>
              <w:t>ער</w:t>
            </w:r>
            <w:r w:rsidR="00E67788">
              <w:rPr>
                <w:rFonts w:hint="cs"/>
                <w:rtl/>
                <w:lang w:bidi="he-IL"/>
              </w:rPr>
              <w:t xml:space="preserve">כו של </w:t>
            </w:r>
            <w:r>
              <w:rPr>
                <w:rFonts w:hint="cs"/>
                <w:rtl/>
                <w:lang w:bidi="he-IL"/>
              </w:rPr>
              <w:t>הפרמטר</w:t>
            </w:r>
            <w:r w:rsidR="00E67788">
              <w:rPr>
                <w:rFonts w:hint="cs"/>
                <w:rtl/>
                <w:lang w:bidi="he-IL"/>
              </w:rPr>
              <w:t xml:space="preserve"> </w:t>
            </w:r>
            <w:r w:rsidR="008E7BDA">
              <w:rPr>
                <w:rFonts w:hint="cs"/>
                <w:rtl/>
                <w:lang w:bidi="he-IL"/>
              </w:rPr>
              <w:t>"</w:t>
            </w:r>
            <w:r w:rsidR="00ED202F">
              <w:rPr>
                <w:rFonts w:hint="cs"/>
                <w:rtl/>
                <w:lang w:bidi="he-IL"/>
              </w:rPr>
              <w:t>נדרשת חתימה</w:t>
            </w:r>
            <w:r w:rsidR="00763E54">
              <w:rPr>
                <w:rFonts w:hint="cs"/>
                <w:rtl/>
                <w:lang w:bidi="he-IL"/>
              </w:rPr>
              <w:t xml:space="preserve"> על מסמכי</w:t>
            </w:r>
            <w:r w:rsidR="00BC298C">
              <w:rPr>
                <w:rFonts w:hint="cs"/>
                <w:rtl/>
                <w:lang w:bidi="he-IL"/>
              </w:rPr>
              <w:t xml:space="preserve"> המכרז</w:t>
            </w:r>
            <w:r w:rsidR="008E7BDA">
              <w:rPr>
                <w:rFonts w:hint="cs"/>
                <w:rtl/>
                <w:lang w:bidi="he-IL"/>
              </w:rPr>
              <w:t>"</w:t>
            </w:r>
            <w:r w:rsidR="00B80A8E">
              <w:rPr>
                <w:rFonts w:hint="cs"/>
                <w:rtl/>
                <w:lang w:bidi="he-IL"/>
              </w:rPr>
              <w:t xml:space="preserve"> = 1</w:t>
            </w:r>
            <w:r w:rsidR="00E52034">
              <w:rPr>
                <w:rFonts w:hint="cs"/>
                <w:rtl/>
                <w:lang w:bidi="he-IL"/>
              </w:rPr>
              <w:t xml:space="preserve">, יש לפתוח מסך </w:t>
            </w:r>
            <w:r w:rsidRPr="009B328E" w:rsidR="00E52034">
              <w:rPr>
                <w:rFonts w:cs="Arial"/>
                <w:b/>
                <w:bCs/>
                <w:rtl/>
                <w:lang w:bidi="he-IL"/>
              </w:rPr>
              <w:t>פופ-אפ "אישור קריאה והבנה של דרישות המכרז"</w:t>
            </w:r>
          </w:p>
          <w:p w:rsidRPr="009C2073" w:rsidR="00C60529" w:rsidP="00A07B65" w:rsidRDefault="00784F78" w14:paraId="018AE603" w14:textId="77777777">
            <w:pPr>
              <w:pStyle w:val="a3"/>
              <w:numPr>
                <w:ilvl w:val="0"/>
                <w:numId w:val="10"/>
              </w:numPr>
              <w:bidi/>
              <w:cnfStyle w:val="000000100000" w:firstRow="0" w:lastRow="0" w:firstColumn="0" w:lastColumn="0" w:oddVBand="0" w:evenVBand="0" w:oddHBand="1" w:evenHBand="0" w:firstRowFirstColumn="0" w:firstRowLastColumn="0" w:lastRowFirstColumn="0" w:lastRowLastColumn="0"/>
              <w:rPr>
                <w:rFonts w:cs="Arial"/>
                <w:lang w:bidi="he-IL"/>
              </w:rPr>
            </w:pPr>
            <w:r>
              <w:rPr>
                <w:rFonts w:hint="cs"/>
                <w:rtl/>
                <w:lang w:bidi="he-IL"/>
              </w:rPr>
              <w:t xml:space="preserve">אם ערכו של הפרמטר "נדרשת חתימה על מסמכי המכרז" = 0, </w:t>
            </w:r>
          </w:p>
          <w:p w:rsidR="009C2073" w:rsidP="00A07B65" w:rsidRDefault="00E8204F" w14:paraId="6D595BB7" w14:textId="2667E6BB">
            <w:pPr>
              <w:pStyle w:val="a3"/>
              <w:numPr>
                <w:ilvl w:val="1"/>
                <w:numId w:val="10"/>
              </w:numPr>
              <w:bidi/>
              <w:cnfStyle w:val="000000100000" w:firstRow="0" w:lastRow="0" w:firstColumn="0" w:lastColumn="0" w:oddVBand="0" w:evenVBand="0" w:oddHBand="1" w:evenHBand="0" w:firstRowFirstColumn="0" w:firstRowLastColumn="0" w:lastRowFirstColumn="0" w:lastRowLastColumn="0"/>
              <w:rPr>
                <w:rFonts w:cs="Arial"/>
                <w:lang w:bidi="he-IL"/>
              </w:rPr>
            </w:pPr>
            <w:r>
              <w:rPr>
                <w:rFonts w:hint="cs" w:cs="Arial"/>
                <w:rtl/>
                <w:lang w:bidi="he-IL"/>
              </w:rPr>
              <w:t>להפעיל ת</w:t>
            </w:r>
            <w:r w:rsidR="00772352">
              <w:rPr>
                <w:rFonts w:hint="cs" w:cs="Arial"/>
                <w:rtl/>
                <w:lang w:bidi="he-IL"/>
              </w:rPr>
              <w:t>הליך כניסה</w:t>
            </w:r>
            <w:r w:rsidR="000C591F">
              <w:rPr>
                <w:rFonts w:hint="cs" w:cs="Arial"/>
                <w:rtl/>
                <w:lang w:bidi="he-IL"/>
              </w:rPr>
              <w:t xml:space="preserve"> למערכת "מענה מקוון"</w:t>
            </w:r>
            <w:r w:rsidR="005F6F13">
              <w:rPr>
                <w:rFonts w:hint="cs" w:cs="Arial"/>
                <w:rtl/>
                <w:lang w:bidi="he-IL"/>
              </w:rPr>
              <w:t>. יש להעביר פרמטרים הבאים:</w:t>
            </w:r>
          </w:p>
          <w:p w:rsidR="004952D5" w:rsidP="00A07B65" w:rsidRDefault="00820272" w14:paraId="5D5DBF1F" w14:textId="6628F8B6">
            <w:pPr>
              <w:pStyle w:val="a3"/>
              <w:numPr>
                <w:ilvl w:val="2"/>
                <w:numId w:val="10"/>
              </w:numPr>
              <w:bidi/>
              <w:cnfStyle w:val="000000100000" w:firstRow="0" w:lastRow="0" w:firstColumn="0" w:lastColumn="0" w:oddVBand="0" w:evenVBand="0" w:oddHBand="1" w:evenHBand="0" w:firstRowFirstColumn="0" w:firstRowLastColumn="0" w:lastRowFirstColumn="0" w:lastRowLastColumn="0"/>
              <w:rPr>
                <w:rFonts w:cs="Arial"/>
                <w:lang w:bidi="he-IL"/>
              </w:rPr>
            </w:pPr>
            <w:r>
              <w:rPr>
                <w:rFonts w:hint="cs" w:cs="Arial"/>
                <w:rtl/>
                <w:lang w:bidi="he-IL"/>
              </w:rPr>
              <w:lastRenderedPageBreak/>
              <w:t>מזהה ספק (חברה)</w:t>
            </w:r>
          </w:p>
          <w:p w:rsidR="00820272" w:rsidP="00A07B65" w:rsidRDefault="00820272" w14:paraId="6D17075A" w14:textId="7E1EED05">
            <w:pPr>
              <w:pStyle w:val="a3"/>
              <w:numPr>
                <w:ilvl w:val="2"/>
                <w:numId w:val="10"/>
              </w:numPr>
              <w:bidi/>
              <w:cnfStyle w:val="000000100000" w:firstRow="0" w:lastRow="0" w:firstColumn="0" w:lastColumn="0" w:oddVBand="0" w:evenVBand="0" w:oddHBand="1" w:evenHBand="0" w:firstRowFirstColumn="0" w:firstRowLastColumn="0" w:lastRowFirstColumn="0" w:lastRowLastColumn="0"/>
              <w:rPr>
                <w:rFonts w:cs="Arial"/>
                <w:lang w:bidi="he-IL"/>
              </w:rPr>
            </w:pPr>
            <w:r>
              <w:rPr>
                <w:rFonts w:hint="cs" w:cs="Arial"/>
                <w:rtl/>
                <w:lang w:bidi="he-IL"/>
              </w:rPr>
              <w:t>מזהה משתמש</w:t>
            </w:r>
          </w:p>
          <w:p w:rsidR="00820272" w:rsidP="00A07B65" w:rsidRDefault="00820272" w14:paraId="28883E15" w14:textId="74705D86">
            <w:pPr>
              <w:pStyle w:val="a3"/>
              <w:numPr>
                <w:ilvl w:val="2"/>
                <w:numId w:val="10"/>
              </w:numPr>
              <w:bidi/>
              <w:cnfStyle w:val="000000100000" w:firstRow="0" w:lastRow="0" w:firstColumn="0" w:lastColumn="0" w:oddVBand="0" w:evenVBand="0" w:oddHBand="1" w:evenHBand="0" w:firstRowFirstColumn="0" w:firstRowLastColumn="0" w:lastRowFirstColumn="0" w:lastRowLastColumn="0"/>
              <w:rPr>
                <w:rFonts w:cs="Arial"/>
                <w:lang w:bidi="he-IL"/>
              </w:rPr>
            </w:pPr>
            <w:r>
              <w:rPr>
                <w:rFonts w:hint="cs" w:cs="Arial"/>
                <w:rtl/>
                <w:lang w:bidi="he-IL"/>
              </w:rPr>
              <w:t>מזהה מכרז</w:t>
            </w:r>
          </w:p>
          <w:p w:rsidRPr="009C2073" w:rsidR="00820272" w:rsidP="00A07B65" w:rsidRDefault="00191681" w14:paraId="21580C82" w14:textId="3256145B">
            <w:pPr>
              <w:pStyle w:val="a3"/>
              <w:numPr>
                <w:ilvl w:val="2"/>
                <w:numId w:val="10"/>
              </w:numPr>
              <w:bidi/>
              <w:cnfStyle w:val="000000100000" w:firstRow="0" w:lastRow="0" w:firstColumn="0" w:lastColumn="0" w:oddVBand="0" w:evenVBand="0" w:oddHBand="1" w:evenHBand="0" w:firstRowFirstColumn="0" w:firstRowLastColumn="0" w:lastRowFirstColumn="0" w:lastRowLastColumn="0"/>
              <w:rPr>
                <w:rFonts w:cs="Arial"/>
                <w:lang w:bidi="he-IL"/>
              </w:rPr>
            </w:pPr>
            <w:r>
              <w:rPr>
                <w:rFonts w:hint="cs"/>
                <w:rtl/>
                <w:lang w:bidi="he-IL"/>
              </w:rPr>
              <w:t>"נדרשת חתימה על מסמכי המכרז" = 0</w:t>
            </w:r>
          </w:p>
          <w:p w:rsidRPr="00784F78" w:rsidR="00784F78" w:rsidP="00A07B65" w:rsidRDefault="00784F78" w14:paraId="2CC53A74" w14:textId="03F1C684">
            <w:pPr>
              <w:pStyle w:val="a3"/>
              <w:numPr>
                <w:ilvl w:val="1"/>
                <w:numId w:val="10"/>
              </w:numPr>
              <w:bidi/>
              <w:cnfStyle w:val="000000100000" w:firstRow="0" w:lastRow="0" w:firstColumn="0" w:lastColumn="0" w:oddVBand="0" w:evenVBand="0" w:oddHBand="1" w:evenHBand="0" w:firstRowFirstColumn="0" w:firstRowLastColumn="0" w:lastRowFirstColumn="0" w:lastRowLastColumn="0"/>
              <w:rPr>
                <w:rFonts w:cs="Arial"/>
                <w:rtl/>
                <w:lang w:bidi="he-IL"/>
              </w:rPr>
            </w:pPr>
            <w:r>
              <w:rPr>
                <w:rFonts w:hint="cs"/>
                <w:rtl/>
                <w:lang w:bidi="he-IL"/>
              </w:rPr>
              <w:t>יש</w:t>
            </w:r>
            <w:r w:rsidR="00EC08D6">
              <w:rPr>
                <w:rFonts w:hint="cs"/>
                <w:rtl/>
                <w:lang w:bidi="he-IL"/>
              </w:rPr>
              <w:t xml:space="preserve"> </w:t>
            </w:r>
            <w:r w:rsidR="00662AFA">
              <w:rPr>
                <w:rFonts w:hint="cs"/>
                <w:rtl/>
                <w:lang w:bidi="he-IL"/>
              </w:rPr>
              <w:t>ל</w:t>
            </w:r>
            <w:r w:rsidR="00575574">
              <w:rPr>
                <w:rFonts w:hint="cs"/>
                <w:rtl/>
                <w:lang w:bidi="he-IL"/>
              </w:rPr>
              <w:t xml:space="preserve">פעול לפי אפיון של </w:t>
            </w:r>
            <w:r w:rsidRPr="00E31FE4" w:rsidR="00575574">
              <w:rPr>
                <w:rFonts w:hint="cs"/>
                <w:b/>
                <w:bCs/>
                <w:rtl/>
                <w:lang w:bidi="he-IL"/>
              </w:rPr>
              <w:t xml:space="preserve">תהליך 5 </w:t>
            </w:r>
            <w:r w:rsidRPr="00E31FE4" w:rsidR="00E31FE4">
              <w:rPr>
                <w:rFonts w:hint="cs"/>
                <w:b/>
                <w:bCs/>
                <w:rtl/>
                <w:lang w:bidi="he-IL"/>
              </w:rPr>
              <w:t>"הגשת/עדכון נמנע או הגשת /עדכון הצעה"</w:t>
            </w:r>
          </w:p>
          <w:p w:rsidRPr="00C317A3" w:rsidR="00395779" w:rsidP="00395779" w:rsidRDefault="00395779" w14:paraId="5070FC2D" w14:textId="72DBF930">
            <w:pPr>
              <w:bidi/>
              <w:cnfStyle w:val="000000100000" w:firstRow="0" w:lastRow="0" w:firstColumn="0" w:lastColumn="0" w:oddVBand="0" w:evenVBand="0" w:oddHBand="1" w:evenHBand="0" w:firstRowFirstColumn="0" w:firstRowLastColumn="0" w:lastRowFirstColumn="0" w:lastRowLastColumn="0"/>
              <w:rPr>
                <w:rtl/>
                <w:lang w:bidi="he-IL"/>
              </w:rPr>
            </w:pPr>
          </w:p>
        </w:tc>
      </w:tr>
    </w:tbl>
    <w:p w:rsidR="00CB35BA" w:rsidP="00CB35BA" w:rsidRDefault="00CB35BA" w14:paraId="35753894" w14:textId="77777777">
      <w:pPr>
        <w:bidi/>
        <w:rPr>
          <w:rtl/>
          <w:lang w:bidi="he-IL"/>
        </w:rPr>
      </w:pPr>
    </w:p>
    <w:p w:rsidR="00A51C8E" w:rsidP="00E342CC" w:rsidRDefault="00A51C8E" w14:paraId="7AC20F1E" w14:textId="2C34DC33">
      <w:pPr>
        <w:pStyle w:val="2"/>
        <w:bidi/>
        <w:rPr>
          <w:rtl/>
          <w:lang w:bidi="he-IL"/>
        </w:rPr>
      </w:pPr>
      <w:bookmarkStart w:name="_Toc153118390" w:id="17"/>
      <w:r>
        <w:rPr>
          <w:rFonts w:hint="cs"/>
          <w:rtl/>
          <w:lang w:bidi="he-IL"/>
        </w:rPr>
        <w:t>פופ-אפ "אישור קריאה והבנה של דרישות המכרז"</w:t>
      </w:r>
      <w:r w:rsidR="00E342CC">
        <w:rPr>
          <w:rFonts w:hint="cs"/>
          <w:rtl/>
          <w:lang w:bidi="he-IL"/>
        </w:rPr>
        <w:t xml:space="preserve"> </w:t>
      </w:r>
      <w:r w:rsidR="00E342CC">
        <w:rPr>
          <w:rtl/>
          <w:lang w:bidi="he-IL"/>
        </w:rPr>
        <w:t>–</w:t>
      </w:r>
      <w:r w:rsidR="00E342CC">
        <w:rPr>
          <w:rFonts w:hint="cs"/>
          <w:rtl/>
          <w:lang w:bidi="he-IL"/>
        </w:rPr>
        <w:t xml:space="preserve"> במסך דף מכרז בפורטל ספקים</w:t>
      </w:r>
      <w:bookmarkEnd w:id="17"/>
    </w:p>
    <w:p w:rsidR="006F4DF5" w:rsidP="006F4DF5" w:rsidRDefault="006F4DF5" w14:paraId="41FE58BD" w14:textId="77777777">
      <w:pPr>
        <w:bidi/>
        <w:rPr>
          <w:rtl/>
          <w:lang w:bidi="he-IL"/>
        </w:rPr>
      </w:pPr>
      <w:r>
        <w:rPr>
          <w:rFonts w:hint="cs"/>
          <w:rtl/>
          <w:lang w:bidi="he-IL"/>
        </w:rPr>
        <w:t xml:space="preserve">פתיחת מסך פופ-אפ מתבצעת לאחר לחיצה על כפתור "הגשת הצעה אונליין" ולאחר בדיקות שמתבצעות במערכת </w:t>
      </w:r>
    </w:p>
    <w:p w:rsidR="006F4DF5" w:rsidP="006F4DF5" w:rsidRDefault="006F4DF5" w14:paraId="051CEEB5" w14:textId="559F3356">
      <w:pPr>
        <w:bidi/>
        <w:rPr>
          <w:rtl/>
          <w:lang w:bidi="he-IL"/>
        </w:rPr>
      </w:pPr>
      <w:r>
        <w:rPr>
          <w:rFonts w:hint="cs"/>
          <w:rtl/>
          <w:lang w:bidi="he-IL"/>
        </w:rPr>
        <w:t>מטרת המסך הינה לאשר קריאה של כלל מסמכי המכרז ומתן הסכמה לתוכן ולתנאי המכרז ע"י המשתמש</w:t>
      </w:r>
    </w:p>
    <w:p w:rsidR="00144142" w:rsidP="006F4DF5" w:rsidRDefault="00992E13" w14:paraId="30094C3A" w14:textId="1962D77C">
      <w:pPr>
        <w:bidi/>
        <w:rPr>
          <w:rtl/>
          <w:lang w:bidi="he-IL"/>
        </w:rPr>
      </w:pPr>
      <w:r>
        <w:rPr>
          <w:noProof/>
        </w:rPr>
        <w:drawing>
          <wp:inline distT="0" distB="0" distL="0" distR="0" wp14:anchorId="1741F05A" wp14:editId="27AB14D1">
            <wp:extent cx="5729605" cy="3223895"/>
            <wp:effectExtent l="0" t="0" r="4445" b="0"/>
            <wp:docPr id="92668272" name="Picture 9266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9605" cy="3223895"/>
                    </a:xfrm>
                    <a:prstGeom prst="rect">
                      <a:avLst/>
                    </a:prstGeom>
                    <a:noFill/>
                    <a:ln>
                      <a:noFill/>
                    </a:ln>
                  </pic:spPr>
                </pic:pic>
              </a:graphicData>
            </a:graphic>
          </wp:inline>
        </w:drawing>
      </w:r>
    </w:p>
    <w:p w:rsidR="001157C7" w:rsidP="001157C7" w:rsidRDefault="001157C7" w14:paraId="465543F9" w14:textId="4BB3B665">
      <w:pPr>
        <w:bidi/>
        <w:rPr>
          <w:rtl/>
          <w:lang w:bidi="he-IL"/>
        </w:rPr>
      </w:pPr>
    </w:p>
    <w:tbl>
      <w:tblPr>
        <w:tblStyle w:val="4-5"/>
        <w:bidiVisual/>
        <w:tblW w:w="10763" w:type="dxa"/>
        <w:tblInd w:w="-846" w:type="dxa"/>
        <w:tblLook w:val="04A0" w:firstRow="1" w:lastRow="0" w:firstColumn="1" w:lastColumn="0" w:noHBand="0" w:noVBand="1"/>
      </w:tblPr>
      <w:tblGrid>
        <w:gridCol w:w="3216"/>
        <w:gridCol w:w="1028"/>
        <w:gridCol w:w="2552"/>
        <w:gridCol w:w="3967"/>
      </w:tblGrid>
      <w:tr w:rsidR="00396A1A" w:rsidTr="00DE33BF" w14:paraId="6B01557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E50973" w:rsidRDefault="00E50973" w14:paraId="33E45F7F" w14:textId="77777777">
            <w:pPr>
              <w:bidi/>
              <w:rPr>
                <w:rtl/>
                <w:lang w:bidi="he-IL"/>
              </w:rPr>
            </w:pPr>
            <w:r>
              <w:rPr>
                <w:rFonts w:hint="cs"/>
                <w:rtl/>
                <w:lang w:bidi="he-IL"/>
              </w:rPr>
              <w:t>רכיב</w:t>
            </w:r>
          </w:p>
        </w:tc>
        <w:tc>
          <w:tcPr>
            <w:tcW w:w="1028" w:type="dxa"/>
          </w:tcPr>
          <w:p w:rsidR="00E50973" w:rsidRDefault="00E50973" w14:paraId="5B305F6E"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סוג רכיב / שדה</w:t>
            </w:r>
          </w:p>
        </w:tc>
        <w:tc>
          <w:tcPr>
            <w:tcW w:w="2552" w:type="dxa"/>
          </w:tcPr>
          <w:p w:rsidR="00E50973" w:rsidRDefault="00E50973" w14:paraId="69C9E60F"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מקור נתונים</w:t>
            </w:r>
          </w:p>
        </w:tc>
        <w:tc>
          <w:tcPr>
            <w:tcW w:w="3967" w:type="dxa"/>
          </w:tcPr>
          <w:p w:rsidR="00E50973" w:rsidRDefault="00E50973" w14:paraId="018BCB42"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פונקציונאליות</w:t>
            </w:r>
          </w:p>
        </w:tc>
      </w:tr>
      <w:tr w:rsidR="00DE33BF" w:rsidTr="00DE33BF" w14:paraId="1F01CF9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Pr="0065750F" w:rsidR="0065750F" w:rsidRDefault="0065750F" w14:paraId="5B18C20F" w14:textId="77777777">
            <w:pPr>
              <w:bidi/>
              <w:rPr>
                <w:b w:val="0"/>
                <w:bCs w:val="0"/>
                <w:rtl/>
                <w:lang w:bidi="he-IL"/>
              </w:rPr>
            </w:pPr>
            <w:r w:rsidRPr="0065750F">
              <w:rPr>
                <w:rFonts w:hint="cs"/>
                <w:b w:val="0"/>
                <w:bCs w:val="0"/>
                <w:rtl/>
                <w:lang w:bidi="he-IL"/>
              </w:rPr>
              <w:t>ספק יקר</w:t>
            </w:r>
          </w:p>
          <w:p w:rsidR="0065750F" w:rsidP="0065750F" w:rsidRDefault="0065750F" w14:paraId="1D22918A" w14:textId="77777777">
            <w:pPr>
              <w:bidi/>
              <w:rPr>
                <w:b w:val="0"/>
                <w:bCs w:val="0"/>
                <w:rtl/>
                <w:lang w:bidi="he-IL"/>
              </w:rPr>
            </w:pPr>
            <w:r w:rsidRPr="0065750F">
              <w:rPr>
                <w:rFonts w:cs="Arial"/>
                <w:noProof/>
                <w:rtl/>
                <w:lang w:bidi="he-IL"/>
              </w:rPr>
              <w:drawing>
                <wp:inline distT="0" distB="0" distL="0" distR="0" wp14:anchorId="333A3966" wp14:editId="41E2541A">
                  <wp:extent cx="692407" cy="264461"/>
                  <wp:effectExtent l="0" t="0" r="0" b="2540"/>
                  <wp:docPr id="1502209184" name="Picture 150220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9184" name=""/>
                          <pic:cNvPicPr/>
                        </pic:nvPicPr>
                        <pic:blipFill>
                          <a:blip r:embed="rId36"/>
                          <a:stretch>
                            <a:fillRect/>
                          </a:stretch>
                        </pic:blipFill>
                        <pic:spPr>
                          <a:xfrm>
                            <a:off x="0" y="0"/>
                            <a:ext cx="706066" cy="269678"/>
                          </a:xfrm>
                          <a:prstGeom prst="rect">
                            <a:avLst/>
                          </a:prstGeom>
                        </pic:spPr>
                      </pic:pic>
                    </a:graphicData>
                  </a:graphic>
                </wp:inline>
              </w:drawing>
            </w:r>
          </w:p>
          <w:p w:rsidR="0065750F" w:rsidP="0065750F" w:rsidRDefault="0065750F" w14:paraId="45D4644F" w14:textId="1628B87C">
            <w:pPr>
              <w:bidi/>
              <w:rPr>
                <w:rtl/>
                <w:lang w:bidi="he-IL"/>
              </w:rPr>
            </w:pPr>
          </w:p>
        </w:tc>
        <w:tc>
          <w:tcPr>
            <w:tcW w:w="1028" w:type="dxa"/>
          </w:tcPr>
          <w:p w:rsidR="0065750F" w:rsidRDefault="0065750F" w14:paraId="00191627" w14:textId="50B10CB8">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כותרת ראשית</w:t>
            </w:r>
          </w:p>
        </w:tc>
        <w:tc>
          <w:tcPr>
            <w:tcW w:w="2552" w:type="dxa"/>
          </w:tcPr>
          <w:p w:rsidR="00EC21DF" w:rsidP="00EC21DF" w:rsidRDefault="00EC21DF" w14:paraId="417215E3"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 קבוע</w:t>
            </w:r>
          </w:p>
          <w:p w:rsidR="0065750F" w:rsidRDefault="0065750F" w14:paraId="5D737569" w14:textId="2C2E7091">
            <w:pPr>
              <w:bidi/>
              <w:cnfStyle w:val="000000100000" w:firstRow="0" w:lastRow="0" w:firstColumn="0" w:lastColumn="0" w:oddVBand="0" w:evenVBand="0" w:oddHBand="1" w:evenHBand="0" w:firstRowFirstColumn="0" w:firstRowLastColumn="0" w:lastRowFirstColumn="0" w:lastRowLastColumn="0"/>
              <w:rPr>
                <w:rtl/>
                <w:lang w:bidi="he-IL"/>
              </w:rPr>
            </w:pPr>
          </w:p>
        </w:tc>
        <w:tc>
          <w:tcPr>
            <w:tcW w:w="3967" w:type="dxa"/>
          </w:tcPr>
          <w:p w:rsidR="0065750F" w:rsidRDefault="0064325A" w14:paraId="316C3389" w14:textId="0D6174B5">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טקסט</w:t>
            </w:r>
          </w:p>
        </w:tc>
      </w:tr>
      <w:tr w:rsidR="00396A1A" w:rsidTr="00DE33BF" w14:paraId="5EB1C7B7" w14:textId="77777777">
        <w:tc>
          <w:tcPr>
            <w:cnfStyle w:val="001000000000" w:firstRow="0" w:lastRow="0" w:firstColumn="1" w:lastColumn="0" w:oddVBand="0" w:evenVBand="0" w:oddHBand="0" w:evenHBand="0" w:firstRowFirstColumn="0" w:firstRowLastColumn="0" w:lastRowFirstColumn="0" w:lastRowLastColumn="0"/>
            <w:tcW w:w="3216" w:type="dxa"/>
          </w:tcPr>
          <w:p w:rsidR="00384EA1" w:rsidRDefault="006343D4" w14:paraId="0ABDEDD7" w14:textId="619FE8C2">
            <w:pPr>
              <w:bidi/>
              <w:rPr>
                <w:rtl/>
                <w:lang w:bidi="he-IL"/>
              </w:rPr>
            </w:pPr>
            <w:r w:rsidRPr="006343D4">
              <w:rPr>
                <w:rFonts w:hint="cs"/>
                <w:b w:val="0"/>
                <w:bCs w:val="0"/>
                <w:rtl/>
                <w:lang w:bidi="he-IL"/>
              </w:rPr>
              <w:t xml:space="preserve">טקסט </w:t>
            </w:r>
            <w:r w:rsidR="00E5785D">
              <w:rPr>
                <w:rFonts w:hint="cs"/>
                <w:b w:val="0"/>
                <w:bCs w:val="0"/>
                <w:rtl/>
                <w:lang w:bidi="he-IL"/>
              </w:rPr>
              <w:t>הודעה</w:t>
            </w:r>
          </w:p>
          <w:p w:rsidRPr="006343D4" w:rsidR="00123BEF" w:rsidP="00123BEF" w:rsidRDefault="00123BEF" w14:paraId="3A11F165" w14:textId="77777777">
            <w:pPr>
              <w:bidi/>
              <w:rPr>
                <w:b w:val="0"/>
                <w:bCs w:val="0"/>
                <w:rtl/>
                <w:lang w:bidi="he-IL"/>
              </w:rPr>
            </w:pPr>
          </w:p>
          <w:p w:rsidR="00E50973" w:rsidP="00384EA1" w:rsidRDefault="00396A1A" w14:paraId="01380530" w14:textId="0D00E0BB">
            <w:pPr>
              <w:bidi/>
              <w:rPr>
                <w:b w:val="0"/>
                <w:bCs w:val="0"/>
                <w:rtl/>
                <w:lang w:bidi="he-IL"/>
              </w:rPr>
            </w:pPr>
            <w:r w:rsidRPr="00396A1A">
              <w:rPr>
                <w:rFonts w:cs="Arial"/>
                <w:noProof/>
                <w:rtl/>
                <w:lang w:bidi="he-IL"/>
              </w:rPr>
              <w:drawing>
                <wp:inline distT="0" distB="0" distL="0" distR="0" wp14:anchorId="75BA1ECD" wp14:editId="1089A35F">
                  <wp:extent cx="1751447" cy="549697"/>
                  <wp:effectExtent l="0" t="0" r="1270" b="3175"/>
                  <wp:docPr id="119301027" name="Picture 11930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1027" name=""/>
                          <pic:cNvPicPr/>
                        </pic:nvPicPr>
                        <pic:blipFill>
                          <a:blip r:embed="rId37"/>
                          <a:stretch>
                            <a:fillRect/>
                          </a:stretch>
                        </pic:blipFill>
                        <pic:spPr>
                          <a:xfrm>
                            <a:off x="0" y="0"/>
                            <a:ext cx="1776523" cy="557567"/>
                          </a:xfrm>
                          <a:prstGeom prst="rect">
                            <a:avLst/>
                          </a:prstGeom>
                        </pic:spPr>
                      </pic:pic>
                    </a:graphicData>
                  </a:graphic>
                </wp:inline>
              </w:drawing>
            </w:r>
          </w:p>
          <w:p w:rsidR="00E50973" w:rsidRDefault="00E50973" w14:paraId="5D2BBCA8" w14:textId="77777777">
            <w:pPr>
              <w:bidi/>
              <w:rPr>
                <w:rtl/>
                <w:lang w:bidi="he-IL"/>
              </w:rPr>
            </w:pPr>
          </w:p>
        </w:tc>
        <w:tc>
          <w:tcPr>
            <w:tcW w:w="1028" w:type="dxa"/>
          </w:tcPr>
          <w:p w:rsidR="00E50973" w:rsidP="00C63848" w:rsidRDefault="00C63848" w14:paraId="563D9C96" w14:textId="2D784012">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w:t>
            </w:r>
          </w:p>
        </w:tc>
        <w:tc>
          <w:tcPr>
            <w:tcW w:w="2552" w:type="dxa"/>
          </w:tcPr>
          <w:p w:rsidR="00E50973" w:rsidP="00E50973" w:rsidRDefault="00E50973" w14:paraId="7D85E560"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 קבוע בהתאם ללקוח: בינוי / מנה"ר</w:t>
            </w:r>
          </w:p>
          <w:p w:rsidR="00E50973" w:rsidP="00396A1A" w:rsidRDefault="00E50973" w14:paraId="0CB5FC2B" w14:textId="03D6D826">
            <w:pPr>
              <w:bidi/>
              <w:cnfStyle w:val="000000000000" w:firstRow="0" w:lastRow="0" w:firstColumn="0" w:lastColumn="0" w:oddVBand="0" w:evenVBand="0" w:oddHBand="0" w:evenHBand="0" w:firstRowFirstColumn="0" w:firstRowLastColumn="0" w:lastRowFirstColumn="0" w:lastRowLastColumn="0"/>
              <w:rPr>
                <w:rtl/>
                <w:lang w:bidi="he-IL"/>
              </w:rPr>
            </w:pPr>
          </w:p>
        </w:tc>
        <w:tc>
          <w:tcPr>
            <w:tcW w:w="3967" w:type="dxa"/>
          </w:tcPr>
          <w:p w:rsidR="00E50973" w:rsidP="00347162" w:rsidRDefault="00347162" w14:paraId="239CDB9E"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טקסט בהתאם ללקוח: בינוי / מנה"ר</w:t>
            </w:r>
          </w:p>
          <w:p w:rsidRPr="00C317A3" w:rsidR="00396A1A" w:rsidP="00396A1A" w:rsidRDefault="00396A1A" w14:paraId="29EC0613" w14:textId="1A337781">
            <w:pPr>
              <w:bidi/>
              <w:cnfStyle w:val="000000000000" w:firstRow="0" w:lastRow="0" w:firstColumn="0" w:lastColumn="0" w:oddVBand="0" w:evenVBand="0" w:oddHBand="0" w:evenHBand="0" w:firstRowFirstColumn="0" w:firstRowLastColumn="0" w:lastRowFirstColumn="0" w:lastRowLastColumn="0"/>
              <w:rPr>
                <w:rtl/>
                <w:lang w:bidi="he-IL"/>
              </w:rPr>
            </w:pPr>
          </w:p>
        </w:tc>
      </w:tr>
      <w:tr w:rsidR="00DE33BF" w:rsidTr="00DE33BF" w14:paraId="6AFC40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DE33BF" w:rsidRDefault="00DE33BF" w14:paraId="06C7F43B" w14:textId="77777777">
            <w:pPr>
              <w:bidi/>
              <w:rPr>
                <w:rFonts w:cs="Arial"/>
                <w:rtl/>
                <w:lang w:bidi="he-IL"/>
              </w:rPr>
            </w:pPr>
            <w:r>
              <w:rPr>
                <w:rFonts w:hint="cs" w:cs="Arial"/>
                <w:b w:val="0"/>
                <w:bCs w:val="0"/>
                <w:rtl/>
                <w:lang w:bidi="he-IL"/>
              </w:rPr>
              <w:t>ביטול - סגירת מסך</w:t>
            </w:r>
          </w:p>
          <w:p w:rsidR="00DE33BF" w:rsidP="00123BEF" w:rsidRDefault="00DE33BF" w14:paraId="3FF12060" w14:textId="77777777">
            <w:pPr>
              <w:bidi/>
              <w:rPr>
                <w:rFonts w:cs="Arial"/>
                <w:b w:val="0"/>
                <w:bCs w:val="0"/>
                <w:rtl/>
                <w:lang w:bidi="he-IL"/>
              </w:rPr>
            </w:pPr>
          </w:p>
          <w:p w:rsidRPr="00DF63BA" w:rsidR="00DE33BF" w:rsidP="005D25BA" w:rsidRDefault="00FF1CFB" w14:paraId="2AB34071" w14:textId="769B683C">
            <w:pPr>
              <w:bidi/>
              <w:rPr>
                <w:rFonts w:cs="Arial"/>
                <w:rtl/>
                <w:lang w:bidi="he-IL"/>
              </w:rPr>
            </w:pPr>
            <w:r w:rsidRPr="00FF1CFB">
              <w:rPr>
                <w:rFonts w:cs="Arial"/>
                <w:noProof/>
                <w:rtl/>
                <w:lang w:bidi="he-IL"/>
              </w:rPr>
              <w:lastRenderedPageBreak/>
              <w:drawing>
                <wp:inline distT="0" distB="0" distL="0" distR="0" wp14:anchorId="42FAC673" wp14:editId="299BFEF9">
                  <wp:extent cx="1168460" cy="342918"/>
                  <wp:effectExtent l="0" t="0" r="0" b="0"/>
                  <wp:docPr id="1271600455" name="Picture 127160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00455" name=""/>
                          <pic:cNvPicPr/>
                        </pic:nvPicPr>
                        <pic:blipFill>
                          <a:blip r:embed="rId38"/>
                          <a:stretch>
                            <a:fillRect/>
                          </a:stretch>
                        </pic:blipFill>
                        <pic:spPr>
                          <a:xfrm>
                            <a:off x="0" y="0"/>
                            <a:ext cx="1168460" cy="342918"/>
                          </a:xfrm>
                          <a:prstGeom prst="rect">
                            <a:avLst/>
                          </a:prstGeom>
                        </pic:spPr>
                      </pic:pic>
                    </a:graphicData>
                  </a:graphic>
                </wp:inline>
              </w:drawing>
            </w:r>
            <w:r w:rsidR="00DE33BF">
              <w:rPr>
                <w:rFonts w:hint="cs" w:cs="Arial"/>
                <w:rtl/>
                <w:lang w:bidi="he-IL"/>
              </w:rPr>
              <w:t xml:space="preserve"> </w:t>
            </w:r>
            <w:r w:rsidRPr="0092037C" w:rsidR="00DE33BF">
              <w:rPr>
                <w:rFonts w:hint="cs" w:cs="Arial"/>
                <w:b w:val="0"/>
                <w:bCs w:val="0"/>
                <w:rtl/>
                <w:lang w:bidi="he-IL"/>
              </w:rPr>
              <w:t>או</w:t>
            </w:r>
            <w:r w:rsidR="00DE33BF">
              <w:rPr>
                <w:rFonts w:hint="cs" w:cs="Arial"/>
                <w:rtl/>
                <w:lang w:bidi="he-IL"/>
              </w:rPr>
              <w:t xml:space="preserve"> </w:t>
            </w:r>
            <w:r w:rsidRPr="0092037C" w:rsidR="00DE33BF">
              <w:rPr>
                <w:rFonts w:cs="Arial"/>
                <w:noProof/>
                <w:rtl/>
                <w:lang w:bidi="he-IL"/>
              </w:rPr>
              <w:drawing>
                <wp:inline distT="0" distB="0" distL="0" distR="0" wp14:anchorId="01D82457" wp14:editId="5BF6CADC">
                  <wp:extent cx="260498" cy="228600"/>
                  <wp:effectExtent l="0" t="0" r="6350" b="0"/>
                  <wp:docPr id="553081564" name="Picture 55308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027" cy="229942"/>
                          </a:xfrm>
                          <a:prstGeom prst="rect">
                            <a:avLst/>
                          </a:prstGeom>
                        </pic:spPr>
                      </pic:pic>
                    </a:graphicData>
                  </a:graphic>
                </wp:inline>
              </w:drawing>
            </w:r>
          </w:p>
        </w:tc>
        <w:tc>
          <w:tcPr>
            <w:tcW w:w="1028" w:type="dxa"/>
          </w:tcPr>
          <w:p w:rsidR="00DE33BF" w:rsidP="00C63848" w:rsidRDefault="00DE33BF" w14:paraId="39BC0631" w14:textId="69D1F970">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lastRenderedPageBreak/>
              <w:t xml:space="preserve">כפתור </w:t>
            </w:r>
            <w:r>
              <w:rPr>
                <w:rtl/>
                <w:lang w:bidi="he-IL"/>
              </w:rPr>
              <w:t>–</w:t>
            </w:r>
            <w:r>
              <w:rPr>
                <w:rFonts w:hint="cs"/>
                <w:rtl/>
                <w:lang w:bidi="he-IL"/>
              </w:rPr>
              <w:t xml:space="preserve"> זמין תמיד</w:t>
            </w:r>
          </w:p>
        </w:tc>
        <w:tc>
          <w:tcPr>
            <w:tcW w:w="2552" w:type="dxa"/>
          </w:tcPr>
          <w:p w:rsidR="00DE33BF" w:rsidP="0025166F" w:rsidRDefault="00DE33BF" w14:paraId="7D466927" w14:textId="375B307A">
            <w:pPr>
              <w:bidi/>
              <w:cnfStyle w:val="000000100000" w:firstRow="0" w:lastRow="0" w:firstColumn="0" w:lastColumn="0" w:oddVBand="0" w:evenVBand="0" w:oddHBand="1" w:evenHBand="0" w:firstRowFirstColumn="0" w:firstRowLastColumn="0" w:lastRowFirstColumn="0" w:lastRowLastColumn="0"/>
              <w:rPr>
                <w:rtl/>
                <w:lang w:bidi="he-IL"/>
              </w:rPr>
            </w:pPr>
          </w:p>
        </w:tc>
        <w:tc>
          <w:tcPr>
            <w:tcW w:w="3967" w:type="dxa"/>
          </w:tcPr>
          <w:p w:rsidR="00A324FD" w:rsidP="00A324FD" w:rsidRDefault="00A324FD" w14:paraId="4F0707CF"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p>
          <w:p w:rsidR="00A324FD" w:rsidP="00A324FD" w:rsidRDefault="00A324FD" w14:paraId="5BC37DBE"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DE33BF" w:rsidP="001D367F" w:rsidRDefault="00DE33BF" w14:paraId="113CF7D4" w14:textId="70743DA8">
            <w:pPr>
              <w:pStyle w:val="a3"/>
              <w:numPr>
                <w:ilvl w:val="0"/>
                <w:numId w:val="39"/>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lastRenderedPageBreak/>
              <w:t xml:space="preserve">סגירת מסך פופ-אפ, חזרה לדף מכרז בפורטל הספקים </w:t>
            </w:r>
          </w:p>
        </w:tc>
      </w:tr>
      <w:tr w:rsidR="00DE33BF" w:rsidTr="00DE33BF" w14:paraId="561A7012" w14:textId="77777777">
        <w:tc>
          <w:tcPr>
            <w:cnfStyle w:val="001000000000" w:firstRow="0" w:lastRow="0" w:firstColumn="1" w:lastColumn="0" w:oddVBand="0" w:evenVBand="0" w:oddHBand="0" w:evenHBand="0" w:firstRowFirstColumn="0" w:firstRowLastColumn="0" w:lastRowFirstColumn="0" w:lastRowLastColumn="0"/>
            <w:tcW w:w="3216" w:type="dxa"/>
          </w:tcPr>
          <w:p w:rsidR="00DE33BF" w:rsidRDefault="00DE33BF" w14:paraId="73C1FAC9" w14:textId="77777777">
            <w:pPr>
              <w:bidi/>
              <w:rPr>
                <w:rFonts w:cs="Arial"/>
                <w:rtl/>
                <w:lang w:bidi="he-IL"/>
              </w:rPr>
            </w:pPr>
            <w:r>
              <w:rPr>
                <w:rFonts w:hint="cs" w:cs="Arial"/>
                <w:b w:val="0"/>
                <w:bCs w:val="0"/>
                <w:rtl/>
                <w:lang w:bidi="he-IL"/>
              </w:rPr>
              <w:lastRenderedPageBreak/>
              <w:t>אישור</w:t>
            </w:r>
          </w:p>
          <w:p w:rsidR="00DE33BF" w:rsidP="00123BEF" w:rsidRDefault="00DE33BF" w14:paraId="73BEE8D4" w14:textId="77777777">
            <w:pPr>
              <w:bidi/>
              <w:rPr>
                <w:rFonts w:cs="Arial"/>
                <w:b w:val="0"/>
                <w:bCs w:val="0"/>
                <w:rtl/>
                <w:lang w:bidi="he-IL"/>
              </w:rPr>
            </w:pPr>
          </w:p>
          <w:p w:rsidRPr="00DF63BA" w:rsidR="00DE33BF" w:rsidP="0007441E" w:rsidRDefault="00DE33BF" w14:paraId="18D04C40" w14:textId="3F92A72C">
            <w:pPr>
              <w:bidi/>
              <w:rPr>
                <w:rFonts w:cs="Arial"/>
                <w:rtl/>
                <w:lang w:bidi="he-IL"/>
              </w:rPr>
            </w:pPr>
            <w:r w:rsidRPr="00DE33BF">
              <w:rPr>
                <w:rFonts w:cs="Arial"/>
                <w:noProof/>
                <w:rtl/>
                <w:lang w:bidi="he-IL"/>
              </w:rPr>
              <w:drawing>
                <wp:inline distT="0" distB="0" distL="0" distR="0" wp14:anchorId="78242403" wp14:editId="1D868FE9">
                  <wp:extent cx="1092256" cy="387370"/>
                  <wp:effectExtent l="0" t="0" r="0" b="0"/>
                  <wp:docPr id="1401826707" name="Picture 140182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26707" name=""/>
                          <pic:cNvPicPr/>
                        </pic:nvPicPr>
                        <pic:blipFill>
                          <a:blip r:embed="rId40"/>
                          <a:stretch>
                            <a:fillRect/>
                          </a:stretch>
                        </pic:blipFill>
                        <pic:spPr>
                          <a:xfrm>
                            <a:off x="0" y="0"/>
                            <a:ext cx="1092256" cy="387370"/>
                          </a:xfrm>
                          <a:prstGeom prst="rect">
                            <a:avLst/>
                          </a:prstGeom>
                        </pic:spPr>
                      </pic:pic>
                    </a:graphicData>
                  </a:graphic>
                </wp:inline>
              </w:drawing>
            </w:r>
          </w:p>
        </w:tc>
        <w:tc>
          <w:tcPr>
            <w:tcW w:w="1028" w:type="dxa"/>
          </w:tcPr>
          <w:p w:rsidR="00DE33BF" w:rsidP="00C63848" w:rsidRDefault="00DE33BF" w14:paraId="0A09E7C7" w14:textId="777B6EB6">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כפתור </w:t>
            </w:r>
            <w:r>
              <w:rPr>
                <w:rtl/>
                <w:lang w:bidi="he-IL"/>
              </w:rPr>
              <w:t>–</w:t>
            </w:r>
            <w:r>
              <w:rPr>
                <w:rFonts w:hint="cs"/>
                <w:rtl/>
                <w:lang w:bidi="he-IL"/>
              </w:rPr>
              <w:t xml:space="preserve"> זמין תמיד</w:t>
            </w:r>
          </w:p>
        </w:tc>
        <w:tc>
          <w:tcPr>
            <w:tcW w:w="2552" w:type="dxa"/>
          </w:tcPr>
          <w:p w:rsidR="00DE33BF" w:rsidP="00E50973" w:rsidRDefault="00DE33BF" w14:paraId="390D7D6F" w14:textId="55533FFD">
            <w:pPr>
              <w:bidi/>
              <w:cnfStyle w:val="000000000000" w:firstRow="0" w:lastRow="0" w:firstColumn="0" w:lastColumn="0" w:oddVBand="0" w:evenVBand="0" w:oddHBand="0" w:evenHBand="0" w:firstRowFirstColumn="0" w:firstRowLastColumn="0" w:lastRowFirstColumn="0" w:lastRowLastColumn="0"/>
              <w:rPr>
                <w:rtl/>
                <w:lang w:bidi="he-IL"/>
              </w:rPr>
            </w:pPr>
            <w:r w:rsidRPr="00FA0C83">
              <w:rPr>
                <w:rFonts w:hint="cs"/>
                <w:highlight w:val="yellow"/>
                <w:rtl/>
                <w:lang w:bidi="he-IL"/>
              </w:rPr>
              <w:t xml:space="preserve">ראו הגדרות בממשק </w:t>
            </w:r>
            <w:r w:rsidRPr="00FA0C83">
              <w:rPr>
                <w:rFonts w:hint="cs"/>
                <w:highlight w:val="yellow"/>
                <w:lang w:bidi="he-IL"/>
              </w:rPr>
              <w:t>API</w:t>
            </w:r>
            <w:r w:rsidRPr="00FA0C83">
              <w:rPr>
                <w:rFonts w:hint="cs"/>
                <w:highlight w:val="yellow"/>
                <w:rtl/>
                <w:lang w:bidi="he-IL"/>
              </w:rPr>
              <w:t xml:space="preserve"> עבור פורטל הספקים (</w:t>
            </w:r>
            <w:r>
              <w:rPr>
                <w:rFonts w:hint="cs"/>
                <w:highlight w:val="yellow"/>
                <w:rtl/>
                <w:lang w:bidi="he-IL"/>
              </w:rPr>
              <w:t>לפי ל</w:t>
            </w:r>
            <w:r w:rsidRPr="00FA0C83">
              <w:rPr>
                <w:rFonts w:hint="cs"/>
                <w:highlight w:val="yellow"/>
                <w:rtl/>
                <w:lang w:bidi="he-IL"/>
              </w:rPr>
              <w:t xml:space="preserve">רשימת מסמכי מכרז עבורם נדרש אישור קריאה </w:t>
            </w:r>
            <w:r w:rsidRPr="00FA0C83">
              <w:rPr>
                <w:highlight w:val="yellow"/>
                <w:rtl/>
                <w:lang w:bidi="he-IL"/>
              </w:rPr>
              <w:t>–</w:t>
            </w:r>
            <w:r>
              <w:rPr>
                <w:rFonts w:hint="cs"/>
                <w:highlight w:val="yellow"/>
                <w:rtl/>
                <w:lang w:bidi="he-IL"/>
              </w:rPr>
              <w:t xml:space="preserve"> מסמכים שמנוהלים בטבלה </w:t>
            </w:r>
            <w:r>
              <w:rPr>
                <w:rFonts w:hint="cs"/>
                <w:highlight w:val="yellow"/>
                <w:lang w:bidi="he-IL"/>
              </w:rPr>
              <w:t>XXX</w:t>
            </w:r>
            <w:r>
              <w:rPr>
                <w:rFonts w:hint="cs"/>
                <w:highlight w:val="yellow"/>
                <w:rtl/>
                <w:lang w:bidi="he-IL"/>
              </w:rPr>
              <w:t xml:space="preserve"> ומסומנים כ- "נדרש אישור קריאה")</w:t>
            </w:r>
          </w:p>
        </w:tc>
        <w:tc>
          <w:tcPr>
            <w:tcW w:w="3967" w:type="dxa"/>
          </w:tcPr>
          <w:p w:rsidR="00A324FD" w:rsidP="00A324FD" w:rsidRDefault="00A324FD" w14:paraId="617F0808"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p>
          <w:p w:rsidR="00A324FD" w:rsidP="00A324FD" w:rsidRDefault="00A324FD" w14:paraId="6163F2F2" w14:textId="4B2A6E78">
            <w:pPr>
              <w:bidi/>
              <w:cnfStyle w:val="000000000000" w:firstRow="0" w:lastRow="0" w:firstColumn="0" w:lastColumn="0" w:oddVBand="0" w:evenVBand="0" w:oddHBand="0"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DE33BF" w:rsidP="00A07B65" w:rsidRDefault="00DE33BF" w14:paraId="391ED34A" w14:textId="77777777">
            <w:pPr>
              <w:pStyle w:val="a3"/>
              <w:numPr>
                <w:ilvl w:val="0"/>
                <w:numId w:val="14"/>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להפעיל תהליך כניסה למערכת "מענה מקוון". יש להעביר פרמטרים הבאים:</w:t>
            </w:r>
          </w:p>
          <w:p w:rsidR="00DE33BF" w:rsidP="00A07B65" w:rsidRDefault="00DE33BF" w14:paraId="6E9C848A" w14:textId="77777777">
            <w:pPr>
              <w:pStyle w:val="a3"/>
              <w:numPr>
                <w:ilvl w:val="1"/>
                <w:numId w:val="13"/>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מזהה ספק (חברה)</w:t>
            </w:r>
          </w:p>
          <w:p w:rsidR="00DE33BF" w:rsidP="00A07B65" w:rsidRDefault="00DE33BF" w14:paraId="059586FD" w14:textId="77777777">
            <w:pPr>
              <w:pStyle w:val="a3"/>
              <w:numPr>
                <w:ilvl w:val="1"/>
                <w:numId w:val="13"/>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מזהה משתמש</w:t>
            </w:r>
          </w:p>
          <w:p w:rsidR="00DE33BF" w:rsidP="00A07B65" w:rsidRDefault="00DE33BF" w14:paraId="54685E44" w14:textId="77777777">
            <w:pPr>
              <w:pStyle w:val="a3"/>
              <w:numPr>
                <w:ilvl w:val="1"/>
                <w:numId w:val="13"/>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מזהה מכרז</w:t>
            </w:r>
          </w:p>
          <w:p w:rsidRPr="00481533" w:rsidR="00DE33BF" w:rsidP="00A07B65" w:rsidRDefault="00DE33BF" w14:paraId="42F5460C" w14:textId="77777777">
            <w:pPr>
              <w:pStyle w:val="a3"/>
              <w:numPr>
                <w:ilvl w:val="1"/>
                <w:numId w:val="13"/>
              </w:numPr>
              <w:bidi/>
              <w:cnfStyle w:val="000000000000" w:firstRow="0" w:lastRow="0" w:firstColumn="0" w:lastColumn="0" w:oddVBand="0" w:evenVBand="0" w:oddHBand="0" w:evenHBand="0" w:firstRowFirstColumn="0" w:firstRowLastColumn="0" w:lastRowFirstColumn="0" w:lastRowLastColumn="0"/>
              <w:rPr>
                <w:rFonts w:cs="Arial"/>
                <w:rtl/>
                <w:lang w:bidi="he-IL"/>
              </w:rPr>
            </w:pPr>
            <w:r>
              <w:rPr>
                <w:rFonts w:hint="cs"/>
                <w:rtl/>
                <w:lang w:bidi="he-IL"/>
              </w:rPr>
              <w:t>"נדרשת חתימה על מסמכי המכרז" = 1</w:t>
            </w:r>
          </w:p>
          <w:p w:rsidR="00DE33BF" w:rsidP="00C71568" w:rsidRDefault="00DE33BF" w14:paraId="5591D162" w14:textId="568D110D">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יש לפעול לפי אפיון של </w:t>
            </w:r>
            <w:r w:rsidRPr="0098622A">
              <w:rPr>
                <w:rFonts w:hint="cs"/>
                <w:b/>
                <w:bCs/>
                <w:rtl/>
                <w:lang w:bidi="he-IL"/>
              </w:rPr>
              <w:t>תהליך 5 "הגשת/עדכון נמנע או הגשת /עדכון הצעה"</w:t>
            </w:r>
            <w:r>
              <w:rPr>
                <w:rFonts w:hint="cs"/>
                <w:rtl/>
                <w:lang w:bidi="he-IL"/>
              </w:rPr>
              <w:t xml:space="preserve"> </w:t>
            </w:r>
          </w:p>
        </w:tc>
      </w:tr>
      <w:tr w:rsidR="00DE33BF" w:rsidTr="00DE33BF" w14:paraId="697B272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Pr="00DF63BA" w:rsidR="00DE33BF" w:rsidP="00A046B6" w:rsidRDefault="00DE33BF" w14:paraId="7C6CA8AC" w14:textId="00A94F90">
            <w:pPr>
              <w:bidi/>
              <w:rPr>
                <w:rFonts w:cs="Arial"/>
                <w:rtl/>
                <w:lang w:bidi="he-IL"/>
              </w:rPr>
            </w:pPr>
          </w:p>
        </w:tc>
        <w:tc>
          <w:tcPr>
            <w:tcW w:w="1028" w:type="dxa"/>
          </w:tcPr>
          <w:p w:rsidR="00DE33BF" w:rsidP="00C63848" w:rsidRDefault="00DE33BF" w14:paraId="6F8FCBD6" w14:textId="705825A6">
            <w:pPr>
              <w:bidi/>
              <w:cnfStyle w:val="000000100000" w:firstRow="0" w:lastRow="0" w:firstColumn="0" w:lastColumn="0" w:oddVBand="0" w:evenVBand="0" w:oddHBand="1" w:evenHBand="0" w:firstRowFirstColumn="0" w:firstRowLastColumn="0" w:lastRowFirstColumn="0" w:lastRowLastColumn="0"/>
              <w:rPr>
                <w:rtl/>
                <w:lang w:bidi="he-IL"/>
              </w:rPr>
            </w:pPr>
          </w:p>
        </w:tc>
        <w:tc>
          <w:tcPr>
            <w:tcW w:w="2552" w:type="dxa"/>
          </w:tcPr>
          <w:p w:rsidRPr="001F5093" w:rsidR="00DE33BF" w:rsidP="001F5093" w:rsidRDefault="00DE33BF" w14:paraId="7A8BCC98" w14:textId="19EB3B8C">
            <w:pPr>
              <w:bidi/>
              <w:cnfStyle w:val="000000100000" w:firstRow="0" w:lastRow="0" w:firstColumn="0" w:lastColumn="0" w:oddVBand="0" w:evenVBand="0" w:oddHBand="1" w:evenHBand="0" w:firstRowFirstColumn="0" w:firstRowLastColumn="0" w:lastRowFirstColumn="0" w:lastRowLastColumn="0"/>
              <w:rPr>
                <w:highlight w:val="yellow"/>
                <w:rtl/>
                <w:lang w:bidi="he-IL"/>
              </w:rPr>
            </w:pPr>
          </w:p>
        </w:tc>
        <w:tc>
          <w:tcPr>
            <w:tcW w:w="3967" w:type="dxa"/>
          </w:tcPr>
          <w:p w:rsidR="00DE33BF" w:rsidP="00A07B65" w:rsidRDefault="00DE33BF" w14:paraId="6034ED29" w14:textId="586AF2A3">
            <w:pPr>
              <w:pStyle w:val="a3"/>
              <w:numPr>
                <w:ilvl w:val="0"/>
                <w:numId w:val="13"/>
              </w:numPr>
              <w:bidi/>
              <w:cnfStyle w:val="000000100000" w:firstRow="0" w:lastRow="0" w:firstColumn="0" w:lastColumn="0" w:oddVBand="0" w:evenVBand="0" w:oddHBand="1" w:evenHBand="0" w:firstRowFirstColumn="0" w:firstRowLastColumn="0" w:lastRowFirstColumn="0" w:lastRowLastColumn="0"/>
              <w:rPr>
                <w:rtl/>
                <w:lang w:bidi="he-IL"/>
              </w:rPr>
            </w:pPr>
          </w:p>
        </w:tc>
      </w:tr>
    </w:tbl>
    <w:p w:rsidR="00E50973" w:rsidP="00E50973" w:rsidRDefault="00E50973" w14:paraId="1408E275" w14:textId="77777777">
      <w:pPr>
        <w:bidi/>
        <w:rPr>
          <w:rtl/>
          <w:lang w:bidi="he-IL"/>
        </w:rPr>
      </w:pPr>
    </w:p>
    <w:p w:rsidR="00064247" w:rsidP="00064247" w:rsidRDefault="00064247" w14:paraId="29883E07" w14:textId="77777777">
      <w:pPr>
        <w:bidi/>
        <w:rPr>
          <w:rtl/>
          <w:lang w:bidi="he-IL"/>
        </w:rPr>
      </w:pPr>
    </w:p>
    <w:p w:rsidR="009D47DE" w:rsidP="007B3F57" w:rsidRDefault="002224FB" w14:paraId="1B86ED50" w14:textId="54BE9E4E">
      <w:pPr>
        <w:pStyle w:val="1"/>
        <w:bidi/>
        <w:rPr>
          <w:rtl/>
          <w:lang w:bidi="he-IL"/>
        </w:rPr>
      </w:pPr>
      <w:bookmarkStart w:name="_Toc153118391" w:id="18"/>
      <w:r>
        <w:rPr>
          <w:rFonts w:hint="cs"/>
          <w:lang w:bidi="he-IL"/>
        </w:rPr>
        <w:t>HEADER</w:t>
      </w:r>
      <w:r w:rsidR="009D47DE">
        <w:rPr>
          <w:rFonts w:hint="cs"/>
          <w:rtl/>
          <w:lang w:bidi="he-IL"/>
        </w:rPr>
        <w:t xml:space="preserve"> וכותרת ראשית במסכי המערכת</w:t>
      </w:r>
      <w:bookmarkEnd w:id="18"/>
    </w:p>
    <w:p w:rsidRPr="004E32A3" w:rsidR="004E32A3" w:rsidP="004E32A3" w:rsidRDefault="001C170C" w14:paraId="5409FD8E" w14:textId="51B6E96A">
      <w:pPr>
        <w:bidi/>
        <w:rPr>
          <w:rtl/>
          <w:lang w:bidi="he-IL"/>
        </w:rPr>
      </w:pPr>
      <w:r>
        <w:rPr>
          <w:lang w:bidi="he-IL"/>
        </w:rPr>
        <w:t>Hea</w:t>
      </w:r>
      <w:r w:rsidR="00384612">
        <w:rPr>
          <w:lang w:bidi="he-IL"/>
        </w:rPr>
        <w:t>der</w:t>
      </w:r>
      <w:r w:rsidR="00384612">
        <w:rPr>
          <w:rFonts w:hint="cs"/>
          <w:rtl/>
          <w:lang w:bidi="he-IL"/>
        </w:rPr>
        <w:t xml:space="preserve"> של המערכת </w:t>
      </w:r>
      <w:r w:rsidR="00877410">
        <w:rPr>
          <w:rFonts w:hint="cs"/>
          <w:rtl/>
          <w:lang w:bidi="he-IL"/>
        </w:rPr>
        <w:t xml:space="preserve">זהה </w:t>
      </w:r>
      <w:r w:rsidR="00A8065E">
        <w:rPr>
          <w:rFonts w:hint="cs"/>
          <w:rtl/>
          <w:lang w:bidi="he-IL"/>
        </w:rPr>
        <w:t>לפורטל הספקים</w:t>
      </w:r>
    </w:p>
    <w:p w:rsidR="009D47DE" w:rsidP="009D47DE" w:rsidRDefault="00A95EA3" w14:paraId="7824CCB8" w14:textId="5941A520">
      <w:pPr>
        <w:bidi/>
        <w:rPr>
          <w:rtl/>
          <w:lang w:bidi="he-IL"/>
        </w:rPr>
      </w:pPr>
      <w:r w:rsidRPr="00A95EA3">
        <w:rPr>
          <w:rFonts w:cs="Arial"/>
          <w:noProof/>
          <w:rtl/>
          <w:lang w:bidi="he-IL"/>
        </w:rPr>
        <w:drawing>
          <wp:inline distT="0" distB="0" distL="0" distR="0" wp14:anchorId="46689CAF" wp14:editId="08C6DA7B">
            <wp:extent cx="5731510" cy="508000"/>
            <wp:effectExtent l="0" t="0" r="2540" b="6350"/>
            <wp:docPr id="302259621" name="Picture 30225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59621" name=""/>
                    <pic:cNvPicPr/>
                  </pic:nvPicPr>
                  <pic:blipFill>
                    <a:blip r:embed="rId41"/>
                    <a:stretch>
                      <a:fillRect/>
                    </a:stretch>
                  </pic:blipFill>
                  <pic:spPr>
                    <a:xfrm>
                      <a:off x="0" y="0"/>
                      <a:ext cx="5731510" cy="508000"/>
                    </a:xfrm>
                    <a:prstGeom prst="rect">
                      <a:avLst/>
                    </a:prstGeom>
                  </pic:spPr>
                </pic:pic>
              </a:graphicData>
            </a:graphic>
          </wp:inline>
        </w:drawing>
      </w:r>
    </w:p>
    <w:tbl>
      <w:tblPr>
        <w:tblStyle w:val="4-5"/>
        <w:bidiVisual/>
        <w:tblW w:w="10763" w:type="dxa"/>
        <w:tblInd w:w="-831" w:type="dxa"/>
        <w:tblLook w:val="04A0" w:firstRow="1" w:lastRow="0" w:firstColumn="1" w:lastColumn="0" w:noHBand="0" w:noVBand="1"/>
      </w:tblPr>
      <w:tblGrid>
        <w:gridCol w:w="2108"/>
        <w:gridCol w:w="1301"/>
        <w:gridCol w:w="3157"/>
        <w:gridCol w:w="4197"/>
      </w:tblGrid>
      <w:tr w:rsidR="000E3F64" w:rsidTr="000E3F64" w14:paraId="7A1F534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9" w:type="dxa"/>
          </w:tcPr>
          <w:p w:rsidR="006C7381" w:rsidP="00DF5B71" w:rsidRDefault="006C7381" w14:paraId="3D364CF1" w14:textId="77777777">
            <w:pPr>
              <w:bidi/>
              <w:rPr>
                <w:rtl/>
                <w:lang w:bidi="he-IL"/>
              </w:rPr>
            </w:pPr>
            <w:r>
              <w:rPr>
                <w:rFonts w:hint="cs"/>
                <w:rtl/>
                <w:lang w:bidi="he-IL"/>
              </w:rPr>
              <w:t>רכיב</w:t>
            </w:r>
          </w:p>
        </w:tc>
        <w:tc>
          <w:tcPr>
            <w:tcW w:w="1134" w:type="dxa"/>
          </w:tcPr>
          <w:p w:rsidR="006C7381" w:rsidP="00DF5B71" w:rsidRDefault="006C7381" w14:paraId="67329BC8"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סוג רכיב / שדה</w:t>
            </w:r>
          </w:p>
        </w:tc>
        <w:tc>
          <w:tcPr>
            <w:tcW w:w="3260" w:type="dxa"/>
          </w:tcPr>
          <w:p w:rsidR="006C7381" w:rsidP="00DF5B71" w:rsidRDefault="006C7381" w14:paraId="1B8F2685"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מקור נתונים</w:t>
            </w:r>
          </w:p>
        </w:tc>
        <w:tc>
          <w:tcPr>
            <w:tcW w:w="4250" w:type="dxa"/>
          </w:tcPr>
          <w:p w:rsidR="006C7381" w:rsidP="00DF5B71" w:rsidRDefault="006C7381" w14:paraId="5DC56E24"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פונקציונאליות</w:t>
            </w:r>
          </w:p>
        </w:tc>
      </w:tr>
      <w:tr w:rsidR="000E3F64" w:rsidTr="000E3F64" w14:paraId="745CF0C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9" w:type="dxa"/>
          </w:tcPr>
          <w:p w:rsidR="007C1059" w:rsidP="00DF5B71" w:rsidRDefault="007C1059" w14:paraId="59EC6898" w14:textId="77EB4D1F">
            <w:pPr>
              <w:bidi/>
              <w:rPr>
                <w:rtl/>
                <w:lang w:bidi="he-IL"/>
              </w:rPr>
            </w:pPr>
            <w:r w:rsidRPr="007C1059">
              <w:rPr>
                <w:rFonts w:hint="cs"/>
                <w:b w:val="0"/>
                <w:bCs w:val="0"/>
                <w:rtl/>
                <w:lang w:bidi="he-IL"/>
              </w:rPr>
              <w:t>לוגו משרד הביטחון</w:t>
            </w:r>
          </w:p>
          <w:p w:rsidRPr="007C1059" w:rsidR="00970AA1" w:rsidP="00970AA1" w:rsidRDefault="00970AA1" w14:paraId="7660CE83" w14:textId="77777777">
            <w:pPr>
              <w:bidi/>
              <w:rPr>
                <w:b w:val="0"/>
                <w:bCs w:val="0"/>
                <w:rtl/>
                <w:lang w:bidi="he-IL"/>
              </w:rPr>
            </w:pPr>
          </w:p>
          <w:p w:rsidRPr="007C1059" w:rsidR="006C7381" w:rsidP="007C1059" w:rsidRDefault="00743D45" w14:paraId="4A211E2E" w14:textId="5688D1FB">
            <w:pPr>
              <w:bidi/>
              <w:rPr>
                <w:b w:val="0"/>
                <w:bCs w:val="0"/>
                <w:rtl/>
                <w:lang w:bidi="he-IL"/>
              </w:rPr>
            </w:pPr>
            <w:r w:rsidRPr="007C1059">
              <w:rPr>
                <w:rFonts w:cs="Arial"/>
                <w:noProof/>
                <w:rtl/>
                <w:lang w:bidi="he-IL"/>
              </w:rPr>
              <w:drawing>
                <wp:inline distT="0" distB="0" distL="0" distR="0" wp14:anchorId="6AEBDB04" wp14:editId="02907E66">
                  <wp:extent cx="1047896" cy="266737"/>
                  <wp:effectExtent l="0" t="0" r="3175" b="0"/>
                  <wp:docPr id="1728163806" name="Picture 172816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63806" name=""/>
                          <pic:cNvPicPr/>
                        </pic:nvPicPr>
                        <pic:blipFill>
                          <a:blip r:embed="rId42"/>
                          <a:stretch>
                            <a:fillRect/>
                          </a:stretch>
                        </pic:blipFill>
                        <pic:spPr>
                          <a:xfrm>
                            <a:off x="0" y="0"/>
                            <a:ext cx="1047896" cy="266737"/>
                          </a:xfrm>
                          <a:prstGeom prst="rect">
                            <a:avLst/>
                          </a:prstGeom>
                        </pic:spPr>
                      </pic:pic>
                    </a:graphicData>
                  </a:graphic>
                </wp:inline>
              </w:drawing>
            </w:r>
          </w:p>
        </w:tc>
        <w:tc>
          <w:tcPr>
            <w:tcW w:w="1134" w:type="dxa"/>
          </w:tcPr>
          <w:p w:rsidR="006C7381" w:rsidP="00DF5B71" w:rsidRDefault="00B47326" w14:paraId="738F9E2E" w14:textId="1421F7A4">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לוגו</w:t>
            </w:r>
            <w:r w:rsidR="00DD7BDF">
              <w:rPr>
                <w:rFonts w:hint="cs"/>
                <w:rtl/>
                <w:lang w:bidi="he-IL"/>
              </w:rPr>
              <w:t xml:space="preserve"> לחיץ</w:t>
            </w:r>
          </w:p>
        </w:tc>
        <w:tc>
          <w:tcPr>
            <w:tcW w:w="3260" w:type="dxa"/>
          </w:tcPr>
          <w:p w:rsidR="006C7381" w:rsidP="00DF5B71" w:rsidRDefault="002D6579" w14:paraId="746CD8FD" w14:textId="1DBF72F5">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לוגו משרד הביטחון</w:t>
            </w:r>
          </w:p>
        </w:tc>
        <w:tc>
          <w:tcPr>
            <w:tcW w:w="4250" w:type="dxa"/>
          </w:tcPr>
          <w:p w:rsidR="006C7381" w:rsidP="00DF5B71" w:rsidRDefault="00BD793B" w14:paraId="028B65FC"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פונקציונאליות זהה לפורטל ספקים</w:t>
            </w:r>
          </w:p>
          <w:p w:rsidR="00A3064F" w:rsidP="00A3064F" w:rsidRDefault="00A3064F" w14:paraId="09E3EFEC"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A3064F">
              <w:rPr>
                <w:rFonts w:cs="Arial"/>
                <w:rtl/>
                <w:lang w:bidi="he-IL"/>
              </w:rPr>
              <w:t xml:space="preserve">לחיצה על לוגו משרד הביטחון מצד ימין מעבירה את המשתמש לאתר הרשמי של משרד הביטחון </w:t>
            </w:r>
            <w:r w:rsidRPr="00A3064F">
              <w:t>https://www.mod.gov.il/Pages/ default.aspx</w:t>
            </w:r>
          </w:p>
          <w:p w:rsidRPr="00A3064F" w:rsidR="009F3F4C" w:rsidP="009F3F4C" w:rsidRDefault="009F3F4C" w14:paraId="0ECD4857" w14:textId="491B88C1">
            <w:pPr>
              <w:bidi/>
              <w:cnfStyle w:val="000000100000" w:firstRow="0" w:lastRow="0" w:firstColumn="0" w:lastColumn="0" w:oddVBand="0" w:evenVBand="0" w:oddHBand="1" w:evenHBand="0" w:firstRowFirstColumn="0" w:firstRowLastColumn="0" w:lastRowFirstColumn="0" w:lastRowLastColumn="0"/>
              <w:rPr>
                <w:rtl/>
                <w:lang w:bidi="he-IL"/>
              </w:rPr>
            </w:pPr>
          </w:p>
        </w:tc>
      </w:tr>
      <w:tr w:rsidR="00835468" w:rsidTr="000E3F64" w14:paraId="3460C2D6" w14:textId="77777777">
        <w:tc>
          <w:tcPr>
            <w:cnfStyle w:val="001000000000" w:firstRow="0" w:lastRow="0" w:firstColumn="1" w:lastColumn="0" w:oddVBand="0" w:evenVBand="0" w:oddHBand="0" w:evenHBand="0" w:firstRowFirstColumn="0" w:firstRowLastColumn="0" w:lastRowFirstColumn="0" w:lastRowLastColumn="0"/>
            <w:tcW w:w="2119" w:type="dxa"/>
          </w:tcPr>
          <w:p w:rsidR="007C1059" w:rsidP="00DF5B71" w:rsidRDefault="007C1059" w14:paraId="60FA346C" w14:textId="668B7332">
            <w:pPr>
              <w:bidi/>
              <w:rPr>
                <w:rFonts w:cs="Arial"/>
                <w:rtl/>
                <w:lang w:bidi="he-IL"/>
              </w:rPr>
            </w:pPr>
            <w:r w:rsidRPr="007C1059">
              <w:rPr>
                <w:rFonts w:hint="cs" w:cs="Arial"/>
                <w:b w:val="0"/>
                <w:bCs w:val="0"/>
                <w:rtl/>
                <w:lang w:bidi="he-IL"/>
              </w:rPr>
              <w:t>יצירת קשר</w:t>
            </w:r>
          </w:p>
          <w:p w:rsidRPr="007C1059" w:rsidR="00970AA1" w:rsidP="00970AA1" w:rsidRDefault="00970AA1" w14:paraId="65E1A815" w14:textId="77777777">
            <w:pPr>
              <w:bidi/>
              <w:rPr>
                <w:rFonts w:cs="Arial"/>
                <w:b w:val="0"/>
                <w:bCs w:val="0"/>
                <w:rtl/>
                <w:lang w:bidi="he-IL"/>
              </w:rPr>
            </w:pPr>
          </w:p>
          <w:p w:rsidRPr="007C1059" w:rsidR="006C7381" w:rsidP="007C1059" w:rsidRDefault="00ED3DE4" w14:paraId="2C8D9421" w14:textId="18FA9A32">
            <w:pPr>
              <w:bidi/>
              <w:rPr>
                <w:rFonts w:cs="Arial"/>
                <w:b w:val="0"/>
                <w:bCs w:val="0"/>
                <w:rtl/>
                <w:lang w:bidi="he-IL"/>
              </w:rPr>
            </w:pPr>
            <w:r w:rsidRPr="007C1059">
              <w:rPr>
                <w:rFonts w:cs="Arial"/>
                <w:noProof/>
                <w:rtl/>
                <w:lang w:bidi="he-IL"/>
              </w:rPr>
              <w:drawing>
                <wp:inline distT="0" distB="0" distL="0" distR="0" wp14:anchorId="62118960" wp14:editId="55D02348">
                  <wp:extent cx="724001" cy="238158"/>
                  <wp:effectExtent l="0" t="0" r="0" b="9525"/>
                  <wp:docPr id="182403963" name="Picture 18240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3963" name=""/>
                          <pic:cNvPicPr/>
                        </pic:nvPicPr>
                        <pic:blipFill>
                          <a:blip r:embed="rId43"/>
                          <a:stretch>
                            <a:fillRect/>
                          </a:stretch>
                        </pic:blipFill>
                        <pic:spPr>
                          <a:xfrm>
                            <a:off x="0" y="0"/>
                            <a:ext cx="724001" cy="238158"/>
                          </a:xfrm>
                          <a:prstGeom prst="rect">
                            <a:avLst/>
                          </a:prstGeom>
                        </pic:spPr>
                      </pic:pic>
                    </a:graphicData>
                  </a:graphic>
                </wp:inline>
              </w:drawing>
            </w:r>
          </w:p>
        </w:tc>
        <w:tc>
          <w:tcPr>
            <w:tcW w:w="1134" w:type="dxa"/>
          </w:tcPr>
          <w:p w:rsidR="006C7381" w:rsidP="00DF5B71" w:rsidRDefault="005929BE" w14:paraId="4E787274" w14:textId="315B0F7E">
            <w:pPr>
              <w:bidi/>
              <w:cnfStyle w:val="000000000000" w:firstRow="0" w:lastRow="0" w:firstColumn="0" w:lastColumn="0" w:oddVBand="0" w:evenVBand="0" w:oddHBand="0" w:evenHBand="0" w:firstRowFirstColumn="0" w:firstRowLastColumn="0" w:lastRowFirstColumn="0" w:lastRowLastColumn="0"/>
              <w:rPr>
                <w:rtl/>
                <w:lang w:bidi="he-IL"/>
              </w:rPr>
            </w:pPr>
            <w:proofErr w:type="spellStart"/>
            <w:r>
              <w:rPr>
                <w:rFonts w:hint="cs"/>
                <w:rtl/>
                <w:lang w:bidi="he-IL"/>
              </w:rPr>
              <w:t>אייקו</w:t>
            </w:r>
            <w:r w:rsidR="00B90B09">
              <w:rPr>
                <w:rFonts w:hint="cs"/>
                <w:rtl/>
                <w:lang w:bidi="he-IL"/>
              </w:rPr>
              <w:t>ן</w:t>
            </w:r>
            <w:r w:rsidR="00835468">
              <w:rPr>
                <w:rFonts w:hint="cs"/>
                <w:rtl/>
                <w:lang w:bidi="he-IL"/>
              </w:rPr>
              <w:t>+קישור</w:t>
            </w:r>
            <w:proofErr w:type="spellEnd"/>
          </w:p>
        </w:tc>
        <w:tc>
          <w:tcPr>
            <w:tcW w:w="3260" w:type="dxa"/>
          </w:tcPr>
          <w:p w:rsidR="006C7381" w:rsidP="00DF5B71" w:rsidRDefault="006C645B" w14:paraId="7DCBBC61" w14:textId="53AACC6E">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זהה לפורטל ספקים</w:t>
            </w:r>
          </w:p>
        </w:tc>
        <w:tc>
          <w:tcPr>
            <w:tcW w:w="4250" w:type="dxa"/>
          </w:tcPr>
          <w:p w:rsidR="006C7381" w:rsidP="00DF5B71" w:rsidRDefault="00300155" w14:paraId="4AD0EBA3"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פונקציונאליות זהה לפורטל ספקים</w:t>
            </w:r>
          </w:p>
          <w:p w:rsidR="009D04F1" w:rsidP="009D04F1" w:rsidRDefault="009D04F1" w14:paraId="50D91E00" w14:textId="51156280">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פתיחת מסך צור קשר</w:t>
            </w:r>
            <w:r w:rsidR="00130AA1">
              <w:rPr>
                <w:rFonts w:hint="cs"/>
                <w:rtl/>
                <w:lang w:bidi="he-IL"/>
              </w:rPr>
              <w:t xml:space="preserve"> בפורטל הספקים</w:t>
            </w:r>
          </w:p>
        </w:tc>
      </w:tr>
      <w:tr w:rsidR="000E3F64" w:rsidTr="000E3F64" w14:paraId="10A8348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9" w:type="dxa"/>
          </w:tcPr>
          <w:p w:rsidR="007C1059" w:rsidP="00DF5B71" w:rsidRDefault="007C1059" w14:paraId="3E017736" w14:textId="5201ACCC">
            <w:pPr>
              <w:bidi/>
              <w:rPr>
                <w:rFonts w:cs="Arial"/>
                <w:rtl/>
                <w:lang w:bidi="he-IL"/>
              </w:rPr>
            </w:pPr>
            <w:r w:rsidRPr="007C1059">
              <w:rPr>
                <w:rFonts w:hint="cs" w:cs="Arial"/>
                <w:b w:val="0"/>
                <w:bCs w:val="0"/>
                <w:rtl/>
                <w:lang w:bidi="he-IL"/>
              </w:rPr>
              <w:t>תמיכה טכנית</w:t>
            </w:r>
          </w:p>
          <w:p w:rsidRPr="007C1059" w:rsidR="00970AA1" w:rsidP="00970AA1" w:rsidRDefault="00970AA1" w14:paraId="430829B5" w14:textId="77777777">
            <w:pPr>
              <w:bidi/>
              <w:rPr>
                <w:rFonts w:cs="Arial"/>
                <w:b w:val="0"/>
                <w:bCs w:val="0"/>
                <w:rtl/>
                <w:lang w:bidi="he-IL"/>
              </w:rPr>
            </w:pPr>
          </w:p>
          <w:p w:rsidRPr="007C1059" w:rsidR="006C7381" w:rsidP="007C1059" w:rsidRDefault="00A72568" w14:paraId="7F1F679A" w14:textId="0ECF33C3">
            <w:pPr>
              <w:bidi/>
              <w:rPr>
                <w:rFonts w:cs="Arial"/>
                <w:b w:val="0"/>
                <w:bCs w:val="0"/>
                <w:rtl/>
                <w:lang w:bidi="he-IL"/>
              </w:rPr>
            </w:pPr>
            <w:r w:rsidRPr="007C1059">
              <w:rPr>
                <w:rFonts w:cs="Arial"/>
                <w:noProof/>
                <w:rtl/>
                <w:lang w:bidi="he-IL"/>
              </w:rPr>
              <w:drawing>
                <wp:inline distT="0" distB="0" distL="0" distR="0" wp14:anchorId="46233EC2" wp14:editId="512B7BC1">
                  <wp:extent cx="771633" cy="238158"/>
                  <wp:effectExtent l="0" t="0" r="9525" b="9525"/>
                  <wp:docPr id="924506914" name="Picture 92450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06914" name=""/>
                          <pic:cNvPicPr/>
                        </pic:nvPicPr>
                        <pic:blipFill>
                          <a:blip r:embed="rId44"/>
                          <a:stretch>
                            <a:fillRect/>
                          </a:stretch>
                        </pic:blipFill>
                        <pic:spPr>
                          <a:xfrm>
                            <a:off x="0" y="0"/>
                            <a:ext cx="771633" cy="238158"/>
                          </a:xfrm>
                          <a:prstGeom prst="rect">
                            <a:avLst/>
                          </a:prstGeom>
                        </pic:spPr>
                      </pic:pic>
                    </a:graphicData>
                  </a:graphic>
                </wp:inline>
              </w:drawing>
            </w:r>
          </w:p>
        </w:tc>
        <w:tc>
          <w:tcPr>
            <w:tcW w:w="1134" w:type="dxa"/>
          </w:tcPr>
          <w:p w:rsidR="006C7381" w:rsidP="00DF5B71" w:rsidRDefault="00A72568" w14:paraId="72D6734E" w14:textId="36B60E32">
            <w:pPr>
              <w:bidi/>
              <w:cnfStyle w:val="000000100000" w:firstRow="0" w:lastRow="0" w:firstColumn="0" w:lastColumn="0" w:oddVBand="0" w:evenVBand="0" w:oddHBand="1" w:evenHBand="0" w:firstRowFirstColumn="0" w:firstRowLastColumn="0" w:lastRowFirstColumn="0" w:lastRowLastColumn="0"/>
              <w:rPr>
                <w:rtl/>
                <w:lang w:bidi="he-IL"/>
              </w:rPr>
            </w:pPr>
            <w:proofErr w:type="spellStart"/>
            <w:r>
              <w:rPr>
                <w:rFonts w:hint="cs"/>
                <w:rtl/>
                <w:lang w:bidi="he-IL"/>
              </w:rPr>
              <w:t>אייקון</w:t>
            </w:r>
            <w:r w:rsidR="00835468">
              <w:rPr>
                <w:rFonts w:hint="cs"/>
                <w:rtl/>
                <w:lang w:bidi="he-IL"/>
              </w:rPr>
              <w:t>+קישור</w:t>
            </w:r>
            <w:proofErr w:type="spellEnd"/>
          </w:p>
        </w:tc>
        <w:tc>
          <w:tcPr>
            <w:tcW w:w="3260" w:type="dxa"/>
          </w:tcPr>
          <w:p w:rsidR="006C7381" w:rsidP="00DF5B71" w:rsidRDefault="006C645B" w14:paraId="28127AFD" w14:textId="5A7185F4">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זהה לפורטל ספקים</w:t>
            </w:r>
          </w:p>
        </w:tc>
        <w:tc>
          <w:tcPr>
            <w:tcW w:w="4250" w:type="dxa"/>
          </w:tcPr>
          <w:p w:rsidR="006C7381" w:rsidP="00DF5B71" w:rsidRDefault="006C645B" w14:paraId="2FE7DE5C"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פונקציונאליות זהה לפורטל ספקים</w:t>
            </w:r>
          </w:p>
          <w:p w:rsidR="000C7F65" w:rsidP="000C7F65" w:rsidRDefault="000C7F65" w14:paraId="21353112" w14:textId="6B4BC112">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פתיחת צ'אט </w:t>
            </w:r>
            <w:r>
              <w:rPr>
                <w:rtl/>
                <w:lang w:bidi="he-IL"/>
              </w:rPr>
              <w:t>–</w:t>
            </w:r>
            <w:r>
              <w:rPr>
                <w:rFonts w:hint="cs"/>
                <w:rtl/>
                <w:lang w:bidi="he-IL"/>
              </w:rPr>
              <w:t xml:space="preserve"> לבדוק האם פותח</w:t>
            </w:r>
          </w:p>
        </w:tc>
      </w:tr>
      <w:tr w:rsidR="00376279" w:rsidTr="000E3F64" w14:paraId="50D095CA" w14:textId="77777777">
        <w:tc>
          <w:tcPr>
            <w:cnfStyle w:val="001000000000" w:firstRow="0" w:lastRow="0" w:firstColumn="1" w:lastColumn="0" w:oddVBand="0" w:evenVBand="0" w:oddHBand="0" w:evenHBand="0" w:firstRowFirstColumn="0" w:firstRowLastColumn="0" w:lastRowFirstColumn="0" w:lastRowLastColumn="0"/>
            <w:tcW w:w="2119" w:type="dxa"/>
          </w:tcPr>
          <w:p w:rsidR="007C1059" w:rsidP="00DF5B71" w:rsidRDefault="007C1059" w14:paraId="60529D5B" w14:textId="0D299B71">
            <w:pPr>
              <w:bidi/>
              <w:rPr>
                <w:rFonts w:cs="Arial"/>
                <w:rtl/>
                <w:lang w:bidi="he-IL"/>
              </w:rPr>
            </w:pPr>
            <w:r w:rsidRPr="007C1059">
              <w:rPr>
                <w:rFonts w:hint="cs" w:cs="Arial"/>
                <w:b w:val="0"/>
                <w:bCs w:val="0"/>
                <w:rtl/>
                <w:lang w:bidi="he-IL"/>
              </w:rPr>
              <w:t>לוגו פורטל הספקים</w:t>
            </w:r>
          </w:p>
          <w:p w:rsidRPr="007C1059" w:rsidR="00970AA1" w:rsidP="00970AA1" w:rsidRDefault="00970AA1" w14:paraId="281DE9F1" w14:textId="77777777">
            <w:pPr>
              <w:bidi/>
              <w:rPr>
                <w:rFonts w:cs="Arial"/>
                <w:b w:val="0"/>
                <w:bCs w:val="0"/>
                <w:rtl/>
                <w:lang w:bidi="he-IL"/>
              </w:rPr>
            </w:pPr>
          </w:p>
          <w:p w:rsidRPr="007C1059" w:rsidR="00376279" w:rsidP="007C1059" w:rsidRDefault="00BE19D0" w14:paraId="502A49F1" w14:textId="254EEFCF">
            <w:pPr>
              <w:bidi/>
              <w:rPr>
                <w:rFonts w:cs="Arial"/>
                <w:b w:val="0"/>
                <w:bCs w:val="0"/>
                <w:rtl/>
                <w:lang w:bidi="he-IL"/>
              </w:rPr>
            </w:pPr>
            <w:r w:rsidRPr="007C1059">
              <w:rPr>
                <w:rFonts w:cs="Arial"/>
                <w:noProof/>
                <w:rtl/>
                <w:lang w:bidi="he-IL"/>
              </w:rPr>
              <w:drawing>
                <wp:inline distT="0" distB="0" distL="0" distR="0" wp14:anchorId="6B3195E8" wp14:editId="287ED0D7">
                  <wp:extent cx="753237" cy="286113"/>
                  <wp:effectExtent l="0" t="0" r="0" b="0"/>
                  <wp:docPr id="1306745958" name="Picture 130674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45958" name=""/>
                          <pic:cNvPicPr/>
                        </pic:nvPicPr>
                        <pic:blipFill>
                          <a:blip r:embed="rId45"/>
                          <a:stretch>
                            <a:fillRect/>
                          </a:stretch>
                        </pic:blipFill>
                        <pic:spPr>
                          <a:xfrm>
                            <a:off x="0" y="0"/>
                            <a:ext cx="766443" cy="291129"/>
                          </a:xfrm>
                          <a:prstGeom prst="rect">
                            <a:avLst/>
                          </a:prstGeom>
                        </pic:spPr>
                      </pic:pic>
                    </a:graphicData>
                  </a:graphic>
                </wp:inline>
              </w:drawing>
            </w:r>
          </w:p>
        </w:tc>
        <w:tc>
          <w:tcPr>
            <w:tcW w:w="1134" w:type="dxa"/>
          </w:tcPr>
          <w:p w:rsidR="00376279" w:rsidP="00DF5B71" w:rsidRDefault="00DD7BDF" w14:paraId="016370DB" w14:textId="3D97C0DC">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לוגו </w:t>
            </w:r>
            <w:r w:rsidR="00ED2FE7">
              <w:rPr>
                <w:rFonts w:hint="cs"/>
                <w:rtl/>
                <w:lang w:bidi="he-IL"/>
              </w:rPr>
              <w:t>לחי</w:t>
            </w:r>
            <w:r>
              <w:rPr>
                <w:rFonts w:hint="cs"/>
                <w:rtl/>
                <w:lang w:bidi="he-IL"/>
              </w:rPr>
              <w:t>ץ</w:t>
            </w:r>
          </w:p>
        </w:tc>
        <w:tc>
          <w:tcPr>
            <w:tcW w:w="3260" w:type="dxa"/>
          </w:tcPr>
          <w:p w:rsidR="00376279" w:rsidP="00DF5B71" w:rsidRDefault="00B509F8" w14:paraId="5EED2DEA" w14:textId="17496232">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זהה לפורטל ספקים</w:t>
            </w:r>
          </w:p>
        </w:tc>
        <w:tc>
          <w:tcPr>
            <w:tcW w:w="4250" w:type="dxa"/>
          </w:tcPr>
          <w:p w:rsidR="00816062" w:rsidP="0051106A" w:rsidRDefault="00667CD2" w14:paraId="05057020"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בלחיצה</w:t>
            </w:r>
            <w:r w:rsidR="009D3C0B">
              <w:rPr>
                <w:rFonts w:hint="cs"/>
                <w:rtl/>
                <w:lang w:bidi="he-IL"/>
              </w:rPr>
              <w:t xml:space="preserve"> יש </w:t>
            </w:r>
            <w:r w:rsidR="00987157">
              <w:rPr>
                <w:rFonts w:hint="cs"/>
                <w:rtl/>
                <w:lang w:bidi="he-IL"/>
              </w:rPr>
              <w:t>לבצע בדיקה</w:t>
            </w:r>
            <w:r w:rsidR="0051106A">
              <w:rPr>
                <w:rFonts w:hint="cs"/>
                <w:rtl/>
                <w:lang w:bidi="he-IL"/>
              </w:rPr>
              <w:t xml:space="preserve"> </w:t>
            </w:r>
            <w:r w:rsidRPr="00987157" w:rsidR="00C37BB2">
              <w:rPr>
                <w:rFonts w:hint="cs"/>
                <w:rtl/>
                <w:lang w:bidi="he-IL"/>
              </w:rPr>
              <w:t xml:space="preserve">האם </w:t>
            </w:r>
            <w:r w:rsidR="0051106A">
              <w:rPr>
                <w:rFonts w:hint="cs"/>
                <w:rtl/>
                <w:lang w:bidi="he-IL"/>
              </w:rPr>
              <w:t>בוצעו שינוים במסך הפעיל</w:t>
            </w:r>
            <w:r w:rsidRPr="00987157" w:rsidR="00C37BB2">
              <w:rPr>
                <w:rFonts w:hint="cs"/>
                <w:rtl/>
                <w:lang w:bidi="he-IL"/>
              </w:rPr>
              <w:t xml:space="preserve"> שלא נשמרו. </w:t>
            </w:r>
          </w:p>
          <w:p w:rsidR="00B6178C" w:rsidP="00A07B65" w:rsidRDefault="00C37BB2" w14:paraId="6570BB93" w14:textId="0F5C82BE">
            <w:pPr>
              <w:pStyle w:val="a3"/>
              <w:numPr>
                <w:ilvl w:val="0"/>
                <w:numId w:val="33"/>
              </w:numPr>
              <w:bidi/>
              <w:cnfStyle w:val="000000000000" w:firstRow="0" w:lastRow="0" w:firstColumn="0" w:lastColumn="0" w:oddVBand="0" w:evenVBand="0" w:oddHBand="0" w:evenHBand="0" w:firstRowFirstColumn="0" w:firstRowLastColumn="0" w:lastRowFirstColumn="0" w:lastRowLastColumn="0"/>
              <w:rPr>
                <w:rtl/>
                <w:lang w:bidi="he-IL"/>
              </w:rPr>
            </w:pPr>
            <w:r w:rsidRPr="00987157">
              <w:rPr>
                <w:rFonts w:hint="cs"/>
                <w:rtl/>
                <w:lang w:bidi="he-IL"/>
              </w:rPr>
              <w:t xml:space="preserve">אם </w:t>
            </w:r>
            <w:r w:rsidR="00816062">
              <w:rPr>
                <w:rFonts w:hint="cs"/>
                <w:rtl/>
                <w:lang w:bidi="he-IL"/>
              </w:rPr>
              <w:t>קיימים נתונים לא שמורים</w:t>
            </w:r>
            <w:r w:rsidRPr="00987157">
              <w:rPr>
                <w:rFonts w:hint="cs"/>
                <w:rtl/>
                <w:lang w:bidi="he-IL"/>
              </w:rPr>
              <w:t xml:space="preserve">, </w:t>
            </w:r>
            <w:r w:rsidR="00816062">
              <w:rPr>
                <w:rFonts w:hint="cs"/>
                <w:rtl/>
                <w:lang w:bidi="he-IL"/>
              </w:rPr>
              <w:t xml:space="preserve">יש </w:t>
            </w:r>
            <w:r w:rsidRPr="00987157">
              <w:rPr>
                <w:rFonts w:hint="cs"/>
                <w:rtl/>
                <w:lang w:bidi="he-IL"/>
              </w:rPr>
              <w:t>לפתוח מסך פופ-אפ</w:t>
            </w:r>
            <w:r w:rsidRPr="00987157" w:rsidR="007B3D41">
              <w:rPr>
                <w:rFonts w:hint="cs"/>
                <w:rtl/>
                <w:lang w:bidi="he-IL"/>
              </w:rPr>
              <w:t xml:space="preserve"> לשמירת נתונים "תמיד טוב לשמור"</w:t>
            </w:r>
          </w:p>
          <w:p w:rsidR="00987157" w:rsidP="00A07B65" w:rsidRDefault="00816062" w14:paraId="4C07583A" w14:textId="54603494">
            <w:pPr>
              <w:pStyle w:val="a3"/>
              <w:numPr>
                <w:ilvl w:val="0"/>
                <w:numId w:val="33"/>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אם כל הנתונים נשמרו</w:t>
            </w:r>
            <w:r w:rsidR="00117D18">
              <w:rPr>
                <w:rFonts w:hint="cs"/>
                <w:rtl/>
                <w:lang w:bidi="he-IL"/>
              </w:rPr>
              <w:t xml:space="preserve"> יש </w:t>
            </w:r>
            <w:r w:rsidR="00987157">
              <w:rPr>
                <w:rFonts w:hint="cs"/>
                <w:rtl/>
                <w:lang w:bidi="he-IL"/>
              </w:rPr>
              <w:t>לפתוח דף הבית של פורטל הספקים</w:t>
            </w:r>
          </w:p>
        </w:tc>
      </w:tr>
      <w:tr w:rsidR="004C043A" w:rsidTr="000E3F64" w14:paraId="166B744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9" w:type="dxa"/>
          </w:tcPr>
          <w:p w:rsidR="00522DC4" w:rsidP="00DF5B71" w:rsidRDefault="00522DC4" w14:paraId="759530E0" w14:textId="3E257B24">
            <w:pPr>
              <w:bidi/>
              <w:rPr>
                <w:rFonts w:cs="Arial"/>
                <w:rtl/>
                <w:lang w:bidi="he-IL"/>
              </w:rPr>
            </w:pPr>
            <w:r w:rsidRPr="00522DC4">
              <w:rPr>
                <w:rFonts w:hint="cs" w:cs="Arial"/>
                <w:b w:val="0"/>
                <w:bCs w:val="0"/>
                <w:rtl/>
                <w:lang w:bidi="he-IL"/>
              </w:rPr>
              <w:t>לוגו מענה מקוון</w:t>
            </w:r>
          </w:p>
          <w:p w:rsidRPr="00522DC4" w:rsidR="00970AA1" w:rsidP="00970AA1" w:rsidRDefault="00970AA1" w14:paraId="29AF156B" w14:textId="77777777">
            <w:pPr>
              <w:bidi/>
              <w:rPr>
                <w:rFonts w:cs="Arial"/>
                <w:b w:val="0"/>
                <w:bCs w:val="0"/>
                <w:rtl/>
                <w:lang w:bidi="he-IL"/>
              </w:rPr>
            </w:pPr>
          </w:p>
          <w:p w:rsidRPr="007C1059" w:rsidR="004C043A" w:rsidP="00522DC4" w:rsidRDefault="000B01F7" w14:paraId="38AF2E66" w14:textId="7382A231">
            <w:pPr>
              <w:bidi/>
              <w:rPr>
                <w:rFonts w:cs="Arial"/>
                <w:b w:val="0"/>
                <w:bCs w:val="0"/>
                <w:rtl/>
                <w:lang w:bidi="he-IL"/>
              </w:rPr>
            </w:pPr>
            <w:r w:rsidRPr="007C1059">
              <w:rPr>
                <w:rFonts w:cs="Arial"/>
                <w:noProof/>
                <w:rtl/>
                <w:lang w:bidi="he-IL"/>
              </w:rPr>
              <w:drawing>
                <wp:inline distT="0" distB="0" distL="0" distR="0" wp14:anchorId="22EFA4E0" wp14:editId="5E94E2E4">
                  <wp:extent cx="819264" cy="247685"/>
                  <wp:effectExtent l="0" t="0" r="0" b="0"/>
                  <wp:docPr id="1979045189" name="Picture 197904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5189" name=""/>
                          <pic:cNvPicPr/>
                        </pic:nvPicPr>
                        <pic:blipFill>
                          <a:blip r:embed="rId46"/>
                          <a:stretch>
                            <a:fillRect/>
                          </a:stretch>
                        </pic:blipFill>
                        <pic:spPr>
                          <a:xfrm>
                            <a:off x="0" y="0"/>
                            <a:ext cx="819264" cy="247685"/>
                          </a:xfrm>
                          <a:prstGeom prst="rect">
                            <a:avLst/>
                          </a:prstGeom>
                        </pic:spPr>
                      </pic:pic>
                    </a:graphicData>
                  </a:graphic>
                </wp:inline>
              </w:drawing>
            </w:r>
          </w:p>
        </w:tc>
        <w:tc>
          <w:tcPr>
            <w:tcW w:w="1134" w:type="dxa"/>
          </w:tcPr>
          <w:p w:rsidR="004C043A" w:rsidP="00DF5B71" w:rsidRDefault="00522DC4" w14:paraId="3393CEA1" w14:textId="6F800F08">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לוגו</w:t>
            </w:r>
            <w:r w:rsidR="00064D00">
              <w:rPr>
                <w:rFonts w:hint="cs"/>
                <w:rtl/>
                <w:lang w:bidi="he-IL"/>
              </w:rPr>
              <w:t xml:space="preserve"> לא לחי</w:t>
            </w:r>
            <w:r>
              <w:rPr>
                <w:rFonts w:hint="cs"/>
                <w:rtl/>
                <w:lang w:bidi="he-IL"/>
              </w:rPr>
              <w:t>ץ</w:t>
            </w:r>
          </w:p>
        </w:tc>
        <w:tc>
          <w:tcPr>
            <w:tcW w:w="3260" w:type="dxa"/>
          </w:tcPr>
          <w:p w:rsidR="004C043A" w:rsidP="00DF5B71" w:rsidRDefault="004C043A" w14:paraId="486ACC95"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4250" w:type="dxa"/>
          </w:tcPr>
          <w:p w:rsidR="004C043A" w:rsidP="00DF5B71" w:rsidRDefault="00435332" w14:paraId="44373EA7" w14:textId="724D1B5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לתצוגה בלבד</w:t>
            </w:r>
          </w:p>
        </w:tc>
      </w:tr>
      <w:tr w:rsidR="004C043A" w:rsidTr="000E3F64" w14:paraId="3BFD5622" w14:textId="77777777">
        <w:tc>
          <w:tcPr>
            <w:cnfStyle w:val="001000000000" w:firstRow="0" w:lastRow="0" w:firstColumn="1" w:lastColumn="0" w:oddVBand="0" w:evenVBand="0" w:oddHBand="0" w:evenHBand="0" w:firstRowFirstColumn="0" w:firstRowLastColumn="0" w:lastRowFirstColumn="0" w:lastRowLastColumn="0"/>
            <w:tcW w:w="2119" w:type="dxa"/>
          </w:tcPr>
          <w:p w:rsidR="00522DC4" w:rsidP="00DF5B71" w:rsidRDefault="00420043" w14:paraId="51002237" w14:textId="34E47771">
            <w:pPr>
              <w:bidi/>
              <w:rPr>
                <w:rFonts w:cs="Arial"/>
                <w:rtl/>
                <w:lang w:bidi="he-IL"/>
              </w:rPr>
            </w:pPr>
            <w:r w:rsidRPr="00420043">
              <w:rPr>
                <w:rFonts w:hint="cs" w:cs="Arial"/>
                <w:b w:val="0"/>
                <w:bCs w:val="0"/>
                <w:rtl/>
                <w:lang w:bidi="he-IL"/>
              </w:rPr>
              <w:lastRenderedPageBreak/>
              <w:t>פרטי משתמש</w:t>
            </w:r>
          </w:p>
          <w:p w:rsidRPr="00420043" w:rsidR="00970AA1" w:rsidP="00970AA1" w:rsidRDefault="00970AA1" w14:paraId="64CBFE91" w14:textId="77777777">
            <w:pPr>
              <w:bidi/>
              <w:rPr>
                <w:rFonts w:cs="Arial"/>
                <w:b w:val="0"/>
                <w:bCs w:val="0"/>
                <w:rtl/>
                <w:lang w:bidi="he-IL"/>
              </w:rPr>
            </w:pPr>
          </w:p>
          <w:p w:rsidR="004C043A" w:rsidP="00522DC4" w:rsidRDefault="0034787F" w14:paraId="2F07742B" w14:textId="386F61E3">
            <w:pPr>
              <w:bidi/>
              <w:rPr>
                <w:rFonts w:cs="Arial"/>
                <w:b w:val="0"/>
                <w:bCs w:val="0"/>
                <w:rtl/>
                <w:lang w:bidi="he-IL"/>
              </w:rPr>
            </w:pPr>
            <w:r w:rsidRPr="0034787F">
              <w:rPr>
                <w:rFonts w:cs="Arial"/>
                <w:noProof/>
                <w:rtl/>
                <w:lang w:bidi="he-IL"/>
              </w:rPr>
              <w:drawing>
                <wp:inline distT="0" distB="0" distL="0" distR="0" wp14:anchorId="240B1F80" wp14:editId="59C449C4">
                  <wp:extent cx="590580" cy="273064"/>
                  <wp:effectExtent l="0" t="0" r="0" b="0"/>
                  <wp:docPr id="715388056" name="Picture 715388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88056" name=""/>
                          <pic:cNvPicPr/>
                        </pic:nvPicPr>
                        <pic:blipFill>
                          <a:blip r:embed="rId47"/>
                          <a:stretch>
                            <a:fillRect/>
                          </a:stretch>
                        </pic:blipFill>
                        <pic:spPr>
                          <a:xfrm>
                            <a:off x="0" y="0"/>
                            <a:ext cx="590580" cy="273064"/>
                          </a:xfrm>
                          <a:prstGeom prst="rect">
                            <a:avLst/>
                          </a:prstGeom>
                        </pic:spPr>
                      </pic:pic>
                    </a:graphicData>
                  </a:graphic>
                </wp:inline>
              </w:drawing>
            </w:r>
          </w:p>
          <w:p w:rsidRPr="00EC7185" w:rsidR="00F25982" w:rsidP="00F25982" w:rsidRDefault="00F25982" w14:paraId="0E956F8E" w14:textId="17BFC1CF">
            <w:pPr>
              <w:bidi/>
              <w:rPr>
                <w:rFonts w:cs="Arial"/>
                <w:b w:val="0"/>
                <w:bCs w:val="0"/>
                <w:sz w:val="18"/>
                <w:szCs w:val="18"/>
                <w:rtl/>
                <w:lang w:bidi="he-IL"/>
              </w:rPr>
            </w:pPr>
            <w:r w:rsidRPr="00EC7185">
              <w:rPr>
                <w:rFonts w:hint="cs" w:cs="Arial"/>
                <w:b w:val="0"/>
                <w:bCs w:val="0"/>
                <w:sz w:val="18"/>
                <w:szCs w:val="18"/>
                <w:highlight w:val="yellow"/>
                <w:rtl/>
                <w:lang w:bidi="he-IL"/>
              </w:rPr>
              <w:t>לשנות</w:t>
            </w:r>
            <w:r w:rsidRPr="00EC7185" w:rsidR="00EC7185">
              <w:rPr>
                <w:rFonts w:hint="cs" w:cs="Arial"/>
                <w:b w:val="0"/>
                <w:bCs w:val="0"/>
                <w:sz w:val="18"/>
                <w:szCs w:val="18"/>
                <w:highlight w:val="yellow"/>
                <w:rtl/>
                <w:lang w:bidi="he-IL"/>
              </w:rPr>
              <w:t xml:space="preserve"> תמונה לאחר התיקון</w:t>
            </w:r>
          </w:p>
        </w:tc>
        <w:tc>
          <w:tcPr>
            <w:tcW w:w="1134" w:type="dxa"/>
          </w:tcPr>
          <w:p w:rsidR="004C043A" w:rsidP="00DF5B71" w:rsidRDefault="00A10CCF" w14:paraId="6DBA45A0"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אייקון + טקסט</w:t>
            </w:r>
          </w:p>
          <w:p w:rsidR="00CF6FD6" w:rsidP="00CF6FD6" w:rsidRDefault="00CF6FD6" w14:paraId="15E543CD" w14:textId="56814248">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לא לחיץ</w:t>
            </w:r>
          </w:p>
        </w:tc>
        <w:tc>
          <w:tcPr>
            <w:tcW w:w="3260" w:type="dxa"/>
          </w:tcPr>
          <w:p w:rsidR="004C043A" w:rsidP="00DF5B71" w:rsidRDefault="003B1792" w14:paraId="62041918"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שם משתמש + חברה</w:t>
            </w:r>
          </w:p>
          <w:p w:rsidR="001F41CE" w:rsidP="001F41CE" w:rsidRDefault="001F41CE" w14:paraId="1766BF34" w14:textId="3CA3F6A3">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מתוך נתוני המגיעים ב</w:t>
            </w:r>
            <w:r w:rsidR="001435B2">
              <w:rPr>
                <w:rFonts w:hint="cs"/>
                <w:rtl/>
                <w:lang w:bidi="he-IL"/>
              </w:rPr>
              <w:t>טוקן</w:t>
            </w:r>
            <w:r w:rsidR="00440D2F">
              <w:rPr>
                <w:rFonts w:hint="cs"/>
                <w:rtl/>
                <w:lang w:bidi="he-IL"/>
              </w:rPr>
              <w:t xml:space="preserve"> של הזדהות ב-</w:t>
            </w:r>
            <w:r>
              <w:rPr>
                <w:rFonts w:hint="cs"/>
                <w:rtl/>
                <w:lang w:bidi="he-IL"/>
              </w:rPr>
              <w:t xml:space="preserve"> </w:t>
            </w:r>
            <w:r>
              <w:rPr>
                <w:rFonts w:hint="cs"/>
                <w:lang w:bidi="he-IL"/>
              </w:rPr>
              <w:t>SSO</w:t>
            </w:r>
          </w:p>
        </w:tc>
        <w:tc>
          <w:tcPr>
            <w:tcW w:w="4250" w:type="dxa"/>
          </w:tcPr>
          <w:p w:rsidR="004C043A" w:rsidP="00DF5B71" w:rsidRDefault="00440D2F" w14:paraId="7C8948A6"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שם משתמש ושם חברה</w:t>
            </w:r>
          </w:p>
          <w:p w:rsidR="00702CE8" w:rsidP="00702CE8" w:rsidRDefault="00702CE8" w14:paraId="5BC1FC6A" w14:textId="08585F44">
            <w:pPr>
              <w:bidi/>
              <w:cnfStyle w:val="000000000000" w:firstRow="0" w:lastRow="0" w:firstColumn="0" w:lastColumn="0" w:oddVBand="0" w:evenVBand="0" w:oddHBand="0" w:evenHBand="0" w:firstRowFirstColumn="0" w:firstRowLastColumn="0" w:lastRowFirstColumn="0" w:lastRowLastColumn="0"/>
              <w:rPr>
                <w:rtl/>
                <w:lang w:bidi="he-IL"/>
              </w:rPr>
            </w:pPr>
            <w:commentRangeStart w:id="19"/>
            <w:r w:rsidRPr="00702CE8">
              <w:rPr>
                <w:rFonts w:hint="cs"/>
                <w:highlight w:val="yellow"/>
                <w:rtl/>
                <w:lang w:bidi="he-IL"/>
              </w:rPr>
              <w:t>כמות תווים להצגה ???</w:t>
            </w:r>
            <w:commentRangeEnd w:id="19"/>
            <w:r w:rsidR="003A1706">
              <w:rPr>
                <w:rStyle w:val="af0"/>
                <w:rtl/>
              </w:rPr>
              <w:commentReference w:id="19"/>
            </w:r>
          </w:p>
        </w:tc>
      </w:tr>
    </w:tbl>
    <w:p w:rsidRPr="006C7381" w:rsidR="006C7381" w:rsidP="006C7381" w:rsidRDefault="006C7381" w14:paraId="30EA42AE" w14:textId="77777777">
      <w:pPr>
        <w:bidi/>
        <w:rPr>
          <w:rtl/>
          <w:lang w:bidi="he-IL"/>
        </w:rPr>
      </w:pPr>
    </w:p>
    <w:p w:rsidR="00836E85" w:rsidP="009D47DE" w:rsidRDefault="00836E85" w14:paraId="47C5CBBE" w14:textId="19DF208C">
      <w:pPr>
        <w:pStyle w:val="1"/>
        <w:bidi/>
        <w:rPr>
          <w:rtl/>
          <w:lang w:bidi="he-IL"/>
        </w:rPr>
      </w:pPr>
      <w:bookmarkStart w:name="_Toc153118392" w:id="20"/>
      <w:r>
        <w:rPr>
          <w:rFonts w:hint="cs"/>
          <w:rtl/>
          <w:lang w:bidi="he-IL"/>
        </w:rPr>
        <w:t>מסכי התראות</w:t>
      </w:r>
      <w:bookmarkEnd w:id="20"/>
    </w:p>
    <w:p w:rsidR="00D91A93" w:rsidP="00D91A93" w:rsidRDefault="00D91A93" w14:paraId="555E2A4D" w14:textId="36E866DF">
      <w:pPr>
        <w:pStyle w:val="2"/>
        <w:bidi/>
        <w:rPr>
          <w:rtl/>
          <w:lang w:bidi="he-IL"/>
        </w:rPr>
      </w:pPr>
      <w:bookmarkStart w:name="_Toc153118393" w:id="21"/>
      <w:r>
        <w:rPr>
          <w:rFonts w:hint="cs"/>
          <w:rtl/>
          <w:lang w:bidi="he-IL"/>
        </w:rPr>
        <w:t>פופ-אפ "</w:t>
      </w:r>
      <w:r w:rsidR="007728AD">
        <w:rPr>
          <w:rFonts w:hint="cs"/>
          <w:rtl/>
          <w:lang w:bidi="he-IL"/>
        </w:rPr>
        <w:t>כישלון</w:t>
      </w:r>
      <w:r>
        <w:rPr>
          <w:rFonts w:hint="cs"/>
          <w:rtl/>
          <w:lang w:bidi="he-IL"/>
        </w:rPr>
        <w:t>"</w:t>
      </w:r>
      <w:bookmarkEnd w:id="21"/>
    </w:p>
    <w:p w:rsidR="00D91A93" w:rsidP="00937342" w:rsidRDefault="00D91A93" w14:paraId="7500FED7" w14:textId="0A736EC0">
      <w:pPr>
        <w:bidi/>
        <w:rPr>
          <w:rtl/>
          <w:lang w:bidi="he-IL"/>
        </w:rPr>
      </w:pPr>
      <w:r>
        <w:rPr>
          <w:rFonts w:hint="cs"/>
          <w:rtl/>
          <w:lang w:bidi="he-IL"/>
        </w:rPr>
        <w:t xml:space="preserve">המסך נפתח כאשר מתרחשת תקלה בתהליך </w:t>
      </w:r>
      <w:r w:rsidR="000F23ED">
        <w:rPr>
          <w:rFonts w:hint="cs"/>
          <w:rtl/>
          <w:lang w:bidi="he-IL"/>
        </w:rPr>
        <w:t>כלשהו במערכת (כגון</w:t>
      </w:r>
      <w:r w:rsidR="00C63681">
        <w:rPr>
          <w:rFonts w:hint="cs"/>
          <w:rtl/>
          <w:lang w:bidi="he-IL"/>
        </w:rPr>
        <w:t xml:space="preserve"> </w:t>
      </w:r>
      <w:r>
        <w:rPr>
          <w:rFonts w:hint="cs"/>
          <w:rtl/>
          <w:lang w:bidi="he-IL"/>
        </w:rPr>
        <w:t xml:space="preserve">השמירה </w:t>
      </w:r>
      <w:r w:rsidR="00C63681">
        <w:rPr>
          <w:rFonts w:hint="cs"/>
          <w:rtl/>
          <w:lang w:bidi="he-IL"/>
        </w:rPr>
        <w:t xml:space="preserve">או פתיחת מסך) </w:t>
      </w:r>
      <w:r>
        <w:rPr>
          <w:rFonts w:hint="cs"/>
          <w:rtl/>
          <w:lang w:bidi="he-IL"/>
        </w:rPr>
        <w:t>ומאפשר להפסיק את תהליך או להפעיל אותו שוב.</w:t>
      </w:r>
    </w:p>
    <w:p w:rsidR="008619BD" w:rsidP="008619BD" w:rsidRDefault="00E80765" w14:paraId="7C426057" w14:textId="181B2A70">
      <w:pPr>
        <w:bidi/>
        <w:rPr>
          <w:rtl/>
          <w:lang w:bidi="he-IL"/>
        </w:rPr>
      </w:pPr>
      <w:r>
        <w:rPr>
          <w:noProof/>
          <w:lang w:bidi="he-IL"/>
        </w:rPr>
        <w:drawing>
          <wp:inline distT="0" distB="0" distL="0" distR="0" wp14:anchorId="1B09A84E" wp14:editId="7D8FFE49">
            <wp:extent cx="5727700" cy="3225800"/>
            <wp:effectExtent l="0" t="0" r="6350" b="0"/>
            <wp:docPr id="1459254409" name="Picture 145925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tbl>
      <w:tblPr>
        <w:tblStyle w:val="4-5"/>
        <w:bidiVisual/>
        <w:tblW w:w="10763" w:type="dxa"/>
        <w:tblInd w:w="-846" w:type="dxa"/>
        <w:tblLook w:val="04A0" w:firstRow="1" w:lastRow="0" w:firstColumn="1" w:lastColumn="0" w:noHBand="0" w:noVBand="1"/>
      </w:tblPr>
      <w:tblGrid>
        <w:gridCol w:w="3216"/>
        <w:gridCol w:w="1028"/>
        <w:gridCol w:w="2552"/>
        <w:gridCol w:w="3967"/>
      </w:tblGrid>
      <w:tr w:rsidR="00D91A93" w14:paraId="03B28BF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D91A93" w:rsidRDefault="00D91A93" w14:paraId="423D862D" w14:textId="77777777">
            <w:pPr>
              <w:bidi/>
              <w:rPr>
                <w:rtl/>
                <w:lang w:bidi="he-IL"/>
              </w:rPr>
            </w:pPr>
            <w:r>
              <w:rPr>
                <w:rFonts w:hint="cs"/>
                <w:rtl/>
                <w:lang w:bidi="he-IL"/>
              </w:rPr>
              <w:t>רכיב</w:t>
            </w:r>
          </w:p>
        </w:tc>
        <w:tc>
          <w:tcPr>
            <w:tcW w:w="1028" w:type="dxa"/>
          </w:tcPr>
          <w:p w:rsidR="00D91A93" w:rsidRDefault="00D91A93" w14:paraId="4D5140CB"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סוג רכיב / שדה</w:t>
            </w:r>
          </w:p>
        </w:tc>
        <w:tc>
          <w:tcPr>
            <w:tcW w:w="2552" w:type="dxa"/>
          </w:tcPr>
          <w:p w:rsidR="00D91A93" w:rsidRDefault="00D91A93" w14:paraId="412F7A6C"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מקור נתונים</w:t>
            </w:r>
          </w:p>
        </w:tc>
        <w:tc>
          <w:tcPr>
            <w:tcW w:w="3967" w:type="dxa"/>
          </w:tcPr>
          <w:p w:rsidR="00D91A93" w:rsidRDefault="00D91A93" w14:paraId="5578506F"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פונקציונאליות</w:t>
            </w:r>
          </w:p>
        </w:tc>
      </w:tr>
      <w:tr w:rsidR="00D91A93" w14:paraId="4200CC6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D91A93" w:rsidRDefault="00D91A93" w14:paraId="73AF5951" w14:textId="77777777">
            <w:pPr>
              <w:bidi/>
              <w:rPr>
                <w:b w:val="0"/>
                <w:bCs w:val="0"/>
                <w:rtl/>
                <w:lang w:bidi="he-IL"/>
              </w:rPr>
            </w:pPr>
            <w:r w:rsidRPr="008F7F9F">
              <w:rPr>
                <w:rFonts w:hint="cs"/>
                <w:b w:val="0"/>
                <w:bCs w:val="0"/>
                <w:rtl/>
                <w:lang w:bidi="he-IL"/>
              </w:rPr>
              <w:t>טקסט ראשי</w:t>
            </w:r>
          </w:p>
          <w:p w:rsidR="00D91A93" w:rsidRDefault="00971BAF" w14:paraId="5E216D0E" w14:textId="77777777">
            <w:pPr>
              <w:bidi/>
              <w:rPr>
                <w:rtl/>
                <w:lang w:bidi="he-IL"/>
              </w:rPr>
            </w:pPr>
            <w:r w:rsidRPr="00971BAF">
              <w:rPr>
                <w:rFonts w:cs="Arial"/>
                <w:noProof/>
                <w:rtl/>
                <w:lang w:bidi="he-IL"/>
              </w:rPr>
              <w:drawing>
                <wp:inline distT="0" distB="0" distL="0" distR="0" wp14:anchorId="5CD15FD1" wp14:editId="6755C47E">
                  <wp:extent cx="1778091" cy="444523"/>
                  <wp:effectExtent l="0" t="0" r="0" b="0"/>
                  <wp:docPr id="1821009882" name="Picture 1821009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09882" name=""/>
                          <pic:cNvPicPr/>
                        </pic:nvPicPr>
                        <pic:blipFill>
                          <a:blip r:embed="rId49"/>
                          <a:stretch>
                            <a:fillRect/>
                          </a:stretch>
                        </pic:blipFill>
                        <pic:spPr>
                          <a:xfrm>
                            <a:off x="0" y="0"/>
                            <a:ext cx="1778091" cy="444523"/>
                          </a:xfrm>
                          <a:prstGeom prst="rect">
                            <a:avLst/>
                          </a:prstGeom>
                        </pic:spPr>
                      </pic:pic>
                    </a:graphicData>
                  </a:graphic>
                </wp:inline>
              </w:drawing>
            </w:r>
          </w:p>
          <w:p w:rsidRPr="00CF054F" w:rsidR="00971BAF" w:rsidP="00971BAF" w:rsidRDefault="00971BAF" w14:paraId="71E0DC9E" w14:textId="35D58EBB">
            <w:pPr>
              <w:bidi/>
              <w:rPr>
                <w:b w:val="0"/>
                <w:bCs w:val="0"/>
                <w:rtl/>
                <w:lang w:bidi="he-IL"/>
              </w:rPr>
            </w:pPr>
          </w:p>
        </w:tc>
        <w:tc>
          <w:tcPr>
            <w:tcW w:w="1028" w:type="dxa"/>
          </w:tcPr>
          <w:p w:rsidR="00D91A93" w:rsidRDefault="00D91A93" w14:paraId="5A7C9AF3"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טקסט </w:t>
            </w:r>
            <w:r>
              <w:rPr>
                <w:rtl/>
                <w:lang w:bidi="he-IL"/>
              </w:rPr>
              <w:t>–</w:t>
            </w:r>
            <w:r>
              <w:rPr>
                <w:rFonts w:hint="cs"/>
                <w:rtl/>
                <w:lang w:bidi="he-IL"/>
              </w:rPr>
              <w:t xml:space="preserve"> לקריאה בלבד</w:t>
            </w:r>
          </w:p>
        </w:tc>
        <w:tc>
          <w:tcPr>
            <w:tcW w:w="2552" w:type="dxa"/>
          </w:tcPr>
          <w:p w:rsidR="00EC21DF" w:rsidP="00EC21DF" w:rsidRDefault="00EC21DF" w14:paraId="345DC515"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 קבוע</w:t>
            </w:r>
          </w:p>
          <w:p w:rsidR="00D91A93" w:rsidP="007A3A05" w:rsidRDefault="00D91A93" w14:paraId="6E2E9925"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3967" w:type="dxa"/>
          </w:tcPr>
          <w:p w:rsidRPr="00C317A3" w:rsidR="00D91A93" w:rsidRDefault="00D91A93" w14:paraId="0CB62046"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טקסט</w:t>
            </w:r>
          </w:p>
        </w:tc>
      </w:tr>
      <w:tr w:rsidR="00D91A93" w14:paraId="08CC6121" w14:textId="77777777">
        <w:tc>
          <w:tcPr>
            <w:cnfStyle w:val="001000000000" w:firstRow="0" w:lastRow="0" w:firstColumn="1" w:lastColumn="0" w:oddVBand="0" w:evenVBand="0" w:oddHBand="0" w:evenHBand="0" w:firstRowFirstColumn="0" w:firstRowLastColumn="0" w:lastRowFirstColumn="0" w:lastRowLastColumn="0"/>
            <w:tcW w:w="3216" w:type="dxa"/>
          </w:tcPr>
          <w:p w:rsidR="00D91A93" w:rsidRDefault="00D91A93" w14:paraId="33AEADB7" w14:textId="77777777">
            <w:pPr>
              <w:bidi/>
              <w:rPr>
                <w:b w:val="0"/>
                <w:bCs w:val="0"/>
                <w:rtl/>
                <w:lang w:bidi="he-IL"/>
              </w:rPr>
            </w:pPr>
            <w:r w:rsidRPr="008F7F9F">
              <w:rPr>
                <w:rFonts w:hint="cs"/>
                <w:b w:val="0"/>
                <w:bCs w:val="0"/>
                <w:rtl/>
                <w:lang w:bidi="he-IL"/>
              </w:rPr>
              <w:t>ביטול</w:t>
            </w:r>
            <w:r>
              <w:rPr>
                <w:rFonts w:hint="cs"/>
                <w:rtl/>
                <w:lang w:bidi="he-IL"/>
              </w:rPr>
              <w:t xml:space="preserve"> </w:t>
            </w:r>
            <w:r w:rsidRPr="008F7F9F">
              <w:rPr>
                <w:b w:val="0"/>
                <w:bCs w:val="0"/>
                <w:rtl/>
                <w:lang w:bidi="he-IL"/>
              </w:rPr>
              <w:t>–</w:t>
            </w:r>
            <w:r w:rsidRPr="008F7F9F">
              <w:rPr>
                <w:rFonts w:hint="cs"/>
                <w:b w:val="0"/>
                <w:bCs w:val="0"/>
                <w:rtl/>
                <w:lang w:bidi="he-IL"/>
              </w:rPr>
              <w:t xml:space="preserve"> סגירת מסך</w:t>
            </w:r>
          </w:p>
          <w:p w:rsidR="00D91A93" w:rsidRDefault="00D91A93" w14:paraId="644726EA" w14:textId="77777777">
            <w:pPr>
              <w:bidi/>
              <w:rPr>
                <w:rFonts w:cs="Arial"/>
                <w:rtl/>
                <w:lang w:bidi="he-IL"/>
              </w:rPr>
            </w:pPr>
            <w:r w:rsidRPr="00CF054F">
              <w:rPr>
                <w:rFonts w:cs="Arial"/>
                <w:noProof/>
                <w:rtl/>
                <w:lang w:bidi="he-IL"/>
              </w:rPr>
              <w:drawing>
                <wp:inline distT="0" distB="0" distL="0" distR="0" wp14:anchorId="3BAC2223" wp14:editId="55A6739A">
                  <wp:extent cx="260498" cy="228600"/>
                  <wp:effectExtent l="0" t="0" r="6350" b="0"/>
                  <wp:docPr id="923480010" name="Picture 92348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027" cy="229942"/>
                          </a:xfrm>
                          <a:prstGeom prst="rect">
                            <a:avLst/>
                          </a:prstGeom>
                        </pic:spPr>
                      </pic:pic>
                    </a:graphicData>
                  </a:graphic>
                </wp:inline>
              </w:drawing>
            </w:r>
          </w:p>
          <w:p w:rsidRPr="00CF054F" w:rsidR="00D77FC1" w:rsidP="00D77FC1" w:rsidRDefault="00D77FC1" w14:paraId="0CBBC3F8" w14:textId="3D55FA76">
            <w:pPr>
              <w:bidi/>
              <w:rPr>
                <w:rFonts w:cs="Arial"/>
                <w:b w:val="0"/>
                <w:bCs w:val="0"/>
                <w:rtl/>
                <w:lang w:bidi="he-IL"/>
              </w:rPr>
            </w:pPr>
          </w:p>
        </w:tc>
        <w:tc>
          <w:tcPr>
            <w:tcW w:w="1028" w:type="dxa"/>
          </w:tcPr>
          <w:p w:rsidR="00D91A93" w:rsidRDefault="00D91A93" w14:paraId="1A59B9F8" w14:textId="067AEDCC">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כפתור</w:t>
            </w:r>
          </w:p>
        </w:tc>
        <w:tc>
          <w:tcPr>
            <w:tcW w:w="2552" w:type="dxa"/>
          </w:tcPr>
          <w:p w:rsidR="00D91A93" w:rsidRDefault="00D91A93" w14:paraId="7F400D65"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c>
          <w:tcPr>
            <w:tcW w:w="3967" w:type="dxa"/>
          </w:tcPr>
          <w:p w:rsidR="00FF1CFB" w:rsidP="00FF1CFB" w:rsidRDefault="00FF1CFB" w14:paraId="55F3ABD0"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p>
          <w:p w:rsidR="00FF1CFB" w:rsidP="00FF1CFB" w:rsidRDefault="00FF1CFB" w14:paraId="00132215"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D91A93" w:rsidP="00FF1CFB" w:rsidRDefault="00F85245" w14:paraId="574EE5A2" w14:textId="56B8128A">
            <w:pPr>
              <w:pStyle w:val="a3"/>
              <w:numPr>
                <w:ilvl w:val="0"/>
                <w:numId w:val="13"/>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לסגור</w:t>
            </w:r>
            <w:r w:rsidR="00D91A93">
              <w:rPr>
                <w:rFonts w:hint="cs"/>
                <w:rtl/>
                <w:lang w:bidi="he-IL"/>
              </w:rPr>
              <w:t xml:space="preserve"> פופ-אפ</w:t>
            </w:r>
            <w:r>
              <w:rPr>
                <w:rFonts w:hint="cs"/>
                <w:rtl/>
                <w:lang w:bidi="he-IL"/>
              </w:rPr>
              <w:t xml:space="preserve"> נוכחי ולחזור</w:t>
            </w:r>
            <w:r w:rsidR="00D91A93">
              <w:rPr>
                <w:rFonts w:hint="cs"/>
                <w:rtl/>
                <w:lang w:bidi="he-IL"/>
              </w:rPr>
              <w:t xml:space="preserve"> לדף נוכחי</w:t>
            </w:r>
          </w:p>
        </w:tc>
      </w:tr>
      <w:tr w:rsidR="00D91A93" w14:paraId="3805B3B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D91A93" w:rsidRDefault="00D91A93" w14:paraId="23B6EA55" w14:textId="77777777">
            <w:pPr>
              <w:bidi/>
              <w:rPr>
                <w:b w:val="0"/>
                <w:bCs w:val="0"/>
                <w:rtl/>
                <w:lang w:bidi="he-IL"/>
              </w:rPr>
            </w:pPr>
            <w:r w:rsidRPr="001C24CE">
              <w:rPr>
                <w:rFonts w:hint="cs"/>
                <w:b w:val="0"/>
                <w:bCs w:val="0"/>
                <w:rtl/>
                <w:lang w:bidi="he-IL"/>
              </w:rPr>
              <w:t>נסו שוב</w:t>
            </w:r>
          </w:p>
          <w:p w:rsidR="00D91A93" w:rsidRDefault="00D77FC1" w14:paraId="34BC9301" w14:textId="77777777">
            <w:pPr>
              <w:bidi/>
              <w:rPr>
                <w:rFonts w:cs="Arial"/>
                <w:rtl/>
                <w:lang w:bidi="he-IL"/>
              </w:rPr>
            </w:pPr>
            <w:r w:rsidRPr="00D77FC1">
              <w:rPr>
                <w:rFonts w:cs="Arial"/>
                <w:noProof/>
                <w:rtl/>
                <w:lang w:bidi="he-IL"/>
              </w:rPr>
              <w:drawing>
                <wp:inline distT="0" distB="0" distL="0" distR="0" wp14:anchorId="5D379F94" wp14:editId="39F1DCD0">
                  <wp:extent cx="838243" cy="234962"/>
                  <wp:effectExtent l="0" t="0" r="0" b="0"/>
                  <wp:docPr id="572374984" name="Picture 572374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74984" name=""/>
                          <pic:cNvPicPr/>
                        </pic:nvPicPr>
                        <pic:blipFill>
                          <a:blip r:embed="rId50"/>
                          <a:stretch>
                            <a:fillRect/>
                          </a:stretch>
                        </pic:blipFill>
                        <pic:spPr>
                          <a:xfrm>
                            <a:off x="0" y="0"/>
                            <a:ext cx="838243" cy="234962"/>
                          </a:xfrm>
                          <a:prstGeom prst="rect">
                            <a:avLst/>
                          </a:prstGeom>
                        </pic:spPr>
                      </pic:pic>
                    </a:graphicData>
                  </a:graphic>
                </wp:inline>
              </w:drawing>
            </w:r>
          </w:p>
          <w:p w:rsidRPr="00CF054F" w:rsidR="00D77FC1" w:rsidP="00D77FC1" w:rsidRDefault="00D77FC1" w14:paraId="6A48A5D3" w14:textId="2B6BAF7A">
            <w:pPr>
              <w:bidi/>
              <w:rPr>
                <w:rFonts w:cs="Arial"/>
                <w:b w:val="0"/>
                <w:bCs w:val="0"/>
                <w:rtl/>
                <w:lang w:bidi="he-IL"/>
              </w:rPr>
            </w:pPr>
          </w:p>
        </w:tc>
        <w:tc>
          <w:tcPr>
            <w:tcW w:w="1028" w:type="dxa"/>
          </w:tcPr>
          <w:p w:rsidR="00D91A93" w:rsidRDefault="00D91A93" w14:paraId="000E8538" w14:textId="6D4F9C0C">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552" w:type="dxa"/>
          </w:tcPr>
          <w:p w:rsidR="00D91A93" w:rsidRDefault="00D91A93" w14:paraId="48196898" w14:textId="73E698B5">
            <w:pPr>
              <w:bidi/>
              <w:cnfStyle w:val="000000100000" w:firstRow="0" w:lastRow="0" w:firstColumn="0" w:lastColumn="0" w:oddVBand="0" w:evenVBand="0" w:oddHBand="1" w:evenHBand="0" w:firstRowFirstColumn="0" w:firstRowLastColumn="0" w:lastRowFirstColumn="0" w:lastRowLastColumn="0"/>
              <w:rPr>
                <w:rtl/>
                <w:lang w:bidi="he-IL"/>
              </w:rPr>
            </w:pPr>
          </w:p>
        </w:tc>
        <w:tc>
          <w:tcPr>
            <w:tcW w:w="3967" w:type="dxa"/>
          </w:tcPr>
          <w:p w:rsidR="00FF1CFB" w:rsidP="00FF1CFB" w:rsidRDefault="00FF1CFB" w14:paraId="222277F7"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p>
          <w:p w:rsidR="00FF1CFB" w:rsidP="00FF1CFB" w:rsidRDefault="00FF1CFB" w14:paraId="1F60FF19"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3C74D7" w:rsidP="00FF1CFB" w:rsidRDefault="003C74D7" w14:paraId="3F893601" w14:textId="65C82651">
            <w:pPr>
              <w:pStyle w:val="a3"/>
              <w:numPr>
                <w:ilvl w:val="0"/>
                <w:numId w:val="13"/>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לסגור פופ-אפ נוכחי</w:t>
            </w:r>
          </w:p>
          <w:p w:rsidR="00D91A93" w:rsidP="003C74D7" w:rsidRDefault="007D7FA8" w14:paraId="11CE725A" w14:textId="7D72FE0D">
            <w:pPr>
              <w:pStyle w:val="a3"/>
              <w:numPr>
                <w:ilvl w:val="0"/>
                <w:numId w:val="13"/>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להפעיל</w:t>
            </w:r>
            <w:r w:rsidR="00D91A93">
              <w:rPr>
                <w:rFonts w:hint="cs"/>
                <w:rtl/>
                <w:lang w:bidi="he-IL"/>
              </w:rPr>
              <w:t xml:space="preserve"> </w:t>
            </w:r>
            <w:r w:rsidR="000D486C">
              <w:rPr>
                <w:rFonts w:hint="cs"/>
                <w:rtl/>
                <w:lang w:bidi="he-IL"/>
              </w:rPr>
              <w:t xml:space="preserve">שוב </w:t>
            </w:r>
            <w:r w:rsidRPr="00FF1CFB" w:rsidR="00D91A93">
              <w:rPr>
                <w:rFonts w:hint="cs"/>
                <w:b/>
                <w:bCs/>
                <w:rtl/>
                <w:lang w:bidi="he-IL"/>
              </w:rPr>
              <w:t xml:space="preserve">תהליך </w:t>
            </w:r>
            <w:r w:rsidRPr="00FF1CFB" w:rsidR="007A1AB3">
              <w:rPr>
                <w:rFonts w:hint="cs"/>
                <w:b/>
                <w:bCs/>
                <w:rtl/>
                <w:lang w:bidi="he-IL"/>
              </w:rPr>
              <w:t>7 "</w:t>
            </w:r>
            <w:r w:rsidRPr="00FF1CFB" w:rsidR="00D91A93">
              <w:rPr>
                <w:rFonts w:hint="cs"/>
                <w:b/>
                <w:bCs/>
                <w:rtl/>
                <w:lang w:bidi="he-IL"/>
              </w:rPr>
              <w:t xml:space="preserve">שמירת נתונים </w:t>
            </w:r>
            <w:r w:rsidRPr="00FF1CFB" w:rsidR="007A1AB3">
              <w:rPr>
                <w:rFonts w:hint="cs"/>
                <w:b/>
                <w:bCs/>
                <w:rtl/>
                <w:lang w:bidi="he-IL"/>
              </w:rPr>
              <w:t>במערכת"</w:t>
            </w:r>
          </w:p>
        </w:tc>
      </w:tr>
      <w:tr w:rsidR="00431A84" w14:paraId="57EF1993" w14:textId="77777777">
        <w:tc>
          <w:tcPr>
            <w:cnfStyle w:val="001000000000" w:firstRow="0" w:lastRow="0" w:firstColumn="1" w:lastColumn="0" w:oddVBand="0" w:evenVBand="0" w:oddHBand="0" w:evenHBand="0" w:firstRowFirstColumn="0" w:firstRowLastColumn="0" w:lastRowFirstColumn="0" w:lastRowLastColumn="0"/>
            <w:tcW w:w="3216" w:type="dxa"/>
          </w:tcPr>
          <w:p w:rsidRPr="00431A84" w:rsidR="00431A84" w:rsidRDefault="00431A84" w14:paraId="689DFEFB" w14:textId="77777777">
            <w:pPr>
              <w:bidi/>
              <w:rPr>
                <w:b w:val="0"/>
                <w:bCs w:val="0"/>
                <w:rtl/>
                <w:lang w:bidi="he-IL"/>
              </w:rPr>
            </w:pPr>
            <w:r w:rsidRPr="00431A84">
              <w:rPr>
                <w:rFonts w:hint="cs"/>
                <w:b w:val="0"/>
                <w:bCs w:val="0"/>
                <w:rtl/>
                <w:lang w:bidi="he-IL"/>
              </w:rPr>
              <w:t>תמונת אווירה</w:t>
            </w:r>
          </w:p>
          <w:p w:rsidRPr="001C24CE" w:rsidR="00431A84" w:rsidP="00431A84" w:rsidRDefault="00621B22" w14:paraId="52EB668D" w14:textId="0F8ED07B">
            <w:pPr>
              <w:bidi/>
              <w:rPr>
                <w:rtl/>
                <w:lang w:bidi="he-IL"/>
              </w:rPr>
            </w:pPr>
            <w:r w:rsidRPr="00621B22">
              <w:rPr>
                <w:rFonts w:cs="Arial"/>
                <w:noProof/>
                <w:rtl/>
                <w:lang w:bidi="he-IL"/>
              </w:rPr>
              <w:lastRenderedPageBreak/>
              <w:drawing>
                <wp:inline distT="0" distB="0" distL="0" distR="0" wp14:anchorId="74E0A7F7" wp14:editId="6998B227">
                  <wp:extent cx="825542" cy="800141"/>
                  <wp:effectExtent l="0" t="0" r="0" b="0"/>
                  <wp:docPr id="1031455513" name="Picture 10314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55513" name=""/>
                          <pic:cNvPicPr/>
                        </pic:nvPicPr>
                        <pic:blipFill>
                          <a:blip r:embed="rId51"/>
                          <a:stretch>
                            <a:fillRect/>
                          </a:stretch>
                        </pic:blipFill>
                        <pic:spPr>
                          <a:xfrm>
                            <a:off x="0" y="0"/>
                            <a:ext cx="825542" cy="800141"/>
                          </a:xfrm>
                          <a:prstGeom prst="rect">
                            <a:avLst/>
                          </a:prstGeom>
                        </pic:spPr>
                      </pic:pic>
                    </a:graphicData>
                  </a:graphic>
                </wp:inline>
              </w:drawing>
            </w:r>
          </w:p>
        </w:tc>
        <w:tc>
          <w:tcPr>
            <w:tcW w:w="1028" w:type="dxa"/>
          </w:tcPr>
          <w:p w:rsidR="00431A84" w:rsidRDefault="00AD16B7" w14:paraId="2BCA1B0C" w14:textId="35C86CD2">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lastRenderedPageBreak/>
              <w:t>תמונה</w:t>
            </w:r>
          </w:p>
        </w:tc>
        <w:tc>
          <w:tcPr>
            <w:tcW w:w="2552" w:type="dxa"/>
          </w:tcPr>
          <w:p w:rsidR="00431A84" w:rsidRDefault="00431A84" w14:paraId="037C5D73"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c>
          <w:tcPr>
            <w:tcW w:w="3967" w:type="dxa"/>
          </w:tcPr>
          <w:p w:rsidR="00431A84" w:rsidRDefault="00AD16B7" w14:paraId="5519C032" w14:textId="4295A35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תמונה</w:t>
            </w:r>
          </w:p>
        </w:tc>
      </w:tr>
    </w:tbl>
    <w:p w:rsidR="00D91A93" w:rsidP="00D91A93" w:rsidRDefault="00D91A93" w14:paraId="4DCC8F8E" w14:textId="77777777">
      <w:pPr>
        <w:bidi/>
        <w:rPr>
          <w:rtl/>
          <w:lang w:bidi="he-IL"/>
        </w:rPr>
      </w:pPr>
    </w:p>
    <w:p w:rsidR="00E816BB" w:rsidP="00E816BB" w:rsidRDefault="00E816BB" w14:paraId="5124F46F" w14:textId="3C9F8C5D">
      <w:pPr>
        <w:pStyle w:val="2"/>
        <w:bidi/>
        <w:rPr>
          <w:rtl/>
          <w:lang w:bidi="he-IL"/>
        </w:rPr>
      </w:pPr>
      <w:bookmarkStart w:name="_Toc153118394" w:id="22"/>
      <w:r>
        <w:rPr>
          <w:rFonts w:hint="cs"/>
          <w:rtl/>
          <w:lang w:bidi="he-IL"/>
        </w:rPr>
        <w:t>פופ-אפ "</w:t>
      </w:r>
      <w:r w:rsidR="00C57EF0">
        <w:rPr>
          <w:rFonts w:hint="cs"/>
          <w:rtl/>
          <w:lang w:bidi="he-IL"/>
        </w:rPr>
        <w:t>מחיקת טיוטה</w:t>
      </w:r>
      <w:r>
        <w:rPr>
          <w:rFonts w:hint="cs"/>
          <w:rtl/>
          <w:lang w:bidi="he-IL"/>
        </w:rPr>
        <w:t>"</w:t>
      </w:r>
      <w:bookmarkEnd w:id="22"/>
    </w:p>
    <w:p w:rsidR="00E816BB" w:rsidP="00E816BB" w:rsidRDefault="00E816BB" w14:paraId="2C298D78" w14:textId="1F7EE57E">
      <w:pPr>
        <w:bidi/>
        <w:rPr>
          <w:rtl/>
          <w:lang w:bidi="he-IL"/>
        </w:rPr>
      </w:pPr>
      <w:r>
        <w:rPr>
          <w:rFonts w:hint="cs"/>
          <w:rtl/>
          <w:lang w:bidi="he-IL"/>
        </w:rPr>
        <w:t xml:space="preserve">המסך נפתח כאשר </w:t>
      </w:r>
      <w:r w:rsidR="00C57EF0">
        <w:rPr>
          <w:rFonts w:hint="cs"/>
          <w:rtl/>
          <w:lang w:bidi="he-IL"/>
        </w:rPr>
        <w:t xml:space="preserve">משתמש לוחץ על כפתור </w:t>
      </w:r>
      <w:r w:rsidR="00BA63EB">
        <w:rPr>
          <w:rFonts w:hint="cs"/>
          <w:rtl/>
          <w:lang w:bidi="he-IL"/>
        </w:rPr>
        <w:t>"</w:t>
      </w:r>
      <w:r w:rsidR="00C57EF0">
        <w:rPr>
          <w:rFonts w:hint="cs"/>
          <w:rtl/>
          <w:lang w:bidi="he-IL"/>
        </w:rPr>
        <w:t>מחיקת טיוטה</w:t>
      </w:r>
      <w:r w:rsidR="00BA63EB">
        <w:rPr>
          <w:rFonts w:hint="cs"/>
          <w:rtl/>
          <w:lang w:bidi="he-IL"/>
        </w:rPr>
        <w:t>"</w:t>
      </w:r>
    </w:p>
    <w:p w:rsidRPr="00F11EDB" w:rsidR="001F0C93" w:rsidP="001F0C93" w:rsidRDefault="001F0C93" w14:paraId="5C3A7EA5" w14:textId="6B3623C7">
      <w:pPr>
        <w:bidi/>
        <w:rPr>
          <w:rtl/>
          <w:lang w:bidi="he-IL"/>
        </w:rPr>
      </w:pPr>
      <w:r>
        <w:rPr>
          <w:noProof/>
          <w:lang w:bidi="he-IL"/>
        </w:rPr>
        <w:drawing>
          <wp:inline distT="0" distB="0" distL="0" distR="0" wp14:anchorId="15A7D1AD" wp14:editId="6675800B">
            <wp:extent cx="5732780" cy="3221355"/>
            <wp:effectExtent l="0" t="0" r="1270" b="0"/>
            <wp:docPr id="1512837896" name="Picture 151283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2780" cy="3221355"/>
                    </a:xfrm>
                    <a:prstGeom prst="rect">
                      <a:avLst/>
                    </a:prstGeom>
                    <a:noFill/>
                    <a:ln>
                      <a:noFill/>
                    </a:ln>
                  </pic:spPr>
                </pic:pic>
              </a:graphicData>
            </a:graphic>
          </wp:inline>
        </w:drawing>
      </w:r>
    </w:p>
    <w:tbl>
      <w:tblPr>
        <w:tblStyle w:val="4-5"/>
        <w:bidiVisual/>
        <w:tblW w:w="10763" w:type="dxa"/>
        <w:tblInd w:w="-836" w:type="dxa"/>
        <w:tblLook w:val="04A0" w:firstRow="1" w:lastRow="0" w:firstColumn="1" w:lastColumn="0" w:noHBand="0" w:noVBand="1"/>
      </w:tblPr>
      <w:tblGrid>
        <w:gridCol w:w="3216"/>
        <w:gridCol w:w="1028"/>
        <w:gridCol w:w="2552"/>
        <w:gridCol w:w="3967"/>
      </w:tblGrid>
      <w:tr w:rsidR="001F0C93" w:rsidTr="00AB0B02" w14:paraId="19F69D8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1F0C93" w:rsidRDefault="001F0C93" w14:paraId="178368C3" w14:textId="77777777">
            <w:pPr>
              <w:bidi/>
              <w:rPr>
                <w:rtl/>
                <w:lang w:bidi="he-IL"/>
              </w:rPr>
            </w:pPr>
            <w:r>
              <w:rPr>
                <w:rFonts w:hint="cs"/>
                <w:rtl/>
                <w:lang w:bidi="he-IL"/>
              </w:rPr>
              <w:t>רכיב</w:t>
            </w:r>
          </w:p>
        </w:tc>
        <w:tc>
          <w:tcPr>
            <w:tcW w:w="1028" w:type="dxa"/>
          </w:tcPr>
          <w:p w:rsidR="001F0C93" w:rsidRDefault="001F0C93" w14:paraId="2756CD91"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סוג רכיב / שדה</w:t>
            </w:r>
          </w:p>
        </w:tc>
        <w:tc>
          <w:tcPr>
            <w:tcW w:w="2552" w:type="dxa"/>
          </w:tcPr>
          <w:p w:rsidR="001F0C93" w:rsidRDefault="001F0C93" w14:paraId="48190D84"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מקור נתונים</w:t>
            </w:r>
          </w:p>
        </w:tc>
        <w:tc>
          <w:tcPr>
            <w:tcW w:w="3967" w:type="dxa"/>
          </w:tcPr>
          <w:p w:rsidR="001F0C93" w:rsidRDefault="001F0C93" w14:paraId="042852A1"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פונקציונאליות</w:t>
            </w:r>
          </w:p>
        </w:tc>
      </w:tr>
      <w:tr w:rsidR="00AB0B02" w:rsidTr="00AB0B02" w14:paraId="79861E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AB0B02" w:rsidP="00AB0B02" w:rsidRDefault="00AB0B02" w14:paraId="10FF22A4" w14:textId="77777777">
            <w:pPr>
              <w:bidi/>
              <w:rPr>
                <w:b w:val="0"/>
                <w:bCs w:val="0"/>
                <w:rtl/>
                <w:lang w:bidi="he-IL"/>
              </w:rPr>
            </w:pPr>
            <w:r w:rsidRPr="008F7F9F">
              <w:rPr>
                <w:rFonts w:hint="cs"/>
                <w:b w:val="0"/>
                <w:bCs w:val="0"/>
                <w:rtl/>
                <w:lang w:bidi="he-IL"/>
              </w:rPr>
              <w:t>טקסט ראשי</w:t>
            </w:r>
          </w:p>
          <w:p w:rsidR="00AB0B02" w:rsidP="00AB0B02" w:rsidRDefault="00C76923" w14:paraId="26E0A4E1" w14:textId="55335FF9">
            <w:pPr>
              <w:bidi/>
              <w:rPr>
                <w:rtl/>
                <w:lang w:bidi="he-IL"/>
              </w:rPr>
            </w:pPr>
            <w:r w:rsidRPr="00C76923">
              <w:rPr>
                <w:rFonts w:cs="Arial"/>
                <w:noProof/>
                <w:rtl/>
                <w:lang w:bidi="he-IL"/>
              </w:rPr>
              <w:drawing>
                <wp:inline distT="0" distB="0" distL="0" distR="0" wp14:anchorId="2EF5A5E1" wp14:editId="3052F007">
                  <wp:extent cx="917918" cy="295422"/>
                  <wp:effectExtent l="0" t="0" r="0" b="9525"/>
                  <wp:docPr id="1957664033" name="Picture 195766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64033" name=""/>
                          <pic:cNvPicPr/>
                        </pic:nvPicPr>
                        <pic:blipFill>
                          <a:blip r:embed="rId53"/>
                          <a:stretch>
                            <a:fillRect/>
                          </a:stretch>
                        </pic:blipFill>
                        <pic:spPr>
                          <a:xfrm>
                            <a:off x="0" y="0"/>
                            <a:ext cx="923442" cy="297200"/>
                          </a:xfrm>
                          <a:prstGeom prst="rect">
                            <a:avLst/>
                          </a:prstGeom>
                        </pic:spPr>
                      </pic:pic>
                    </a:graphicData>
                  </a:graphic>
                </wp:inline>
              </w:drawing>
            </w:r>
          </w:p>
          <w:p w:rsidR="00AB0B02" w:rsidP="00AB0B02" w:rsidRDefault="00AB0B02" w14:paraId="690CEB42" w14:textId="77777777">
            <w:pPr>
              <w:bidi/>
              <w:rPr>
                <w:rtl/>
                <w:lang w:bidi="he-IL"/>
              </w:rPr>
            </w:pPr>
          </w:p>
        </w:tc>
        <w:tc>
          <w:tcPr>
            <w:tcW w:w="1028" w:type="dxa"/>
          </w:tcPr>
          <w:p w:rsidR="00AB0B02" w:rsidP="00AB0B02" w:rsidRDefault="00AB0B02" w14:paraId="2FAA3E4F" w14:textId="25214B3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טקסט </w:t>
            </w:r>
            <w:r>
              <w:rPr>
                <w:rtl/>
                <w:lang w:bidi="he-IL"/>
              </w:rPr>
              <w:t>–</w:t>
            </w:r>
            <w:r>
              <w:rPr>
                <w:rFonts w:hint="cs"/>
                <w:rtl/>
                <w:lang w:bidi="he-IL"/>
              </w:rPr>
              <w:t xml:space="preserve"> לקריאה בלבד</w:t>
            </w:r>
          </w:p>
        </w:tc>
        <w:tc>
          <w:tcPr>
            <w:tcW w:w="2552" w:type="dxa"/>
          </w:tcPr>
          <w:p w:rsidR="00AB0B02" w:rsidP="00AB0B02" w:rsidRDefault="00AB0B02" w14:paraId="094F54F3"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 קבוע</w:t>
            </w:r>
          </w:p>
          <w:p w:rsidR="00AB0B02" w:rsidP="00EC21DF" w:rsidRDefault="00AB0B02" w14:paraId="312535CA"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3967" w:type="dxa"/>
          </w:tcPr>
          <w:p w:rsidR="00AB0B02" w:rsidP="00AB0B02" w:rsidRDefault="00AB0B02" w14:paraId="7B8D5F18" w14:textId="54066A7D">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טקסט</w:t>
            </w:r>
          </w:p>
        </w:tc>
      </w:tr>
      <w:tr w:rsidR="00AB0B02" w:rsidTr="00AB0B02" w14:paraId="340A536E" w14:textId="77777777">
        <w:tc>
          <w:tcPr>
            <w:cnfStyle w:val="001000000000" w:firstRow="0" w:lastRow="0" w:firstColumn="1" w:lastColumn="0" w:oddVBand="0" w:evenVBand="0" w:oddHBand="0" w:evenHBand="0" w:firstRowFirstColumn="0" w:firstRowLastColumn="0" w:lastRowFirstColumn="0" w:lastRowLastColumn="0"/>
            <w:tcW w:w="3216" w:type="dxa"/>
          </w:tcPr>
          <w:p w:rsidR="00AB0B02" w:rsidP="00AB0B02" w:rsidRDefault="00AB0B02" w14:paraId="25059F2E" w14:textId="3E8F634D">
            <w:pPr>
              <w:bidi/>
              <w:rPr>
                <w:b w:val="0"/>
                <w:bCs w:val="0"/>
                <w:rtl/>
                <w:lang w:bidi="he-IL"/>
              </w:rPr>
            </w:pPr>
            <w:r w:rsidRPr="008F7F9F">
              <w:rPr>
                <w:rFonts w:hint="cs"/>
                <w:b w:val="0"/>
                <w:bCs w:val="0"/>
                <w:rtl/>
                <w:lang w:bidi="he-IL"/>
              </w:rPr>
              <w:t xml:space="preserve">טקסט </w:t>
            </w:r>
            <w:r>
              <w:rPr>
                <w:rFonts w:hint="cs"/>
                <w:b w:val="0"/>
                <w:bCs w:val="0"/>
                <w:rtl/>
                <w:lang w:bidi="he-IL"/>
              </w:rPr>
              <w:t>משני</w:t>
            </w:r>
          </w:p>
          <w:p w:rsidR="00AB0B02" w:rsidP="00AB0B02" w:rsidRDefault="00AB0B02" w14:paraId="63B87376" w14:textId="68466304">
            <w:pPr>
              <w:bidi/>
              <w:rPr>
                <w:rtl/>
                <w:lang w:bidi="he-IL"/>
              </w:rPr>
            </w:pPr>
            <w:r w:rsidRPr="00231FF9">
              <w:rPr>
                <w:rFonts w:cs="Arial"/>
                <w:noProof/>
                <w:rtl/>
                <w:lang w:bidi="he-IL"/>
              </w:rPr>
              <w:drawing>
                <wp:inline distT="0" distB="0" distL="0" distR="0" wp14:anchorId="6F5191A0" wp14:editId="2E57C943">
                  <wp:extent cx="1460403" cy="315762"/>
                  <wp:effectExtent l="0" t="0" r="6985" b="8255"/>
                  <wp:docPr id="1583895016" name="Picture 158389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95016" name=""/>
                          <pic:cNvPicPr/>
                        </pic:nvPicPr>
                        <pic:blipFill>
                          <a:blip r:embed="rId54"/>
                          <a:stretch>
                            <a:fillRect/>
                          </a:stretch>
                        </pic:blipFill>
                        <pic:spPr>
                          <a:xfrm>
                            <a:off x="0" y="0"/>
                            <a:ext cx="1494878" cy="323216"/>
                          </a:xfrm>
                          <a:prstGeom prst="rect">
                            <a:avLst/>
                          </a:prstGeom>
                        </pic:spPr>
                      </pic:pic>
                    </a:graphicData>
                  </a:graphic>
                </wp:inline>
              </w:drawing>
            </w:r>
          </w:p>
          <w:p w:rsidRPr="00CF054F" w:rsidR="00AB0B02" w:rsidP="00AB0B02" w:rsidRDefault="00AB0B02" w14:paraId="36326835" w14:textId="77777777">
            <w:pPr>
              <w:bidi/>
              <w:rPr>
                <w:b w:val="0"/>
                <w:bCs w:val="0"/>
                <w:rtl/>
                <w:lang w:bidi="he-IL"/>
              </w:rPr>
            </w:pPr>
          </w:p>
        </w:tc>
        <w:tc>
          <w:tcPr>
            <w:tcW w:w="1028" w:type="dxa"/>
          </w:tcPr>
          <w:p w:rsidR="00AB0B02" w:rsidP="00AB0B02" w:rsidRDefault="00AB0B02" w14:paraId="46D49A23"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טקסט </w:t>
            </w:r>
            <w:r>
              <w:rPr>
                <w:rtl/>
                <w:lang w:bidi="he-IL"/>
              </w:rPr>
              <w:t>–</w:t>
            </w:r>
            <w:r>
              <w:rPr>
                <w:rFonts w:hint="cs"/>
                <w:rtl/>
                <w:lang w:bidi="he-IL"/>
              </w:rPr>
              <w:t xml:space="preserve"> לקריאה בלבד</w:t>
            </w:r>
          </w:p>
        </w:tc>
        <w:tc>
          <w:tcPr>
            <w:tcW w:w="2552" w:type="dxa"/>
          </w:tcPr>
          <w:p w:rsidR="00AB0B02" w:rsidP="00AB0B02" w:rsidRDefault="00AB0B02" w14:paraId="652A053B"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 קבוע</w:t>
            </w:r>
          </w:p>
          <w:p w:rsidR="00AB0B02" w:rsidP="00EC21DF" w:rsidRDefault="00AB0B02" w14:paraId="5E0C4E21"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c>
          <w:tcPr>
            <w:tcW w:w="3967" w:type="dxa"/>
          </w:tcPr>
          <w:p w:rsidRPr="00C317A3" w:rsidR="00AB0B02" w:rsidP="00AB0B02" w:rsidRDefault="00AB0B02" w14:paraId="191E21FB"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טקסט</w:t>
            </w:r>
          </w:p>
        </w:tc>
      </w:tr>
      <w:tr w:rsidR="00AB0B02" w:rsidTr="00AB0B02" w14:paraId="346218C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AB0B02" w:rsidP="00AB0B02" w:rsidRDefault="00AB0B02" w14:paraId="0B2F741D" w14:textId="77777777">
            <w:pPr>
              <w:bidi/>
              <w:rPr>
                <w:b w:val="0"/>
                <w:bCs w:val="0"/>
                <w:rtl/>
                <w:lang w:bidi="he-IL"/>
              </w:rPr>
            </w:pPr>
            <w:r w:rsidRPr="008F7F9F">
              <w:rPr>
                <w:rFonts w:hint="cs"/>
                <w:b w:val="0"/>
                <w:bCs w:val="0"/>
                <w:rtl/>
                <w:lang w:bidi="he-IL"/>
              </w:rPr>
              <w:t>ביטול</w:t>
            </w:r>
            <w:r>
              <w:rPr>
                <w:rFonts w:hint="cs"/>
                <w:rtl/>
                <w:lang w:bidi="he-IL"/>
              </w:rPr>
              <w:t xml:space="preserve"> </w:t>
            </w:r>
            <w:r w:rsidRPr="008F7F9F">
              <w:rPr>
                <w:b w:val="0"/>
                <w:bCs w:val="0"/>
                <w:rtl/>
                <w:lang w:bidi="he-IL"/>
              </w:rPr>
              <w:t>–</w:t>
            </w:r>
            <w:r w:rsidRPr="008F7F9F">
              <w:rPr>
                <w:rFonts w:hint="cs"/>
                <w:b w:val="0"/>
                <w:bCs w:val="0"/>
                <w:rtl/>
                <w:lang w:bidi="he-IL"/>
              </w:rPr>
              <w:t xml:space="preserve"> סגירת מסך</w:t>
            </w:r>
          </w:p>
          <w:p w:rsidR="00AB0B02" w:rsidP="00AB0B02" w:rsidRDefault="00AB0B02" w14:paraId="36862526" w14:textId="77777777">
            <w:pPr>
              <w:bidi/>
              <w:rPr>
                <w:rFonts w:cs="Arial"/>
                <w:rtl/>
                <w:lang w:bidi="he-IL"/>
              </w:rPr>
            </w:pPr>
            <w:r w:rsidRPr="00CF054F">
              <w:rPr>
                <w:rFonts w:cs="Arial"/>
                <w:noProof/>
                <w:rtl/>
                <w:lang w:bidi="he-IL"/>
              </w:rPr>
              <w:drawing>
                <wp:inline distT="0" distB="0" distL="0" distR="0" wp14:anchorId="3CA99E92" wp14:editId="52351650">
                  <wp:extent cx="260498" cy="228600"/>
                  <wp:effectExtent l="0" t="0" r="6350" b="0"/>
                  <wp:docPr id="82279300" name="Picture 8227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027" cy="229942"/>
                          </a:xfrm>
                          <a:prstGeom prst="rect">
                            <a:avLst/>
                          </a:prstGeom>
                        </pic:spPr>
                      </pic:pic>
                    </a:graphicData>
                  </a:graphic>
                </wp:inline>
              </w:drawing>
            </w:r>
          </w:p>
          <w:p w:rsidRPr="00CF054F" w:rsidR="00AB0B02" w:rsidP="00AB0B02" w:rsidRDefault="00AB0B02" w14:paraId="534BE783" w14:textId="77777777">
            <w:pPr>
              <w:bidi/>
              <w:rPr>
                <w:rFonts w:cs="Arial"/>
                <w:b w:val="0"/>
                <w:bCs w:val="0"/>
                <w:rtl/>
                <w:lang w:bidi="he-IL"/>
              </w:rPr>
            </w:pPr>
          </w:p>
        </w:tc>
        <w:tc>
          <w:tcPr>
            <w:tcW w:w="1028" w:type="dxa"/>
          </w:tcPr>
          <w:p w:rsidR="00AB0B02" w:rsidP="00AB0B02" w:rsidRDefault="00AB0B02" w14:paraId="21FD7C16"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552" w:type="dxa"/>
          </w:tcPr>
          <w:p w:rsidR="00AB0B02" w:rsidP="00AB0B02" w:rsidRDefault="00AB0B02" w14:paraId="148E1643"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3967" w:type="dxa"/>
          </w:tcPr>
          <w:p w:rsidR="00AB0B02" w:rsidP="00AB0B02" w:rsidRDefault="00AB0B02" w14:paraId="29F8B9A5" w14:textId="460D1616">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r>
              <w:rPr>
                <w:rFonts w:hint="cs"/>
                <w:rtl/>
                <w:lang w:bidi="he-IL"/>
              </w:rPr>
              <w:t xml:space="preserve"> </w:t>
            </w:r>
          </w:p>
          <w:p w:rsidR="00AB0B02" w:rsidP="00AB0B02" w:rsidRDefault="00AB0B02" w14:paraId="45F6B659"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AB0B02" w:rsidP="00AB0B02" w:rsidRDefault="00AB0B02" w14:paraId="24BE5225" w14:textId="77777777">
            <w:pPr>
              <w:pStyle w:val="a3"/>
              <w:numPr>
                <w:ilvl w:val="0"/>
                <w:numId w:val="13"/>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סגירת מסך פופ-אפ, חזרה לדף נוכחי</w:t>
            </w:r>
          </w:p>
        </w:tc>
      </w:tr>
      <w:tr w:rsidR="00AB0B02" w:rsidTr="00AB0B02" w14:paraId="153F2C9E" w14:textId="77777777">
        <w:tc>
          <w:tcPr>
            <w:cnfStyle w:val="001000000000" w:firstRow="0" w:lastRow="0" w:firstColumn="1" w:lastColumn="0" w:oddVBand="0" w:evenVBand="0" w:oddHBand="0" w:evenHBand="0" w:firstRowFirstColumn="0" w:firstRowLastColumn="0" w:lastRowFirstColumn="0" w:lastRowLastColumn="0"/>
            <w:tcW w:w="3216" w:type="dxa"/>
          </w:tcPr>
          <w:p w:rsidR="00AB0B02" w:rsidP="00AB0B02" w:rsidRDefault="00AB0B02" w14:paraId="325E55A1" w14:textId="0C24D3FE">
            <w:pPr>
              <w:bidi/>
              <w:rPr>
                <w:b w:val="0"/>
                <w:bCs w:val="0"/>
                <w:rtl/>
                <w:lang w:bidi="he-IL"/>
              </w:rPr>
            </w:pPr>
            <w:r>
              <w:rPr>
                <w:rFonts w:hint="cs"/>
                <w:b w:val="0"/>
                <w:bCs w:val="0"/>
                <w:rtl/>
                <w:lang w:bidi="he-IL"/>
              </w:rPr>
              <w:t>מחיקת טיוטה</w:t>
            </w:r>
          </w:p>
          <w:p w:rsidR="00AB0B02" w:rsidP="00AB0B02" w:rsidRDefault="00AB0B02" w14:paraId="6807BD34" w14:textId="7393ACDB">
            <w:pPr>
              <w:bidi/>
              <w:rPr>
                <w:rFonts w:cs="Arial"/>
                <w:rtl/>
                <w:lang w:bidi="he-IL"/>
              </w:rPr>
            </w:pPr>
            <w:r w:rsidRPr="002C7232">
              <w:rPr>
                <w:rFonts w:cs="Arial"/>
                <w:noProof/>
                <w:rtl/>
                <w:lang w:bidi="he-IL"/>
              </w:rPr>
              <w:drawing>
                <wp:inline distT="0" distB="0" distL="0" distR="0" wp14:anchorId="035B369D" wp14:editId="5B58D7A2">
                  <wp:extent cx="996245" cy="288387"/>
                  <wp:effectExtent l="0" t="0" r="0" b="0"/>
                  <wp:docPr id="602733337" name="Picture 60273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33337" name=""/>
                          <pic:cNvPicPr/>
                        </pic:nvPicPr>
                        <pic:blipFill>
                          <a:blip r:embed="rId55"/>
                          <a:stretch>
                            <a:fillRect/>
                          </a:stretch>
                        </pic:blipFill>
                        <pic:spPr>
                          <a:xfrm>
                            <a:off x="0" y="0"/>
                            <a:ext cx="1001206" cy="289823"/>
                          </a:xfrm>
                          <a:prstGeom prst="rect">
                            <a:avLst/>
                          </a:prstGeom>
                        </pic:spPr>
                      </pic:pic>
                    </a:graphicData>
                  </a:graphic>
                </wp:inline>
              </w:drawing>
            </w:r>
          </w:p>
          <w:p w:rsidRPr="00CF054F" w:rsidR="00AB0B02" w:rsidP="00AB0B02" w:rsidRDefault="00AB0B02" w14:paraId="0BF26B2E" w14:textId="77777777">
            <w:pPr>
              <w:bidi/>
              <w:rPr>
                <w:rFonts w:cs="Arial"/>
                <w:b w:val="0"/>
                <w:bCs w:val="0"/>
                <w:rtl/>
                <w:lang w:bidi="he-IL"/>
              </w:rPr>
            </w:pPr>
          </w:p>
        </w:tc>
        <w:tc>
          <w:tcPr>
            <w:tcW w:w="1028" w:type="dxa"/>
          </w:tcPr>
          <w:p w:rsidR="00AB0B02" w:rsidP="00AB0B02" w:rsidRDefault="00AB0B02" w14:paraId="6E067DC7"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כפתור</w:t>
            </w:r>
          </w:p>
        </w:tc>
        <w:tc>
          <w:tcPr>
            <w:tcW w:w="2552" w:type="dxa"/>
          </w:tcPr>
          <w:p w:rsidR="00AB0B02" w:rsidP="00AB0B02" w:rsidRDefault="00AB0B02" w14:paraId="0A1432BB"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c>
          <w:tcPr>
            <w:tcW w:w="3967" w:type="dxa"/>
          </w:tcPr>
          <w:p w:rsidR="00AB0B02" w:rsidP="00AB0B02" w:rsidRDefault="00AB0B02" w14:paraId="43EAF817" w14:textId="69880E7D">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r>
              <w:rPr>
                <w:rFonts w:hint="cs"/>
                <w:rtl/>
                <w:lang w:bidi="he-IL"/>
              </w:rPr>
              <w:t xml:space="preserve"> </w:t>
            </w:r>
            <w:r>
              <w:rPr>
                <w:rtl/>
                <w:lang w:bidi="he-IL"/>
              </w:rPr>
              <w:t>–</w:t>
            </w:r>
            <w:r>
              <w:rPr>
                <w:rFonts w:hint="cs"/>
                <w:rtl/>
                <w:lang w:bidi="he-IL"/>
              </w:rPr>
              <w:t xml:space="preserve"> בפוקוס כברירת מחדל</w:t>
            </w:r>
          </w:p>
          <w:p w:rsidR="00AB0B02" w:rsidP="00AB0B02" w:rsidRDefault="00AB0B02" w14:paraId="283C6120"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AB0B02" w:rsidP="00AB0B02" w:rsidRDefault="00811C25" w14:paraId="7B6202D9" w14:textId="3B3829D3">
            <w:pPr>
              <w:pStyle w:val="a3"/>
              <w:numPr>
                <w:ilvl w:val="0"/>
                <w:numId w:val="13"/>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לסגור</w:t>
            </w:r>
            <w:r w:rsidR="00CD482E">
              <w:rPr>
                <w:rFonts w:hint="cs"/>
                <w:rtl/>
                <w:lang w:bidi="he-IL"/>
              </w:rPr>
              <w:t xml:space="preserve"> פופ-אפ נוכחי</w:t>
            </w:r>
          </w:p>
          <w:p w:rsidR="00CD482E" w:rsidP="00CD482E" w:rsidRDefault="00811C25" w14:paraId="2F66C924" w14:textId="20D87439">
            <w:pPr>
              <w:pStyle w:val="a3"/>
              <w:numPr>
                <w:ilvl w:val="0"/>
                <w:numId w:val="13"/>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לפתוח</w:t>
            </w:r>
            <w:r w:rsidR="00CD482E">
              <w:rPr>
                <w:rFonts w:hint="cs"/>
                <w:rtl/>
                <w:lang w:bidi="he-IL"/>
              </w:rPr>
              <w:t xml:space="preserve"> פופ-</w:t>
            </w:r>
            <w:r w:rsidR="006F0685">
              <w:rPr>
                <w:rFonts w:hint="cs"/>
                <w:rtl/>
                <w:lang w:bidi="he-IL"/>
              </w:rPr>
              <w:t xml:space="preserve">אפ </w:t>
            </w:r>
            <w:r w:rsidRPr="00F13B58" w:rsidR="006F0685">
              <w:rPr>
                <w:rFonts w:hint="cs"/>
                <w:b/>
                <w:bCs/>
                <w:rtl/>
                <w:lang w:bidi="he-IL"/>
              </w:rPr>
              <w:t>"ביטול"</w:t>
            </w:r>
            <w:r w:rsidR="00B76F23">
              <w:rPr>
                <w:rFonts w:hint="cs"/>
                <w:rtl/>
                <w:lang w:bidi="he-IL"/>
              </w:rPr>
              <w:t xml:space="preserve"> ולפעול לפי אפיון</w:t>
            </w:r>
          </w:p>
        </w:tc>
      </w:tr>
      <w:tr w:rsidR="00AB0B02" w:rsidTr="00AB0B02" w14:paraId="2D112A2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AB0B02" w:rsidP="00AB0B02" w:rsidRDefault="00AB0B02" w14:paraId="02C950D3" w14:textId="452B1A7E">
            <w:pPr>
              <w:bidi/>
              <w:rPr>
                <w:b w:val="0"/>
                <w:bCs w:val="0"/>
                <w:rtl/>
                <w:lang w:bidi="he-IL"/>
              </w:rPr>
            </w:pPr>
            <w:r>
              <w:rPr>
                <w:rFonts w:hint="cs"/>
                <w:b w:val="0"/>
                <w:bCs w:val="0"/>
                <w:rtl/>
                <w:lang w:bidi="he-IL"/>
              </w:rPr>
              <w:t>מחיקה והגשת הימנעות</w:t>
            </w:r>
          </w:p>
          <w:p w:rsidR="00AB0B02" w:rsidP="00AB0B02" w:rsidRDefault="00AB0B02" w14:paraId="002E6056" w14:textId="2E90F55F">
            <w:pPr>
              <w:bidi/>
              <w:rPr>
                <w:rFonts w:cs="Arial"/>
                <w:rtl/>
                <w:lang w:bidi="he-IL"/>
              </w:rPr>
            </w:pPr>
            <w:r w:rsidRPr="007F6646">
              <w:rPr>
                <w:rFonts w:cs="Arial"/>
                <w:noProof/>
                <w:rtl/>
                <w:lang w:bidi="he-IL"/>
              </w:rPr>
              <w:drawing>
                <wp:inline distT="0" distB="0" distL="0" distR="0" wp14:anchorId="0A22169B" wp14:editId="3238E034">
                  <wp:extent cx="936905" cy="253218"/>
                  <wp:effectExtent l="0" t="0" r="0" b="0"/>
                  <wp:docPr id="1956138692" name="Picture 195613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8692" name=""/>
                          <pic:cNvPicPr/>
                        </pic:nvPicPr>
                        <pic:blipFill>
                          <a:blip r:embed="rId56"/>
                          <a:stretch>
                            <a:fillRect/>
                          </a:stretch>
                        </pic:blipFill>
                        <pic:spPr>
                          <a:xfrm>
                            <a:off x="0" y="0"/>
                            <a:ext cx="952249" cy="257365"/>
                          </a:xfrm>
                          <a:prstGeom prst="rect">
                            <a:avLst/>
                          </a:prstGeom>
                        </pic:spPr>
                      </pic:pic>
                    </a:graphicData>
                  </a:graphic>
                </wp:inline>
              </w:drawing>
            </w:r>
          </w:p>
          <w:p w:rsidRPr="001C24CE" w:rsidR="00AB0B02" w:rsidP="00AB0B02" w:rsidRDefault="00AB0B02" w14:paraId="056FBB65" w14:textId="4AC4FB04">
            <w:pPr>
              <w:bidi/>
              <w:rPr>
                <w:rtl/>
                <w:lang w:bidi="he-IL"/>
              </w:rPr>
            </w:pPr>
          </w:p>
        </w:tc>
        <w:tc>
          <w:tcPr>
            <w:tcW w:w="1028" w:type="dxa"/>
          </w:tcPr>
          <w:p w:rsidR="00AB0B02" w:rsidP="00AB0B02" w:rsidRDefault="00AB0B02" w14:paraId="2A74B822" w14:textId="353CAB0E">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552" w:type="dxa"/>
          </w:tcPr>
          <w:p w:rsidR="00AB0B02" w:rsidP="00AB0B02" w:rsidRDefault="00AB0B02" w14:paraId="5AC8AACB"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3967" w:type="dxa"/>
          </w:tcPr>
          <w:p w:rsidR="00AB0B02" w:rsidP="00AB0B02" w:rsidRDefault="00AB0B02" w14:paraId="737AFC7E"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p>
          <w:p w:rsidR="00AB0B02" w:rsidP="00AB0B02" w:rsidRDefault="00AB0B02" w14:paraId="503567C2"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3C3165" w:rsidP="003C3165" w:rsidRDefault="003C3165" w14:paraId="6FFEC458" w14:textId="7A48C69C">
            <w:pPr>
              <w:pStyle w:val="a3"/>
              <w:numPr>
                <w:ilvl w:val="0"/>
                <w:numId w:val="13"/>
              </w:numPr>
              <w:bidi/>
              <w:cnfStyle w:val="000000100000" w:firstRow="0" w:lastRow="0" w:firstColumn="0" w:lastColumn="0" w:oddVBand="0" w:evenVBand="0" w:oddHBand="1" w:evenHBand="0" w:firstRowFirstColumn="0" w:firstRowLastColumn="0" w:lastRowFirstColumn="0" w:lastRowLastColumn="0"/>
              <w:rPr>
                <w:lang w:bidi="he-IL"/>
              </w:rPr>
            </w:pPr>
            <w:r w:rsidRPr="008D12B6">
              <w:rPr>
                <w:rFonts w:hint="cs"/>
                <w:rtl/>
                <w:lang w:bidi="he-IL"/>
              </w:rPr>
              <w:t>לסגור הפופ-אפ</w:t>
            </w:r>
            <w:r w:rsidR="00F13B58">
              <w:rPr>
                <w:rFonts w:hint="cs"/>
                <w:rtl/>
                <w:lang w:bidi="he-IL"/>
              </w:rPr>
              <w:t xml:space="preserve"> נוכחי</w:t>
            </w:r>
          </w:p>
          <w:p w:rsidRPr="001024E4" w:rsidR="00AB0B02" w:rsidP="00AB0B02" w:rsidRDefault="00AB0B02" w14:paraId="493487A5" w14:textId="77777777">
            <w:pPr>
              <w:pStyle w:val="a3"/>
              <w:numPr>
                <w:ilvl w:val="0"/>
                <w:numId w:val="13"/>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 xml:space="preserve">להפעיל </w:t>
            </w:r>
            <w:r w:rsidRPr="001024E4">
              <w:rPr>
                <w:rFonts w:hint="cs"/>
                <w:b/>
                <w:bCs/>
                <w:rtl/>
                <w:lang w:bidi="he-IL"/>
              </w:rPr>
              <w:t xml:space="preserve">תהליך 7 "שמירת נתונים במערכת" </w:t>
            </w:r>
            <w:r w:rsidRPr="001024E4">
              <w:rPr>
                <w:b/>
                <w:bCs/>
                <w:rtl/>
                <w:lang w:bidi="he-IL"/>
              </w:rPr>
              <w:t>–</w:t>
            </w:r>
            <w:r w:rsidRPr="001024E4">
              <w:rPr>
                <w:rFonts w:hint="cs"/>
                <w:b/>
                <w:bCs/>
                <w:rtl/>
                <w:lang w:bidi="he-IL"/>
              </w:rPr>
              <w:t xml:space="preserve"> מחיקת טיוטה</w:t>
            </w:r>
          </w:p>
          <w:p w:rsidRPr="008D12B6" w:rsidR="00AB0B02" w:rsidP="00AB0B02" w:rsidRDefault="00182007" w14:paraId="5F4D21A9" w14:textId="60C43B60">
            <w:pPr>
              <w:pStyle w:val="a3"/>
              <w:numPr>
                <w:ilvl w:val="0"/>
                <w:numId w:val="13"/>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lastRenderedPageBreak/>
              <w:t xml:space="preserve">אם תהליך שמירה הסתיים בהצלחה, </w:t>
            </w:r>
            <w:r w:rsidRPr="00F13B58" w:rsidR="00AB0B02">
              <w:rPr>
                <w:rFonts w:hint="cs"/>
                <w:rtl/>
                <w:lang w:bidi="he-IL"/>
              </w:rPr>
              <w:t>לפתוח פופ-אפ</w:t>
            </w:r>
            <w:r w:rsidRPr="0072476B" w:rsidR="00AB0B02">
              <w:rPr>
                <w:rFonts w:hint="cs"/>
                <w:b/>
                <w:bCs/>
                <w:rtl/>
                <w:lang w:bidi="he-IL"/>
              </w:rPr>
              <w:t xml:space="preserve"> "הגשת הימנעות"</w:t>
            </w:r>
            <w:r w:rsidR="00AB0B02">
              <w:rPr>
                <w:rFonts w:hint="cs"/>
                <w:rtl/>
                <w:lang w:bidi="he-IL"/>
              </w:rPr>
              <w:t xml:space="preserve"> ולפעול לפי אפיון "הגשת הימנעות/הסרת </w:t>
            </w:r>
            <w:r w:rsidR="003311F7">
              <w:rPr>
                <w:rFonts w:hint="cs"/>
                <w:rtl/>
                <w:lang w:bidi="he-IL"/>
              </w:rPr>
              <w:t>הצעה</w:t>
            </w:r>
            <w:r w:rsidR="00AB0B02">
              <w:rPr>
                <w:rFonts w:hint="cs"/>
                <w:rtl/>
                <w:lang w:bidi="he-IL"/>
              </w:rPr>
              <w:t>"</w:t>
            </w:r>
          </w:p>
        </w:tc>
      </w:tr>
    </w:tbl>
    <w:p w:rsidR="00D91A93" w:rsidP="00D91A93" w:rsidRDefault="00D91A93" w14:paraId="79372D4C" w14:textId="77777777">
      <w:pPr>
        <w:bidi/>
        <w:rPr>
          <w:rtl/>
          <w:lang w:bidi="he-IL"/>
        </w:rPr>
      </w:pPr>
    </w:p>
    <w:p w:rsidR="00B76F23" w:rsidP="00B76F23" w:rsidRDefault="00B76F23" w14:paraId="495506C8" w14:textId="77777777">
      <w:pPr>
        <w:pStyle w:val="2"/>
        <w:bidi/>
        <w:rPr>
          <w:rtl/>
          <w:lang w:bidi="he-IL"/>
        </w:rPr>
      </w:pPr>
      <w:bookmarkStart w:name="_Toc153118395" w:id="23"/>
      <w:r>
        <w:rPr>
          <w:rFonts w:hint="cs"/>
          <w:rtl/>
          <w:lang w:bidi="he-IL"/>
        </w:rPr>
        <w:t>פופ-אפ "ביטול"</w:t>
      </w:r>
      <w:bookmarkEnd w:id="23"/>
    </w:p>
    <w:p w:rsidR="00B76F23" w:rsidP="00B76F23" w:rsidRDefault="00B76F23" w14:paraId="5DF1F1A9" w14:textId="77777777">
      <w:pPr>
        <w:bidi/>
        <w:rPr>
          <w:rtl/>
          <w:lang w:bidi="he-IL"/>
        </w:rPr>
      </w:pPr>
      <w:r>
        <w:rPr>
          <w:rFonts w:hint="cs"/>
          <w:rtl/>
          <w:lang w:bidi="he-IL"/>
        </w:rPr>
        <w:t>המסך נפתח כאשר נלחץ כפתור "מחיקת טיוטה" בפופ-אפ "מחיקת טיוטה"</w:t>
      </w:r>
    </w:p>
    <w:p w:rsidRPr="00F11EDB" w:rsidR="00B76F23" w:rsidP="00B76F23" w:rsidRDefault="00B76F23" w14:paraId="25D0CA6C" w14:textId="77777777">
      <w:pPr>
        <w:bidi/>
        <w:rPr>
          <w:rtl/>
          <w:lang w:bidi="he-IL"/>
        </w:rPr>
      </w:pPr>
      <w:r>
        <w:rPr>
          <w:noProof/>
          <w:lang w:bidi="he-IL"/>
        </w:rPr>
        <w:drawing>
          <wp:inline distT="0" distB="0" distL="0" distR="0" wp14:anchorId="535EDB1F" wp14:editId="79091AFC">
            <wp:extent cx="5732780" cy="3221355"/>
            <wp:effectExtent l="0" t="0" r="1270" b="0"/>
            <wp:docPr id="2023409807" name="Picture 202340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2780" cy="3221355"/>
                    </a:xfrm>
                    <a:prstGeom prst="rect">
                      <a:avLst/>
                    </a:prstGeom>
                    <a:noFill/>
                    <a:ln>
                      <a:noFill/>
                    </a:ln>
                  </pic:spPr>
                </pic:pic>
              </a:graphicData>
            </a:graphic>
          </wp:inline>
        </w:drawing>
      </w:r>
    </w:p>
    <w:tbl>
      <w:tblPr>
        <w:tblStyle w:val="4-5"/>
        <w:bidiVisual/>
        <w:tblW w:w="10763" w:type="dxa"/>
        <w:tblInd w:w="-836" w:type="dxa"/>
        <w:tblLook w:val="04A0" w:firstRow="1" w:lastRow="0" w:firstColumn="1" w:lastColumn="0" w:noHBand="0" w:noVBand="1"/>
      </w:tblPr>
      <w:tblGrid>
        <w:gridCol w:w="3216"/>
        <w:gridCol w:w="1028"/>
        <w:gridCol w:w="2552"/>
        <w:gridCol w:w="3967"/>
      </w:tblGrid>
      <w:tr w:rsidR="00B76F23" w14:paraId="0F6CE25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B76F23" w:rsidRDefault="00B76F23" w14:paraId="55F24589" w14:textId="77777777">
            <w:pPr>
              <w:bidi/>
              <w:rPr>
                <w:rtl/>
                <w:lang w:bidi="he-IL"/>
              </w:rPr>
            </w:pPr>
            <w:r>
              <w:rPr>
                <w:rFonts w:hint="cs"/>
                <w:rtl/>
                <w:lang w:bidi="he-IL"/>
              </w:rPr>
              <w:t>רכיב</w:t>
            </w:r>
          </w:p>
        </w:tc>
        <w:tc>
          <w:tcPr>
            <w:tcW w:w="1028" w:type="dxa"/>
          </w:tcPr>
          <w:p w:rsidR="00B76F23" w:rsidRDefault="00B76F23" w14:paraId="4A626A5E"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סוג רכיב / שדה</w:t>
            </w:r>
          </w:p>
        </w:tc>
        <w:tc>
          <w:tcPr>
            <w:tcW w:w="2552" w:type="dxa"/>
          </w:tcPr>
          <w:p w:rsidR="00B76F23" w:rsidRDefault="00B76F23" w14:paraId="3C976A92"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מקור נתונים</w:t>
            </w:r>
          </w:p>
        </w:tc>
        <w:tc>
          <w:tcPr>
            <w:tcW w:w="3967" w:type="dxa"/>
          </w:tcPr>
          <w:p w:rsidR="00B76F23" w:rsidRDefault="00B76F23" w14:paraId="17E03563"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פונקציונאליות</w:t>
            </w:r>
          </w:p>
        </w:tc>
      </w:tr>
      <w:tr w:rsidR="00B76F23" w14:paraId="7655546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B76F23" w:rsidRDefault="00B76F23" w14:paraId="5F341977" w14:textId="77777777">
            <w:pPr>
              <w:bidi/>
              <w:rPr>
                <w:b w:val="0"/>
                <w:bCs w:val="0"/>
                <w:rtl/>
                <w:lang w:bidi="he-IL"/>
              </w:rPr>
            </w:pPr>
            <w:r w:rsidRPr="008F7F9F">
              <w:rPr>
                <w:rFonts w:hint="cs"/>
                <w:b w:val="0"/>
                <w:bCs w:val="0"/>
                <w:rtl/>
                <w:lang w:bidi="he-IL"/>
              </w:rPr>
              <w:t>טקסט ראשי</w:t>
            </w:r>
          </w:p>
          <w:p w:rsidR="00B76F23" w:rsidRDefault="00B76F23" w14:paraId="6CC1DFB7" w14:textId="77777777">
            <w:pPr>
              <w:bidi/>
              <w:rPr>
                <w:rtl/>
                <w:lang w:bidi="he-IL"/>
              </w:rPr>
            </w:pPr>
            <w:r w:rsidRPr="00CF4D2B">
              <w:rPr>
                <w:rFonts w:cs="Arial"/>
                <w:noProof/>
                <w:rtl/>
                <w:lang w:bidi="he-IL"/>
              </w:rPr>
              <w:drawing>
                <wp:inline distT="0" distB="0" distL="0" distR="0" wp14:anchorId="6D5D36DF" wp14:editId="2C0EF6A2">
                  <wp:extent cx="901746" cy="254013"/>
                  <wp:effectExtent l="0" t="0" r="0" b="0"/>
                  <wp:docPr id="765025578" name="Picture 76502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25578" name=""/>
                          <pic:cNvPicPr/>
                        </pic:nvPicPr>
                        <pic:blipFill>
                          <a:blip r:embed="rId58"/>
                          <a:stretch>
                            <a:fillRect/>
                          </a:stretch>
                        </pic:blipFill>
                        <pic:spPr>
                          <a:xfrm>
                            <a:off x="0" y="0"/>
                            <a:ext cx="901746" cy="254013"/>
                          </a:xfrm>
                          <a:prstGeom prst="rect">
                            <a:avLst/>
                          </a:prstGeom>
                        </pic:spPr>
                      </pic:pic>
                    </a:graphicData>
                  </a:graphic>
                </wp:inline>
              </w:drawing>
            </w:r>
          </w:p>
          <w:p w:rsidRPr="00CF054F" w:rsidR="00B76F23" w:rsidRDefault="00B76F23" w14:paraId="64B0687D" w14:textId="77777777">
            <w:pPr>
              <w:bidi/>
              <w:rPr>
                <w:b w:val="0"/>
                <w:bCs w:val="0"/>
                <w:rtl/>
                <w:lang w:bidi="he-IL"/>
              </w:rPr>
            </w:pPr>
          </w:p>
        </w:tc>
        <w:tc>
          <w:tcPr>
            <w:tcW w:w="1028" w:type="dxa"/>
          </w:tcPr>
          <w:p w:rsidR="00B76F23" w:rsidRDefault="00B76F23" w14:paraId="5EA56ABC"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טקסט </w:t>
            </w:r>
            <w:r>
              <w:rPr>
                <w:rtl/>
                <w:lang w:bidi="he-IL"/>
              </w:rPr>
              <w:t>–</w:t>
            </w:r>
            <w:r>
              <w:rPr>
                <w:rFonts w:hint="cs"/>
                <w:rtl/>
                <w:lang w:bidi="he-IL"/>
              </w:rPr>
              <w:t xml:space="preserve"> לקריאה בלבד</w:t>
            </w:r>
          </w:p>
        </w:tc>
        <w:tc>
          <w:tcPr>
            <w:tcW w:w="2552" w:type="dxa"/>
          </w:tcPr>
          <w:p w:rsidR="00B76F23" w:rsidRDefault="00B76F23" w14:paraId="0AFC9AA6"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 קבוע</w:t>
            </w:r>
          </w:p>
          <w:p w:rsidR="00B76F23" w:rsidP="00D8454A" w:rsidRDefault="00B76F23" w14:paraId="0DAA725A"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3967" w:type="dxa"/>
          </w:tcPr>
          <w:p w:rsidRPr="00C317A3" w:rsidR="00B76F23" w:rsidRDefault="00B76F23" w14:paraId="5EF19E5E"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טקסט</w:t>
            </w:r>
          </w:p>
        </w:tc>
      </w:tr>
      <w:tr w:rsidR="00B76F23" w14:paraId="3A3B0AB8" w14:textId="77777777">
        <w:tc>
          <w:tcPr>
            <w:cnfStyle w:val="001000000000" w:firstRow="0" w:lastRow="0" w:firstColumn="1" w:lastColumn="0" w:oddVBand="0" w:evenVBand="0" w:oddHBand="0" w:evenHBand="0" w:firstRowFirstColumn="0" w:firstRowLastColumn="0" w:lastRowFirstColumn="0" w:lastRowLastColumn="0"/>
            <w:tcW w:w="3216" w:type="dxa"/>
          </w:tcPr>
          <w:p w:rsidRPr="00602447" w:rsidR="00B76F23" w:rsidRDefault="00B76F23" w14:paraId="42943F4C" w14:textId="77777777">
            <w:pPr>
              <w:bidi/>
              <w:rPr>
                <w:b w:val="0"/>
                <w:bCs w:val="0"/>
                <w:rtl/>
                <w:lang w:bidi="he-IL"/>
              </w:rPr>
            </w:pPr>
            <w:r w:rsidRPr="00602447">
              <w:rPr>
                <w:rFonts w:hint="cs"/>
                <w:b w:val="0"/>
                <w:bCs w:val="0"/>
                <w:rtl/>
                <w:lang w:bidi="he-IL"/>
              </w:rPr>
              <w:t>טקסט משני</w:t>
            </w:r>
          </w:p>
          <w:p w:rsidRPr="008F7F9F" w:rsidR="00B76F23" w:rsidRDefault="00B76F23" w14:paraId="4C4D29E4" w14:textId="77777777">
            <w:pPr>
              <w:bidi/>
              <w:rPr>
                <w:rtl/>
                <w:lang w:bidi="he-IL"/>
              </w:rPr>
            </w:pPr>
            <w:r w:rsidRPr="00CF4D2B">
              <w:rPr>
                <w:rFonts w:cs="Arial"/>
                <w:noProof/>
                <w:rtl/>
                <w:lang w:bidi="he-IL"/>
              </w:rPr>
              <w:drawing>
                <wp:inline distT="0" distB="0" distL="0" distR="0" wp14:anchorId="551874CD" wp14:editId="2645AF0C">
                  <wp:extent cx="1303328" cy="253218"/>
                  <wp:effectExtent l="0" t="0" r="0" b="0"/>
                  <wp:docPr id="1462204539" name="Picture 146220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04539" name=""/>
                          <pic:cNvPicPr/>
                        </pic:nvPicPr>
                        <pic:blipFill>
                          <a:blip r:embed="rId59"/>
                          <a:stretch>
                            <a:fillRect/>
                          </a:stretch>
                        </pic:blipFill>
                        <pic:spPr>
                          <a:xfrm>
                            <a:off x="0" y="0"/>
                            <a:ext cx="1310182" cy="254550"/>
                          </a:xfrm>
                          <a:prstGeom prst="rect">
                            <a:avLst/>
                          </a:prstGeom>
                        </pic:spPr>
                      </pic:pic>
                    </a:graphicData>
                  </a:graphic>
                </wp:inline>
              </w:drawing>
            </w:r>
          </w:p>
        </w:tc>
        <w:tc>
          <w:tcPr>
            <w:tcW w:w="1028" w:type="dxa"/>
          </w:tcPr>
          <w:p w:rsidR="00B76F23" w:rsidRDefault="00B76F23" w14:paraId="474CDD27"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טקסט </w:t>
            </w:r>
            <w:r>
              <w:rPr>
                <w:rtl/>
                <w:lang w:bidi="he-IL"/>
              </w:rPr>
              <w:t>–</w:t>
            </w:r>
            <w:r>
              <w:rPr>
                <w:rFonts w:hint="cs"/>
                <w:rtl/>
                <w:lang w:bidi="he-IL"/>
              </w:rPr>
              <w:t xml:space="preserve"> לקריאה בלבד</w:t>
            </w:r>
          </w:p>
        </w:tc>
        <w:tc>
          <w:tcPr>
            <w:tcW w:w="2552" w:type="dxa"/>
          </w:tcPr>
          <w:p w:rsidR="00B76F23" w:rsidRDefault="00B76F23" w14:paraId="6ACD0C63"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 קבוע</w:t>
            </w:r>
          </w:p>
          <w:p w:rsidR="00B76F23" w:rsidP="00D8454A" w:rsidRDefault="00B76F23" w14:paraId="4664123A"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c>
          <w:tcPr>
            <w:tcW w:w="3967" w:type="dxa"/>
          </w:tcPr>
          <w:p w:rsidR="00B76F23" w:rsidRDefault="00B76F23" w14:paraId="081C216D"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טקסט</w:t>
            </w:r>
          </w:p>
        </w:tc>
      </w:tr>
      <w:tr w:rsidR="00B76F23" w14:paraId="63DDD92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B76F23" w:rsidRDefault="00B76F23" w14:paraId="0617108F" w14:textId="77777777">
            <w:pPr>
              <w:bidi/>
              <w:rPr>
                <w:b w:val="0"/>
                <w:bCs w:val="0"/>
                <w:rtl/>
                <w:lang w:bidi="he-IL"/>
              </w:rPr>
            </w:pPr>
            <w:r w:rsidRPr="008F7F9F">
              <w:rPr>
                <w:rFonts w:hint="cs"/>
                <w:b w:val="0"/>
                <w:bCs w:val="0"/>
                <w:rtl/>
                <w:lang w:bidi="he-IL"/>
              </w:rPr>
              <w:t>ביטול</w:t>
            </w:r>
            <w:r>
              <w:rPr>
                <w:rFonts w:hint="cs"/>
                <w:rtl/>
                <w:lang w:bidi="he-IL"/>
              </w:rPr>
              <w:t xml:space="preserve"> </w:t>
            </w:r>
            <w:r w:rsidRPr="008F7F9F">
              <w:rPr>
                <w:b w:val="0"/>
                <w:bCs w:val="0"/>
                <w:rtl/>
                <w:lang w:bidi="he-IL"/>
              </w:rPr>
              <w:t>–</w:t>
            </w:r>
            <w:r w:rsidRPr="008F7F9F">
              <w:rPr>
                <w:rFonts w:hint="cs"/>
                <w:b w:val="0"/>
                <w:bCs w:val="0"/>
                <w:rtl/>
                <w:lang w:bidi="he-IL"/>
              </w:rPr>
              <w:t xml:space="preserve"> סגירת מסך</w:t>
            </w:r>
          </w:p>
          <w:p w:rsidR="00B76F23" w:rsidRDefault="00B76F23" w14:paraId="3DE2FE03" w14:textId="77777777">
            <w:pPr>
              <w:bidi/>
              <w:rPr>
                <w:rFonts w:cs="Arial"/>
                <w:rtl/>
                <w:lang w:bidi="he-IL"/>
              </w:rPr>
            </w:pPr>
            <w:r w:rsidRPr="00CF054F">
              <w:rPr>
                <w:rFonts w:cs="Arial"/>
                <w:noProof/>
                <w:rtl/>
                <w:lang w:bidi="he-IL"/>
              </w:rPr>
              <w:drawing>
                <wp:inline distT="0" distB="0" distL="0" distR="0" wp14:anchorId="5A591947" wp14:editId="272BA24B">
                  <wp:extent cx="260498" cy="228600"/>
                  <wp:effectExtent l="0" t="0" r="6350" b="0"/>
                  <wp:docPr id="1418735551" name="Picture 141873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027" cy="229942"/>
                          </a:xfrm>
                          <a:prstGeom prst="rect">
                            <a:avLst/>
                          </a:prstGeom>
                        </pic:spPr>
                      </pic:pic>
                    </a:graphicData>
                  </a:graphic>
                </wp:inline>
              </w:drawing>
            </w:r>
          </w:p>
          <w:p w:rsidRPr="00CF054F" w:rsidR="00B76F23" w:rsidRDefault="00B76F23" w14:paraId="48379E8B" w14:textId="77777777">
            <w:pPr>
              <w:bidi/>
              <w:rPr>
                <w:rFonts w:cs="Arial"/>
                <w:b w:val="0"/>
                <w:bCs w:val="0"/>
                <w:rtl/>
                <w:lang w:bidi="he-IL"/>
              </w:rPr>
            </w:pPr>
          </w:p>
        </w:tc>
        <w:tc>
          <w:tcPr>
            <w:tcW w:w="1028" w:type="dxa"/>
          </w:tcPr>
          <w:p w:rsidR="00B76F23" w:rsidRDefault="00B76F23" w14:paraId="18CA1217"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552" w:type="dxa"/>
          </w:tcPr>
          <w:p w:rsidR="00B76F23" w:rsidRDefault="00B76F23" w14:paraId="1B24BCCC"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3967" w:type="dxa"/>
          </w:tcPr>
          <w:p w:rsidR="00B76F23" w:rsidRDefault="00B76F23" w14:paraId="6B6B99AD"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r>
              <w:rPr>
                <w:rFonts w:hint="cs"/>
                <w:rtl/>
                <w:lang w:bidi="he-IL"/>
              </w:rPr>
              <w:t xml:space="preserve"> </w:t>
            </w:r>
          </w:p>
          <w:p w:rsidR="00B76F23" w:rsidRDefault="00B76F23" w14:paraId="19F36B33"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B76F23" w:rsidRDefault="00B76F23" w14:paraId="2A6445FE" w14:textId="77777777">
            <w:pPr>
              <w:pStyle w:val="a3"/>
              <w:numPr>
                <w:ilvl w:val="0"/>
                <w:numId w:val="13"/>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סגירת מסך פופ-אפ, חזרה לדף נוכחי</w:t>
            </w:r>
          </w:p>
        </w:tc>
      </w:tr>
      <w:tr w:rsidR="00B76F23" w14:paraId="7E6D10B0" w14:textId="77777777">
        <w:tc>
          <w:tcPr>
            <w:cnfStyle w:val="001000000000" w:firstRow="0" w:lastRow="0" w:firstColumn="1" w:lastColumn="0" w:oddVBand="0" w:evenVBand="0" w:oddHBand="0" w:evenHBand="0" w:firstRowFirstColumn="0" w:firstRowLastColumn="0" w:lastRowFirstColumn="0" w:lastRowLastColumn="0"/>
            <w:tcW w:w="3216" w:type="dxa"/>
          </w:tcPr>
          <w:p w:rsidR="00B76F23" w:rsidRDefault="00B76F23" w14:paraId="50E133CA" w14:textId="77777777">
            <w:pPr>
              <w:bidi/>
              <w:rPr>
                <w:b w:val="0"/>
                <w:bCs w:val="0"/>
                <w:rtl/>
                <w:lang w:bidi="he-IL"/>
              </w:rPr>
            </w:pPr>
            <w:r>
              <w:rPr>
                <w:rFonts w:hint="cs"/>
                <w:b w:val="0"/>
                <w:bCs w:val="0"/>
                <w:rtl/>
                <w:lang w:bidi="he-IL"/>
              </w:rPr>
              <w:t>אישור</w:t>
            </w:r>
          </w:p>
          <w:p w:rsidR="00B76F23" w:rsidRDefault="00B76F23" w14:paraId="6A8CBF2C" w14:textId="77777777">
            <w:pPr>
              <w:bidi/>
              <w:rPr>
                <w:rFonts w:cs="Arial"/>
                <w:rtl/>
                <w:lang w:bidi="he-IL"/>
              </w:rPr>
            </w:pPr>
            <w:r w:rsidRPr="00562F4A">
              <w:rPr>
                <w:rFonts w:cs="Arial"/>
                <w:noProof/>
                <w:rtl/>
                <w:lang w:bidi="he-IL"/>
              </w:rPr>
              <w:drawing>
                <wp:inline distT="0" distB="0" distL="0" distR="0" wp14:anchorId="4FFDE77E" wp14:editId="5AA6BB37">
                  <wp:extent cx="768698" cy="253218"/>
                  <wp:effectExtent l="0" t="0" r="0" b="0"/>
                  <wp:docPr id="1591275854" name="Picture 159127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5854" name=""/>
                          <pic:cNvPicPr/>
                        </pic:nvPicPr>
                        <pic:blipFill>
                          <a:blip r:embed="rId60"/>
                          <a:stretch>
                            <a:fillRect/>
                          </a:stretch>
                        </pic:blipFill>
                        <pic:spPr>
                          <a:xfrm>
                            <a:off x="0" y="0"/>
                            <a:ext cx="773911" cy="254935"/>
                          </a:xfrm>
                          <a:prstGeom prst="rect">
                            <a:avLst/>
                          </a:prstGeom>
                        </pic:spPr>
                      </pic:pic>
                    </a:graphicData>
                  </a:graphic>
                </wp:inline>
              </w:drawing>
            </w:r>
          </w:p>
          <w:p w:rsidRPr="00CF054F" w:rsidR="00B76F23" w:rsidRDefault="00B76F23" w14:paraId="348EDF50" w14:textId="77777777">
            <w:pPr>
              <w:bidi/>
              <w:rPr>
                <w:rFonts w:cs="Arial"/>
                <w:b w:val="0"/>
                <w:bCs w:val="0"/>
                <w:rtl/>
                <w:lang w:bidi="he-IL"/>
              </w:rPr>
            </w:pPr>
          </w:p>
        </w:tc>
        <w:tc>
          <w:tcPr>
            <w:tcW w:w="1028" w:type="dxa"/>
          </w:tcPr>
          <w:p w:rsidR="00B76F23" w:rsidRDefault="00B76F23" w14:paraId="6819E237"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כפתור</w:t>
            </w:r>
          </w:p>
        </w:tc>
        <w:tc>
          <w:tcPr>
            <w:tcW w:w="2552" w:type="dxa"/>
          </w:tcPr>
          <w:p w:rsidR="00B76F23" w:rsidRDefault="00B76F23" w14:paraId="4408563C"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c>
          <w:tcPr>
            <w:tcW w:w="3967" w:type="dxa"/>
          </w:tcPr>
          <w:p w:rsidR="00B76F23" w:rsidRDefault="00B76F23" w14:paraId="0EE1181D"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r>
              <w:rPr>
                <w:rFonts w:hint="cs"/>
                <w:rtl/>
                <w:lang w:bidi="he-IL"/>
              </w:rPr>
              <w:t xml:space="preserve"> </w:t>
            </w:r>
            <w:r>
              <w:rPr>
                <w:rtl/>
                <w:lang w:bidi="he-IL"/>
              </w:rPr>
              <w:t>–</w:t>
            </w:r>
            <w:r>
              <w:rPr>
                <w:rFonts w:hint="cs"/>
                <w:rtl/>
                <w:lang w:bidi="he-IL"/>
              </w:rPr>
              <w:t xml:space="preserve"> בפוקוס כברירת מחדל</w:t>
            </w:r>
          </w:p>
          <w:p w:rsidR="008A4B3F" w:rsidP="00A82C68" w:rsidRDefault="00B76F23" w14:paraId="59AE9C37" w14:textId="2D078D5C">
            <w:pPr>
              <w:bidi/>
              <w:cnfStyle w:val="000000000000" w:firstRow="0" w:lastRow="0" w:firstColumn="0" w:lastColumn="0" w:oddVBand="0" w:evenVBand="0" w:oddHBand="0" w:evenHBand="0" w:firstRowFirstColumn="0" w:firstRowLastColumn="0" w:lastRowFirstColumn="0" w:lastRowLastColumn="0"/>
              <w:rPr>
                <w:lang w:bidi="he-IL"/>
              </w:rPr>
            </w:pPr>
            <w:r w:rsidRPr="001D4182">
              <w:rPr>
                <w:rFonts w:hint="cs"/>
                <w:b/>
                <w:bCs/>
                <w:rtl/>
                <w:lang w:bidi="he-IL"/>
              </w:rPr>
              <w:t>פעולות</w:t>
            </w:r>
            <w:r>
              <w:rPr>
                <w:rFonts w:hint="cs"/>
                <w:rtl/>
                <w:lang w:bidi="he-IL"/>
              </w:rPr>
              <w:t xml:space="preserve">: </w:t>
            </w:r>
          </w:p>
          <w:p w:rsidR="00A82C68" w:rsidP="008A4B3F" w:rsidRDefault="008A4B3F" w14:paraId="74DAA366" w14:textId="22BC2C78">
            <w:pPr>
              <w:pStyle w:val="a3"/>
              <w:numPr>
                <w:ilvl w:val="0"/>
                <w:numId w:val="13"/>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לסגור מסך פופ-אפ </w:t>
            </w:r>
            <w:r w:rsidR="00A82C68">
              <w:rPr>
                <w:rFonts w:hint="cs"/>
                <w:rtl/>
                <w:lang w:bidi="he-IL"/>
              </w:rPr>
              <w:t>נוכחי</w:t>
            </w:r>
          </w:p>
          <w:p w:rsidR="00B76F23" w:rsidP="00A82C68" w:rsidRDefault="00B76F23" w14:paraId="5FA956A0" w14:textId="22089FA3">
            <w:pPr>
              <w:pStyle w:val="a3"/>
              <w:numPr>
                <w:ilvl w:val="0"/>
                <w:numId w:val="13"/>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להפעיל </w:t>
            </w:r>
            <w:r w:rsidRPr="00D073C5">
              <w:rPr>
                <w:rFonts w:hint="cs"/>
                <w:b/>
                <w:bCs/>
                <w:rtl/>
                <w:lang w:bidi="he-IL"/>
              </w:rPr>
              <w:t xml:space="preserve">תהליך 7 "שמירת נתונים במערכת" </w:t>
            </w:r>
            <w:r w:rsidRPr="00D073C5">
              <w:rPr>
                <w:b/>
                <w:bCs/>
                <w:rtl/>
                <w:lang w:bidi="he-IL"/>
              </w:rPr>
              <w:t>–</w:t>
            </w:r>
            <w:r w:rsidRPr="00D073C5">
              <w:rPr>
                <w:rFonts w:hint="cs"/>
                <w:b/>
                <w:bCs/>
                <w:rtl/>
                <w:lang w:bidi="he-IL"/>
              </w:rPr>
              <w:t xml:space="preserve"> מחיקת טיוטה</w:t>
            </w:r>
          </w:p>
        </w:tc>
      </w:tr>
      <w:tr w:rsidR="00B76F23" w14:paraId="7C93F65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B76F23" w:rsidRDefault="00B76F23" w14:paraId="3926249A" w14:textId="77777777">
            <w:pPr>
              <w:bidi/>
              <w:rPr>
                <w:b w:val="0"/>
                <w:bCs w:val="0"/>
                <w:rtl/>
                <w:lang w:bidi="he-IL"/>
              </w:rPr>
            </w:pPr>
            <w:r>
              <w:rPr>
                <w:rFonts w:hint="cs"/>
                <w:b w:val="0"/>
                <w:bCs w:val="0"/>
                <w:rtl/>
                <w:lang w:bidi="he-IL"/>
              </w:rPr>
              <w:t>ביטול</w:t>
            </w:r>
          </w:p>
          <w:p w:rsidR="00B76F23" w:rsidRDefault="00B76F23" w14:paraId="0756FABF" w14:textId="77777777">
            <w:pPr>
              <w:bidi/>
              <w:rPr>
                <w:rFonts w:cs="Arial"/>
                <w:rtl/>
                <w:lang w:bidi="he-IL"/>
              </w:rPr>
            </w:pPr>
            <w:r w:rsidRPr="00562F4A">
              <w:rPr>
                <w:rFonts w:cs="Arial"/>
                <w:noProof/>
                <w:rtl/>
                <w:lang w:bidi="he-IL"/>
              </w:rPr>
              <w:drawing>
                <wp:inline distT="0" distB="0" distL="0" distR="0" wp14:anchorId="49692324" wp14:editId="61760713">
                  <wp:extent cx="811404" cy="267286"/>
                  <wp:effectExtent l="0" t="0" r="8255" b="0"/>
                  <wp:docPr id="1345659640" name="Picture 134565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59640" name=""/>
                          <pic:cNvPicPr/>
                        </pic:nvPicPr>
                        <pic:blipFill>
                          <a:blip r:embed="rId61"/>
                          <a:stretch>
                            <a:fillRect/>
                          </a:stretch>
                        </pic:blipFill>
                        <pic:spPr>
                          <a:xfrm>
                            <a:off x="0" y="0"/>
                            <a:ext cx="819269" cy="269877"/>
                          </a:xfrm>
                          <a:prstGeom prst="rect">
                            <a:avLst/>
                          </a:prstGeom>
                        </pic:spPr>
                      </pic:pic>
                    </a:graphicData>
                  </a:graphic>
                </wp:inline>
              </w:drawing>
            </w:r>
          </w:p>
          <w:p w:rsidRPr="001C24CE" w:rsidR="00B76F23" w:rsidRDefault="00B76F23" w14:paraId="2EDE19D9" w14:textId="77777777">
            <w:pPr>
              <w:bidi/>
              <w:rPr>
                <w:rtl/>
                <w:lang w:bidi="he-IL"/>
              </w:rPr>
            </w:pPr>
          </w:p>
        </w:tc>
        <w:tc>
          <w:tcPr>
            <w:tcW w:w="1028" w:type="dxa"/>
          </w:tcPr>
          <w:p w:rsidR="00B76F23" w:rsidRDefault="00B76F23" w14:paraId="199276F8"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552" w:type="dxa"/>
          </w:tcPr>
          <w:p w:rsidR="00B76F23" w:rsidRDefault="00B76F23" w14:paraId="22EAD978"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3967" w:type="dxa"/>
          </w:tcPr>
          <w:p w:rsidR="00B76F23" w:rsidRDefault="00B76F23" w14:paraId="26A58E1D"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p>
          <w:p w:rsidRPr="008D12B6" w:rsidR="00B76F23" w:rsidRDefault="00B76F23" w14:paraId="3849A6E2" w14:textId="7544DEA6">
            <w:pPr>
              <w:bidi/>
              <w:cnfStyle w:val="000000100000" w:firstRow="0" w:lastRow="0" w:firstColumn="0" w:lastColumn="0" w:oddVBand="0" w:evenVBand="0" w:oddHBand="1"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 xml:space="preserve">: </w:t>
            </w:r>
            <w:r w:rsidRPr="008D12B6">
              <w:rPr>
                <w:rFonts w:hint="cs"/>
                <w:rtl/>
                <w:lang w:bidi="he-IL"/>
              </w:rPr>
              <w:t xml:space="preserve">לסגור </w:t>
            </w:r>
            <w:r>
              <w:rPr>
                <w:rFonts w:hint="cs"/>
                <w:rtl/>
                <w:lang w:bidi="he-IL"/>
              </w:rPr>
              <w:t>מסך פופ-אפ</w:t>
            </w:r>
            <w:r w:rsidR="007E236E">
              <w:rPr>
                <w:rFonts w:hint="cs"/>
                <w:rtl/>
                <w:lang w:bidi="he-IL"/>
              </w:rPr>
              <w:t xml:space="preserve"> נוכחי</w:t>
            </w:r>
          </w:p>
        </w:tc>
      </w:tr>
    </w:tbl>
    <w:p w:rsidRPr="00B76F23" w:rsidR="00B76F23" w:rsidP="00B76F23" w:rsidRDefault="00B76F23" w14:paraId="4E1A4B75" w14:textId="77777777">
      <w:pPr>
        <w:bidi/>
        <w:rPr>
          <w:rtl/>
          <w:lang w:bidi="he-IL"/>
        </w:rPr>
      </w:pPr>
    </w:p>
    <w:p w:rsidR="008D7B70" w:rsidP="008D7B70" w:rsidRDefault="008D7B70" w14:paraId="5449E076" w14:textId="1AF940FC">
      <w:pPr>
        <w:pStyle w:val="2"/>
        <w:bidi/>
        <w:rPr>
          <w:rtl/>
          <w:lang w:bidi="he-IL"/>
        </w:rPr>
      </w:pPr>
      <w:bookmarkStart w:name="_Toc153118396" w:id="24"/>
      <w:r>
        <w:rPr>
          <w:rFonts w:hint="cs"/>
          <w:rtl/>
          <w:lang w:bidi="he-IL"/>
        </w:rPr>
        <w:lastRenderedPageBreak/>
        <w:t>פופ-אפ "</w:t>
      </w:r>
      <w:r w:rsidR="000B3ADB">
        <w:rPr>
          <w:rFonts w:hint="cs"/>
          <w:rtl/>
          <w:lang w:bidi="he-IL"/>
        </w:rPr>
        <w:t>שמירה</w:t>
      </w:r>
      <w:r>
        <w:rPr>
          <w:rFonts w:hint="cs"/>
          <w:rtl/>
          <w:lang w:bidi="he-IL"/>
        </w:rPr>
        <w:t>"</w:t>
      </w:r>
      <w:bookmarkEnd w:id="24"/>
    </w:p>
    <w:p w:rsidR="008D7B70" w:rsidP="008D7B70" w:rsidRDefault="008D7B70" w14:paraId="3134E4BC" w14:textId="6050362E">
      <w:pPr>
        <w:bidi/>
        <w:rPr>
          <w:rtl/>
          <w:lang w:bidi="he-IL"/>
        </w:rPr>
      </w:pPr>
      <w:r>
        <w:rPr>
          <w:rFonts w:hint="cs"/>
          <w:rtl/>
          <w:lang w:bidi="he-IL"/>
        </w:rPr>
        <w:t xml:space="preserve">המסך נפתח </w:t>
      </w:r>
      <w:r w:rsidR="0029699A">
        <w:rPr>
          <w:rFonts w:hint="cs"/>
          <w:rtl/>
          <w:lang w:bidi="he-IL"/>
        </w:rPr>
        <w:t xml:space="preserve">בהתאם לאפיון </w:t>
      </w:r>
      <w:r w:rsidR="00E07147">
        <w:rPr>
          <w:rFonts w:hint="cs"/>
          <w:rtl/>
          <w:lang w:bidi="he-IL"/>
        </w:rPr>
        <w:t>כפתורים הנמצאים בפוטר של מסכי הגשת הצעה</w:t>
      </w:r>
      <w:r w:rsidR="002E643E">
        <w:rPr>
          <w:rFonts w:hint="cs"/>
          <w:rtl/>
          <w:lang w:bidi="he-IL"/>
        </w:rPr>
        <w:t xml:space="preserve"> למכרז</w:t>
      </w:r>
    </w:p>
    <w:p w:rsidRPr="00F11EDB" w:rsidR="008D7B70" w:rsidP="008D7B70" w:rsidRDefault="00344405" w14:paraId="5537E047" w14:textId="23B4B819">
      <w:pPr>
        <w:bidi/>
        <w:rPr>
          <w:rtl/>
          <w:lang w:bidi="he-IL"/>
        </w:rPr>
      </w:pPr>
      <w:r>
        <w:rPr>
          <w:noProof/>
          <w:lang w:bidi="he-IL"/>
        </w:rPr>
        <w:drawing>
          <wp:inline distT="0" distB="0" distL="0" distR="0" wp14:anchorId="7008949D" wp14:editId="3A1C68F4">
            <wp:extent cx="5732780" cy="3221355"/>
            <wp:effectExtent l="0" t="0" r="1270" b="0"/>
            <wp:docPr id="401077859" name="Picture 40107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2780" cy="3221355"/>
                    </a:xfrm>
                    <a:prstGeom prst="rect">
                      <a:avLst/>
                    </a:prstGeom>
                    <a:noFill/>
                    <a:ln>
                      <a:noFill/>
                    </a:ln>
                  </pic:spPr>
                </pic:pic>
              </a:graphicData>
            </a:graphic>
          </wp:inline>
        </w:drawing>
      </w:r>
    </w:p>
    <w:tbl>
      <w:tblPr>
        <w:tblStyle w:val="4-5"/>
        <w:bidiVisual/>
        <w:tblW w:w="10763" w:type="dxa"/>
        <w:tblInd w:w="-831" w:type="dxa"/>
        <w:tblLook w:val="04A0" w:firstRow="1" w:lastRow="0" w:firstColumn="1" w:lastColumn="0" w:noHBand="0" w:noVBand="1"/>
      </w:tblPr>
      <w:tblGrid>
        <w:gridCol w:w="3216"/>
        <w:gridCol w:w="1028"/>
        <w:gridCol w:w="2552"/>
        <w:gridCol w:w="3967"/>
      </w:tblGrid>
      <w:tr w:rsidR="008D7B70" w:rsidTr="00C47969" w14:paraId="1DCE09B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8D7B70" w:rsidRDefault="008D7B70" w14:paraId="5BA3F7C8" w14:textId="77777777">
            <w:pPr>
              <w:bidi/>
              <w:rPr>
                <w:rtl/>
                <w:lang w:bidi="he-IL"/>
              </w:rPr>
            </w:pPr>
            <w:r>
              <w:rPr>
                <w:rFonts w:hint="cs"/>
                <w:rtl/>
                <w:lang w:bidi="he-IL"/>
              </w:rPr>
              <w:t>רכיב</w:t>
            </w:r>
          </w:p>
        </w:tc>
        <w:tc>
          <w:tcPr>
            <w:tcW w:w="1028" w:type="dxa"/>
          </w:tcPr>
          <w:p w:rsidR="008D7B70" w:rsidRDefault="008D7B70" w14:paraId="3C659464"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סוג רכיב / שדה</w:t>
            </w:r>
          </w:p>
        </w:tc>
        <w:tc>
          <w:tcPr>
            <w:tcW w:w="2552" w:type="dxa"/>
          </w:tcPr>
          <w:p w:rsidR="008D7B70" w:rsidRDefault="008D7B70" w14:paraId="1FFA86EA"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מקור נתונים</w:t>
            </w:r>
          </w:p>
        </w:tc>
        <w:tc>
          <w:tcPr>
            <w:tcW w:w="3967" w:type="dxa"/>
          </w:tcPr>
          <w:p w:rsidR="008D7B70" w:rsidRDefault="008D7B70" w14:paraId="69167687"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פונקציונאליות</w:t>
            </w:r>
          </w:p>
        </w:tc>
      </w:tr>
      <w:tr w:rsidR="008D7B70" w:rsidTr="00C47969" w14:paraId="04858DD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8D7B70" w:rsidRDefault="008D7B70" w14:paraId="04585255" w14:textId="77777777">
            <w:pPr>
              <w:bidi/>
              <w:rPr>
                <w:b w:val="0"/>
                <w:bCs w:val="0"/>
                <w:rtl/>
                <w:lang w:bidi="he-IL"/>
              </w:rPr>
            </w:pPr>
            <w:r w:rsidRPr="008F7F9F">
              <w:rPr>
                <w:rFonts w:hint="cs"/>
                <w:b w:val="0"/>
                <w:bCs w:val="0"/>
                <w:rtl/>
                <w:lang w:bidi="he-IL"/>
              </w:rPr>
              <w:t>טקסט ראשי</w:t>
            </w:r>
          </w:p>
          <w:p w:rsidR="008D7B70" w:rsidRDefault="00344405" w14:paraId="4B5B42F9" w14:textId="3D6F74C3">
            <w:pPr>
              <w:bidi/>
              <w:rPr>
                <w:rtl/>
                <w:lang w:bidi="he-IL"/>
              </w:rPr>
            </w:pPr>
            <w:r w:rsidRPr="00344405">
              <w:rPr>
                <w:rFonts w:cs="Arial"/>
                <w:noProof/>
                <w:rtl/>
                <w:lang w:bidi="he-IL"/>
              </w:rPr>
              <w:drawing>
                <wp:inline distT="0" distB="0" distL="0" distR="0" wp14:anchorId="77DF3720" wp14:editId="4952CD92">
                  <wp:extent cx="844593" cy="215911"/>
                  <wp:effectExtent l="0" t="0" r="0" b="0"/>
                  <wp:docPr id="492853928" name="Picture 49285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53928" name=""/>
                          <pic:cNvPicPr/>
                        </pic:nvPicPr>
                        <pic:blipFill>
                          <a:blip r:embed="rId63"/>
                          <a:stretch>
                            <a:fillRect/>
                          </a:stretch>
                        </pic:blipFill>
                        <pic:spPr>
                          <a:xfrm>
                            <a:off x="0" y="0"/>
                            <a:ext cx="844593" cy="215911"/>
                          </a:xfrm>
                          <a:prstGeom prst="rect">
                            <a:avLst/>
                          </a:prstGeom>
                        </pic:spPr>
                      </pic:pic>
                    </a:graphicData>
                  </a:graphic>
                </wp:inline>
              </w:drawing>
            </w:r>
          </w:p>
          <w:p w:rsidRPr="00CF054F" w:rsidR="008D7B70" w:rsidRDefault="008D7B70" w14:paraId="072517DD" w14:textId="77777777">
            <w:pPr>
              <w:bidi/>
              <w:rPr>
                <w:b w:val="0"/>
                <w:bCs w:val="0"/>
                <w:rtl/>
                <w:lang w:bidi="he-IL"/>
              </w:rPr>
            </w:pPr>
          </w:p>
        </w:tc>
        <w:tc>
          <w:tcPr>
            <w:tcW w:w="1028" w:type="dxa"/>
          </w:tcPr>
          <w:p w:rsidR="008D7B70" w:rsidRDefault="008D7B70" w14:paraId="35111EC0"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טקסט </w:t>
            </w:r>
            <w:r>
              <w:rPr>
                <w:rtl/>
                <w:lang w:bidi="he-IL"/>
              </w:rPr>
              <w:t>–</w:t>
            </w:r>
            <w:r>
              <w:rPr>
                <w:rFonts w:hint="cs"/>
                <w:rtl/>
                <w:lang w:bidi="he-IL"/>
              </w:rPr>
              <w:t xml:space="preserve"> לקריאה בלבד</w:t>
            </w:r>
          </w:p>
        </w:tc>
        <w:tc>
          <w:tcPr>
            <w:tcW w:w="2552" w:type="dxa"/>
          </w:tcPr>
          <w:p w:rsidR="008D7B70" w:rsidRDefault="008D7B70" w14:paraId="6CD57EB1"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 קבוע</w:t>
            </w:r>
          </w:p>
          <w:p w:rsidR="008D7B70" w:rsidP="00D8454A" w:rsidRDefault="008D7B70" w14:paraId="6A75DDA4"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3967" w:type="dxa"/>
          </w:tcPr>
          <w:p w:rsidRPr="00C317A3" w:rsidR="008D7B70" w:rsidRDefault="008D7B70" w14:paraId="46C4BCA3"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טקסט</w:t>
            </w:r>
          </w:p>
        </w:tc>
      </w:tr>
      <w:tr w:rsidR="00387893" w:rsidTr="00C47969" w14:paraId="391795AA" w14:textId="77777777">
        <w:tc>
          <w:tcPr>
            <w:cnfStyle w:val="001000000000" w:firstRow="0" w:lastRow="0" w:firstColumn="1" w:lastColumn="0" w:oddVBand="0" w:evenVBand="0" w:oddHBand="0" w:evenHBand="0" w:firstRowFirstColumn="0" w:firstRowLastColumn="0" w:lastRowFirstColumn="0" w:lastRowLastColumn="0"/>
            <w:tcW w:w="3216" w:type="dxa"/>
          </w:tcPr>
          <w:p w:rsidR="00387893" w:rsidP="00387893" w:rsidRDefault="00387893" w14:paraId="482C1177" w14:textId="77777777">
            <w:pPr>
              <w:bidi/>
              <w:rPr>
                <w:rtl/>
                <w:lang w:bidi="he-IL"/>
              </w:rPr>
            </w:pPr>
            <w:r w:rsidRPr="00387893">
              <w:rPr>
                <w:rFonts w:hint="cs"/>
                <w:b w:val="0"/>
                <w:bCs w:val="0"/>
                <w:rtl/>
                <w:lang w:bidi="he-IL"/>
              </w:rPr>
              <w:t>טקסט משני</w:t>
            </w:r>
          </w:p>
          <w:p w:rsidRPr="00387893" w:rsidR="00387893" w:rsidP="00387893" w:rsidRDefault="00BF1909" w14:paraId="3772F7B2" w14:textId="1E69967E">
            <w:pPr>
              <w:bidi/>
              <w:rPr>
                <w:b w:val="0"/>
                <w:bCs w:val="0"/>
                <w:rtl/>
                <w:lang w:bidi="he-IL"/>
              </w:rPr>
            </w:pPr>
            <w:r w:rsidRPr="00BF1909">
              <w:rPr>
                <w:rFonts w:cs="Arial"/>
                <w:noProof/>
                <w:rtl/>
                <w:lang w:bidi="he-IL"/>
              </w:rPr>
              <w:drawing>
                <wp:inline distT="0" distB="0" distL="0" distR="0" wp14:anchorId="53BF1319" wp14:editId="644C902E">
                  <wp:extent cx="1835244" cy="825542"/>
                  <wp:effectExtent l="0" t="0" r="0" b="0"/>
                  <wp:docPr id="86495495" name="Picture 8649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5495" name=""/>
                          <pic:cNvPicPr/>
                        </pic:nvPicPr>
                        <pic:blipFill>
                          <a:blip r:embed="rId64"/>
                          <a:stretch>
                            <a:fillRect/>
                          </a:stretch>
                        </pic:blipFill>
                        <pic:spPr>
                          <a:xfrm>
                            <a:off x="0" y="0"/>
                            <a:ext cx="1835244" cy="825542"/>
                          </a:xfrm>
                          <a:prstGeom prst="rect">
                            <a:avLst/>
                          </a:prstGeom>
                        </pic:spPr>
                      </pic:pic>
                    </a:graphicData>
                  </a:graphic>
                </wp:inline>
              </w:drawing>
            </w:r>
          </w:p>
        </w:tc>
        <w:tc>
          <w:tcPr>
            <w:tcW w:w="1028" w:type="dxa"/>
          </w:tcPr>
          <w:p w:rsidR="00387893" w:rsidP="00387893" w:rsidRDefault="00387893" w14:paraId="50954566" w14:textId="15DE3A3D">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טקסט </w:t>
            </w:r>
            <w:r>
              <w:rPr>
                <w:rtl/>
                <w:lang w:bidi="he-IL"/>
              </w:rPr>
              <w:t>–</w:t>
            </w:r>
            <w:r>
              <w:rPr>
                <w:rFonts w:hint="cs"/>
                <w:rtl/>
                <w:lang w:bidi="he-IL"/>
              </w:rPr>
              <w:t xml:space="preserve"> לקריאה בלבד</w:t>
            </w:r>
          </w:p>
        </w:tc>
        <w:tc>
          <w:tcPr>
            <w:tcW w:w="2552" w:type="dxa"/>
          </w:tcPr>
          <w:p w:rsidR="00387893" w:rsidP="00387893" w:rsidRDefault="00387893" w14:paraId="096CE0CC"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 קבוע</w:t>
            </w:r>
          </w:p>
          <w:p w:rsidR="00387893" w:rsidP="00D8454A" w:rsidRDefault="00387893" w14:paraId="09943CD0"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c>
          <w:tcPr>
            <w:tcW w:w="3967" w:type="dxa"/>
          </w:tcPr>
          <w:p w:rsidR="00387893" w:rsidP="00387893" w:rsidRDefault="00387893" w14:paraId="16EDBA7A" w14:textId="4FFD85C1">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טקסט</w:t>
            </w:r>
          </w:p>
        </w:tc>
      </w:tr>
      <w:tr w:rsidR="00BF1909" w:rsidTr="00C47969" w14:paraId="78334E0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BF1909" w:rsidP="00387893" w:rsidRDefault="00BF1909" w14:paraId="4085AA05" w14:textId="77777777">
            <w:pPr>
              <w:bidi/>
              <w:rPr>
                <w:rtl/>
                <w:lang w:bidi="he-IL"/>
              </w:rPr>
            </w:pPr>
            <w:r>
              <w:rPr>
                <w:rFonts w:hint="cs"/>
                <w:b w:val="0"/>
                <w:bCs w:val="0"/>
                <w:rtl/>
                <w:lang w:bidi="he-IL"/>
              </w:rPr>
              <w:t>לא להציג שוב</w:t>
            </w:r>
          </w:p>
          <w:p w:rsidR="00BF1909" w:rsidP="00BF1909" w:rsidRDefault="00BF1909" w14:paraId="7D33795D" w14:textId="77777777">
            <w:pPr>
              <w:bidi/>
              <w:rPr>
                <w:rtl/>
                <w:lang w:bidi="he-IL"/>
              </w:rPr>
            </w:pPr>
            <w:r w:rsidRPr="00BF1909">
              <w:rPr>
                <w:rFonts w:cs="Arial"/>
                <w:noProof/>
                <w:rtl/>
                <w:lang w:bidi="he-IL"/>
              </w:rPr>
              <w:drawing>
                <wp:inline distT="0" distB="0" distL="0" distR="0" wp14:anchorId="48413B69" wp14:editId="0991165F">
                  <wp:extent cx="590580" cy="171459"/>
                  <wp:effectExtent l="0" t="0" r="0" b="0"/>
                  <wp:docPr id="1640799032" name="Picture 1640799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99032" name=""/>
                          <pic:cNvPicPr/>
                        </pic:nvPicPr>
                        <pic:blipFill>
                          <a:blip r:embed="rId65"/>
                          <a:stretch>
                            <a:fillRect/>
                          </a:stretch>
                        </pic:blipFill>
                        <pic:spPr>
                          <a:xfrm>
                            <a:off x="0" y="0"/>
                            <a:ext cx="590580" cy="171459"/>
                          </a:xfrm>
                          <a:prstGeom prst="rect">
                            <a:avLst/>
                          </a:prstGeom>
                        </pic:spPr>
                      </pic:pic>
                    </a:graphicData>
                  </a:graphic>
                </wp:inline>
              </w:drawing>
            </w:r>
          </w:p>
          <w:p w:rsidRPr="00387893" w:rsidR="00BF1909" w:rsidP="00BF1909" w:rsidRDefault="00BF1909" w14:paraId="23366930" w14:textId="698C590D">
            <w:pPr>
              <w:bidi/>
              <w:rPr>
                <w:b w:val="0"/>
                <w:bCs w:val="0"/>
                <w:rtl/>
                <w:lang w:bidi="he-IL"/>
              </w:rPr>
            </w:pPr>
          </w:p>
        </w:tc>
        <w:tc>
          <w:tcPr>
            <w:tcW w:w="1028" w:type="dxa"/>
          </w:tcPr>
          <w:p w:rsidR="00BF1909" w:rsidP="00387893" w:rsidRDefault="00BF1909" w14:paraId="796E27E2" w14:textId="700A2F2D">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תיבת סימון</w:t>
            </w:r>
          </w:p>
        </w:tc>
        <w:tc>
          <w:tcPr>
            <w:tcW w:w="2552" w:type="dxa"/>
          </w:tcPr>
          <w:p w:rsidR="00AC78D4" w:rsidP="00AC78D4" w:rsidRDefault="00AC78D4" w14:paraId="74DBE30E" w14:textId="1CC14699">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טקסט </w:t>
            </w:r>
            <w:r w:rsidR="009D218C">
              <w:rPr>
                <w:rFonts w:hint="cs"/>
                <w:rtl/>
                <w:lang w:bidi="he-IL"/>
              </w:rPr>
              <w:t>"לא להציג שוב"</w:t>
            </w:r>
          </w:p>
          <w:p w:rsidR="00BF1909" w:rsidP="00D8454A" w:rsidRDefault="00BF1909" w14:paraId="11FCF3F4"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3967" w:type="dxa"/>
          </w:tcPr>
          <w:p w:rsidR="00AC78D4" w:rsidP="00AC78D4" w:rsidRDefault="00AC78D4" w14:paraId="3F0B7EF2" w14:textId="78A49CB8">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p>
          <w:p w:rsidRPr="009D218C" w:rsidR="009D218C" w:rsidP="00AC78D4" w:rsidRDefault="00AC78D4" w14:paraId="768734FC" w14:textId="7CD3B400">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ערך ברירת מחדל</w:t>
            </w:r>
            <w:r w:rsidR="009D218C">
              <w:rPr>
                <w:rFonts w:hint="cs"/>
                <w:b/>
                <w:bCs/>
                <w:rtl/>
                <w:lang w:bidi="he-IL"/>
              </w:rPr>
              <w:t xml:space="preserve">: </w:t>
            </w:r>
            <w:r w:rsidRPr="009D218C" w:rsidR="009D218C">
              <w:rPr>
                <w:rFonts w:hint="cs"/>
                <w:rtl/>
                <w:lang w:bidi="he-IL"/>
              </w:rPr>
              <w:t>לא מסומן (0)</w:t>
            </w:r>
          </w:p>
          <w:p w:rsidR="00AC78D4" w:rsidP="009D218C" w:rsidRDefault="00AC78D4" w14:paraId="3711ED92" w14:textId="4E142974">
            <w:pPr>
              <w:bidi/>
              <w:cnfStyle w:val="000000100000" w:firstRow="0" w:lastRow="0" w:firstColumn="0" w:lastColumn="0" w:oddVBand="0" w:evenVBand="0" w:oddHBand="1"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B63973" w:rsidP="001D367F" w:rsidRDefault="00B63973" w14:paraId="35BE281B" w14:textId="4ACC4ED5">
            <w:pPr>
              <w:pStyle w:val="a3"/>
              <w:numPr>
                <w:ilvl w:val="0"/>
                <w:numId w:val="44"/>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לשמור </w:t>
            </w:r>
            <w:r w:rsidRPr="00CB2630" w:rsidR="003346F5">
              <w:rPr>
                <w:rFonts w:hint="cs"/>
                <w:highlight w:val="yellow"/>
                <w:rtl/>
                <w:lang w:bidi="he-IL"/>
              </w:rPr>
              <w:t>"לא להציג שוב" = 1 בטבלת ה</w:t>
            </w:r>
            <w:r w:rsidRPr="00CB2630">
              <w:rPr>
                <w:rFonts w:hint="cs"/>
                <w:highlight w:val="yellow"/>
                <w:rtl/>
                <w:lang w:bidi="he-IL"/>
              </w:rPr>
              <w:t>מערכת</w:t>
            </w:r>
            <w:r>
              <w:rPr>
                <w:rFonts w:hint="cs"/>
                <w:rtl/>
                <w:lang w:bidi="he-IL"/>
              </w:rPr>
              <w:t xml:space="preserve"> כדי לא להציג שוב את הפופ-אפ</w:t>
            </w:r>
            <w:r w:rsidR="00945973">
              <w:rPr>
                <w:rFonts w:hint="cs"/>
                <w:rtl/>
                <w:lang w:bidi="he-IL"/>
              </w:rPr>
              <w:t xml:space="preserve"> בפעם הבאה</w:t>
            </w:r>
          </w:p>
          <w:p w:rsidR="00BF1909" w:rsidP="001D367F" w:rsidRDefault="00AC78D4" w14:paraId="30278C04" w14:textId="7CE7AA8B">
            <w:pPr>
              <w:pStyle w:val="a3"/>
              <w:numPr>
                <w:ilvl w:val="0"/>
                <w:numId w:val="44"/>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סגירת מסך פופ-אפ</w:t>
            </w:r>
            <w:r w:rsidR="0088369B">
              <w:rPr>
                <w:rFonts w:hint="cs"/>
                <w:rtl/>
                <w:lang w:bidi="he-IL"/>
              </w:rPr>
              <w:t xml:space="preserve"> נוכחי והמשך תהליך</w:t>
            </w:r>
            <w:r w:rsidR="00E41D2B">
              <w:rPr>
                <w:rFonts w:hint="cs"/>
                <w:rtl/>
                <w:lang w:bidi="he-IL"/>
              </w:rPr>
              <w:t xml:space="preserve"> שמבוצע במערכת</w:t>
            </w:r>
          </w:p>
        </w:tc>
      </w:tr>
      <w:tr w:rsidR="00387893" w:rsidTr="00C47969" w14:paraId="1EA7893C" w14:textId="77777777">
        <w:tc>
          <w:tcPr>
            <w:cnfStyle w:val="001000000000" w:firstRow="0" w:lastRow="0" w:firstColumn="1" w:lastColumn="0" w:oddVBand="0" w:evenVBand="0" w:oddHBand="0" w:evenHBand="0" w:firstRowFirstColumn="0" w:firstRowLastColumn="0" w:lastRowFirstColumn="0" w:lastRowLastColumn="0"/>
            <w:tcW w:w="3216" w:type="dxa"/>
          </w:tcPr>
          <w:p w:rsidR="00387893" w:rsidP="00387893" w:rsidRDefault="00387893" w14:paraId="129E1AD0" w14:textId="77777777">
            <w:pPr>
              <w:bidi/>
              <w:rPr>
                <w:b w:val="0"/>
                <w:bCs w:val="0"/>
                <w:rtl/>
                <w:lang w:bidi="he-IL"/>
              </w:rPr>
            </w:pPr>
            <w:r w:rsidRPr="008F7F9F">
              <w:rPr>
                <w:rFonts w:hint="cs"/>
                <w:b w:val="0"/>
                <w:bCs w:val="0"/>
                <w:rtl/>
                <w:lang w:bidi="he-IL"/>
              </w:rPr>
              <w:t>ביטול</w:t>
            </w:r>
            <w:r>
              <w:rPr>
                <w:rFonts w:hint="cs"/>
                <w:rtl/>
                <w:lang w:bidi="he-IL"/>
              </w:rPr>
              <w:t xml:space="preserve"> </w:t>
            </w:r>
            <w:r w:rsidRPr="008F7F9F">
              <w:rPr>
                <w:b w:val="0"/>
                <w:bCs w:val="0"/>
                <w:rtl/>
                <w:lang w:bidi="he-IL"/>
              </w:rPr>
              <w:t>–</w:t>
            </w:r>
            <w:r w:rsidRPr="008F7F9F">
              <w:rPr>
                <w:rFonts w:hint="cs"/>
                <w:b w:val="0"/>
                <w:bCs w:val="0"/>
                <w:rtl/>
                <w:lang w:bidi="he-IL"/>
              </w:rPr>
              <w:t xml:space="preserve"> סגירת מסך</w:t>
            </w:r>
          </w:p>
          <w:p w:rsidR="00387893" w:rsidP="00387893" w:rsidRDefault="00387893" w14:paraId="56776485" w14:textId="77777777">
            <w:pPr>
              <w:bidi/>
              <w:rPr>
                <w:rFonts w:cs="Arial"/>
                <w:rtl/>
                <w:lang w:bidi="he-IL"/>
              </w:rPr>
            </w:pPr>
            <w:r w:rsidRPr="00CF054F">
              <w:rPr>
                <w:rFonts w:cs="Arial"/>
                <w:noProof/>
                <w:rtl/>
                <w:lang w:bidi="he-IL"/>
              </w:rPr>
              <w:drawing>
                <wp:inline distT="0" distB="0" distL="0" distR="0" wp14:anchorId="158A55DA" wp14:editId="770C4AD5">
                  <wp:extent cx="260498" cy="228600"/>
                  <wp:effectExtent l="0" t="0" r="6350" b="0"/>
                  <wp:docPr id="827683725" name="Picture 82768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027" cy="229942"/>
                          </a:xfrm>
                          <a:prstGeom prst="rect">
                            <a:avLst/>
                          </a:prstGeom>
                        </pic:spPr>
                      </pic:pic>
                    </a:graphicData>
                  </a:graphic>
                </wp:inline>
              </w:drawing>
            </w:r>
          </w:p>
          <w:p w:rsidRPr="00CF054F" w:rsidR="00387893" w:rsidP="00387893" w:rsidRDefault="00387893" w14:paraId="3D581CAE" w14:textId="77777777">
            <w:pPr>
              <w:bidi/>
              <w:rPr>
                <w:rFonts w:cs="Arial"/>
                <w:b w:val="0"/>
                <w:bCs w:val="0"/>
                <w:rtl/>
                <w:lang w:bidi="he-IL"/>
              </w:rPr>
            </w:pPr>
          </w:p>
        </w:tc>
        <w:tc>
          <w:tcPr>
            <w:tcW w:w="1028" w:type="dxa"/>
          </w:tcPr>
          <w:p w:rsidR="00387893" w:rsidP="00387893" w:rsidRDefault="00387893" w14:paraId="78511B4B"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כפתור</w:t>
            </w:r>
          </w:p>
        </w:tc>
        <w:tc>
          <w:tcPr>
            <w:tcW w:w="2552" w:type="dxa"/>
          </w:tcPr>
          <w:p w:rsidR="00387893" w:rsidP="00387893" w:rsidRDefault="00387893" w14:paraId="5A911583"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c>
          <w:tcPr>
            <w:tcW w:w="3967" w:type="dxa"/>
          </w:tcPr>
          <w:p w:rsidR="00387893" w:rsidP="00387893" w:rsidRDefault="00387893" w14:paraId="0AF339CE"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r>
              <w:rPr>
                <w:rFonts w:hint="cs"/>
                <w:rtl/>
                <w:lang w:bidi="he-IL"/>
              </w:rPr>
              <w:t xml:space="preserve"> </w:t>
            </w:r>
          </w:p>
          <w:p w:rsidR="00387893" w:rsidP="00387893" w:rsidRDefault="00387893" w14:paraId="2FFD46F0"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387893" w:rsidP="00387893" w:rsidRDefault="00387893" w14:paraId="22973A62" w14:textId="77777777">
            <w:pPr>
              <w:pStyle w:val="a3"/>
              <w:numPr>
                <w:ilvl w:val="0"/>
                <w:numId w:val="13"/>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סגירת מסך פופ-אפ, חזרה לדף נוכחי</w:t>
            </w:r>
          </w:p>
        </w:tc>
      </w:tr>
      <w:tr w:rsidR="00387893" w:rsidTr="00C47969" w14:paraId="68C50F1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387893" w:rsidP="00387893" w:rsidRDefault="006C0BF5" w14:paraId="1C488F27" w14:textId="7A4BF920">
            <w:pPr>
              <w:bidi/>
              <w:rPr>
                <w:b w:val="0"/>
                <w:bCs w:val="0"/>
                <w:rtl/>
                <w:lang w:bidi="he-IL"/>
              </w:rPr>
            </w:pPr>
            <w:r>
              <w:rPr>
                <w:rFonts w:hint="cs"/>
                <w:b w:val="0"/>
                <w:bCs w:val="0"/>
                <w:rtl/>
                <w:lang w:bidi="he-IL"/>
              </w:rPr>
              <w:t>שמירת</w:t>
            </w:r>
            <w:r w:rsidR="00387893">
              <w:rPr>
                <w:rFonts w:hint="cs"/>
                <w:b w:val="0"/>
                <w:bCs w:val="0"/>
                <w:rtl/>
                <w:lang w:bidi="he-IL"/>
              </w:rPr>
              <w:t xml:space="preserve"> טיוטה</w:t>
            </w:r>
          </w:p>
          <w:p w:rsidR="00387893" w:rsidP="00387893" w:rsidRDefault="006C0BF5" w14:paraId="26A8822B" w14:textId="668C3763">
            <w:pPr>
              <w:bidi/>
              <w:rPr>
                <w:rFonts w:cs="Arial"/>
                <w:rtl/>
                <w:lang w:bidi="he-IL"/>
              </w:rPr>
            </w:pPr>
            <w:r w:rsidRPr="006C0BF5">
              <w:rPr>
                <w:rFonts w:cs="Arial"/>
                <w:noProof/>
                <w:rtl/>
                <w:lang w:bidi="he-IL"/>
              </w:rPr>
              <w:drawing>
                <wp:inline distT="0" distB="0" distL="0" distR="0" wp14:anchorId="2C35B119" wp14:editId="29E783D8">
                  <wp:extent cx="982977" cy="302455"/>
                  <wp:effectExtent l="0" t="0" r="8255" b="2540"/>
                  <wp:docPr id="917651600" name="Picture 91765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51600" name=""/>
                          <pic:cNvPicPr/>
                        </pic:nvPicPr>
                        <pic:blipFill>
                          <a:blip r:embed="rId66"/>
                          <a:stretch>
                            <a:fillRect/>
                          </a:stretch>
                        </pic:blipFill>
                        <pic:spPr>
                          <a:xfrm>
                            <a:off x="0" y="0"/>
                            <a:ext cx="997371" cy="306884"/>
                          </a:xfrm>
                          <a:prstGeom prst="rect">
                            <a:avLst/>
                          </a:prstGeom>
                        </pic:spPr>
                      </pic:pic>
                    </a:graphicData>
                  </a:graphic>
                </wp:inline>
              </w:drawing>
            </w:r>
          </w:p>
          <w:p w:rsidRPr="00CF054F" w:rsidR="00387893" w:rsidP="00387893" w:rsidRDefault="00387893" w14:paraId="29966B89" w14:textId="77777777">
            <w:pPr>
              <w:bidi/>
              <w:rPr>
                <w:rFonts w:cs="Arial"/>
                <w:b w:val="0"/>
                <w:bCs w:val="0"/>
                <w:rtl/>
                <w:lang w:bidi="he-IL"/>
              </w:rPr>
            </w:pPr>
          </w:p>
        </w:tc>
        <w:tc>
          <w:tcPr>
            <w:tcW w:w="1028" w:type="dxa"/>
          </w:tcPr>
          <w:p w:rsidR="00387893" w:rsidP="00387893" w:rsidRDefault="00387893" w14:paraId="0AA83E4A"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552" w:type="dxa"/>
          </w:tcPr>
          <w:p w:rsidR="00387893" w:rsidP="00387893" w:rsidRDefault="00387893" w14:paraId="736A565A"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3967" w:type="dxa"/>
          </w:tcPr>
          <w:p w:rsidR="00387893" w:rsidP="00387893" w:rsidRDefault="00387893" w14:paraId="517FA0BF" w14:textId="3CB26525">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p>
          <w:p w:rsidR="00387893" w:rsidP="00387893" w:rsidRDefault="00387893" w14:paraId="2846A883"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524D3F" w:rsidP="00387893" w:rsidRDefault="00524D3F" w14:paraId="52CFBEAE" w14:textId="6510E379">
            <w:pPr>
              <w:pStyle w:val="a3"/>
              <w:numPr>
                <w:ilvl w:val="0"/>
                <w:numId w:val="13"/>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לסגור פופ-אפ נוכחי</w:t>
            </w:r>
          </w:p>
          <w:p w:rsidR="00387893" w:rsidP="00524D3F" w:rsidRDefault="00387893" w14:paraId="39BB7D5C" w14:textId="49E78B17">
            <w:pPr>
              <w:pStyle w:val="a3"/>
              <w:numPr>
                <w:ilvl w:val="0"/>
                <w:numId w:val="13"/>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להפעיל </w:t>
            </w:r>
            <w:r w:rsidRPr="00FF1CFB">
              <w:rPr>
                <w:rFonts w:hint="cs"/>
                <w:b/>
                <w:bCs/>
                <w:rtl/>
                <w:lang w:bidi="he-IL"/>
              </w:rPr>
              <w:t>תהליך 7 "שמירת נתונים במערכת"</w:t>
            </w:r>
            <w:r>
              <w:rPr>
                <w:rFonts w:hint="cs"/>
                <w:b/>
                <w:bCs/>
                <w:rtl/>
                <w:lang w:bidi="he-IL"/>
              </w:rPr>
              <w:t xml:space="preserve"> </w:t>
            </w:r>
            <w:r>
              <w:rPr>
                <w:b/>
                <w:bCs/>
                <w:rtl/>
                <w:lang w:bidi="he-IL"/>
              </w:rPr>
              <w:t>–</w:t>
            </w:r>
            <w:r>
              <w:rPr>
                <w:rFonts w:hint="cs"/>
                <w:b/>
                <w:bCs/>
                <w:rtl/>
                <w:lang w:bidi="he-IL"/>
              </w:rPr>
              <w:t xml:space="preserve"> </w:t>
            </w:r>
            <w:r w:rsidR="00C47969">
              <w:rPr>
                <w:rFonts w:hint="cs"/>
                <w:b/>
                <w:bCs/>
                <w:rtl/>
                <w:lang w:bidi="he-IL"/>
              </w:rPr>
              <w:t>שמירת</w:t>
            </w:r>
            <w:r>
              <w:rPr>
                <w:rFonts w:hint="cs"/>
                <w:b/>
                <w:bCs/>
                <w:rtl/>
                <w:lang w:bidi="he-IL"/>
              </w:rPr>
              <w:t xml:space="preserve"> טיוטה</w:t>
            </w:r>
          </w:p>
        </w:tc>
      </w:tr>
    </w:tbl>
    <w:p w:rsidR="008D7B70" w:rsidP="008D7B70" w:rsidRDefault="008D7B70" w14:paraId="060A4D73" w14:textId="77777777">
      <w:pPr>
        <w:bidi/>
        <w:rPr>
          <w:rtl/>
          <w:lang w:bidi="he-IL"/>
        </w:rPr>
      </w:pPr>
    </w:p>
    <w:p w:rsidR="00F479F6" w:rsidP="00F479F6" w:rsidRDefault="00F479F6" w14:paraId="682DDFE0" w14:textId="7A3AEA36">
      <w:pPr>
        <w:pStyle w:val="2"/>
        <w:bidi/>
        <w:rPr>
          <w:rtl/>
          <w:lang w:bidi="he-IL"/>
        </w:rPr>
      </w:pPr>
      <w:bookmarkStart w:name="_Toc153118397" w:id="25"/>
      <w:r>
        <w:rPr>
          <w:rFonts w:hint="cs"/>
          <w:rtl/>
          <w:lang w:bidi="he-IL"/>
        </w:rPr>
        <w:lastRenderedPageBreak/>
        <w:t>פופ-אפ "</w:t>
      </w:r>
      <w:r w:rsidR="002F1161">
        <w:rPr>
          <w:rFonts w:hint="cs"/>
          <w:rtl/>
          <w:lang w:bidi="he-IL"/>
        </w:rPr>
        <w:t>הודעת</w:t>
      </w:r>
      <w:r>
        <w:rPr>
          <w:rFonts w:hint="cs"/>
          <w:rtl/>
          <w:lang w:bidi="he-IL"/>
        </w:rPr>
        <w:t xml:space="preserve"> הצלחה"</w:t>
      </w:r>
      <w:bookmarkEnd w:id="25"/>
    </w:p>
    <w:p w:rsidR="00F479F6" w:rsidP="00F479F6" w:rsidRDefault="00F479F6" w14:paraId="42F28810" w14:textId="3CAE2BFD">
      <w:pPr>
        <w:bidi/>
        <w:rPr>
          <w:rtl/>
          <w:lang w:bidi="he-IL"/>
        </w:rPr>
      </w:pPr>
      <w:r>
        <w:rPr>
          <w:rFonts w:hint="cs"/>
          <w:rtl/>
          <w:lang w:bidi="he-IL"/>
        </w:rPr>
        <w:t xml:space="preserve">המסך נפתח </w:t>
      </w:r>
      <w:r w:rsidR="000B61E4">
        <w:rPr>
          <w:rFonts w:hint="cs"/>
          <w:rtl/>
          <w:lang w:bidi="he-IL"/>
        </w:rPr>
        <w:t>לאחר ביצוע תהליך שמירה בהצלחה</w:t>
      </w:r>
      <w:r w:rsidR="00007605">
        <w:rPr>
          <w:rFonts w:hint="cs"/>
          <w:rtl/>
          <w:lang w:bidi="he-IL"/>
        </w:rPr>
        <w:t xml:space="preserve"> עבור</w:t>
      </w:r>
      <w:r w:rsidR="00592CE1">
        <w:rPr>
          <w:rFonts w:hint="cs"/>
          <w:rtl/>
          <w:lang w:bidi="he-IL"/>
        </w:rPr>
        <w:t xml:space="preserve"> שמרית טיוטה, </w:t>
      </w:r>
      <w:r w:rsidR="00BD06BF">
        <w:rPr>
          <w:rFonts w:hint="cs"/>
          <w:rtl/>
          <w:lang w:bidi="he-IL"/>
        </w:rPr>
        <w:t>מחיקת טיוטה</w:t>
      </w:r>
      <w:r w:rsidR="008D315C">
        <w:rPr>
          <w:rFonts w:hint="cs"/>
          <w:rtl/>
          <w:lang w:bidi="he-IL"/>
        </w:rPr>
        <w:t xml:space="preserve">. </w:t>
      </w:r>
      <w:r w:rsidRPr="008D315C" w:rsidR="008D315C">
        <w:rPr>
          <w:rFonts w:hint="cs"/>
          <w:highlight w:val="yellow"/>
          <w:rtl/>
          <w:lang w:bidi="he-IL"/>
        </w:rPr>
        <w:t>האם רק במקרה של פעולה יזומה של משתמש או גם בשמירה אוטומטית של מערכת?</w:t>
      </w:r>
    </w:p>
    <w:p w:rsidRPr="00F11EDB" w:rsidR="00F479F6" w:rsidP="00F479F6" w:rsidRDefault="00A1554D" w14:paraId="6D5AB908" w14:textId="4A4086B7">
      <w:pPr>
        <w:bidi/>
        <w:rPr>
          <w:rtl/>
          <w:lang w:bidi="he-IL"/>
        </w:rPr>
      </w:pPr>
      <w:r>
        <w:rPr>
          <w:noProof/>
          <w:lang w:bidi="he-IL"/>
        </w:rPr>
        <w:drawing>
          <wp:inline distT="0" distB="0" distL="0" distR="0" wp14:anchorId="50D4D826" wp14:editId="287D01F5">
            <wp:extent cx="5732780" cy="3333750"/>
            <wp:effectExtent l="0" t="0" r="1270" b="0"/>
            <wp:docPr id="72063586" name="Picture 720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2780" cy="3333750"/>
                    </a:xfrm>
                    <a:prstGeom prst="rect">
                      <a:avLst/>
                    </a:prstGeom>
                    <a:noFill/>
                    <a:ln>
                      <a:noFill/>
                    </a:ln>
                  </pic:spPr>
                </pic:pic>
              </a:graphicData>
            </a:graphic>
          </wp:inline>
        </w:drawing>
      </w:r>
    </w:p>
    <w:tbl>
      <w:tblPr>
        <w:tblStyle w:val="4-5"/>
        <w:bidiVisual/>
        <w:tblW w:w="10763" w:type="dxa"/>
        <w:tblInd w:w="-816" w:type="dxa"/>
        <w:tblLook w:val="04A0" w:firstRow="1" w:lastRow="0" w:firstColumn="1" w:lastColumn="0" w:noHBand="0" w:noVBand="1"/>
      </w:tblPr>
      <w:tblGrid>
        <w:gridCol w:w="3216"/>
        <w:gridCol w:w="1028"/>
        <w:gridCol w:w="2552"/>
        <w:gridCol w:w="3967"/>
      </w:tblGrid>
      <w:tr w:rsidR="00F479F6" w:rsidTr="00E5240F" w14:paraId="2B2F115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F479F6" w:rsidRDefault="00F479F6" w14:paraId="4C796556" w14:textId="77777777">
            <w:pPr>
              <w:bidi/>
              <w:rPr>
                <w:rtl/>
                <w:lang w:bidi="he-IL"/>
              </w:rPr>
            </w:pPr>
            <w:r>
              <w:rPr>
                <w:rFonts w:hint="cs"/>
                <w:rtl/>
                <w:lang w:bidi="he-IL"/>
              </w:rPr>
              <w:t>רכיב</w:t>
            </w:r>
          </w:p>
        </w:tc>
        <w:tc>
          <w:tcPr>
            <w:tcW w:w="1028" w:type="dxa"/>
          </w:tcPr>
          <w:p w:rsidR="00F479F6" w:rsidRDefault="00F479F6" w14:paraId="683170C7"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סוג רכיב / שדה</w:t>
            </w:r>
          </w:p>
        </w:tc>
        <w:tc>
          <w:tcPr>
            <w:tcW w:w="2552" w:type="dxa"/>
          </w:tcPr>
          <w:p w:rsidR="00F479F6" w:rsidRDefault="00F479F6" w14:paraId="4BC068A5"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מקור נתונים</w:t>
            </w:r>
          </w:p>
        </w:tc>
        <w:tc>
          <w:tcPr>
            <w:tcW w:w="3967" w:type="dxa"/>
          </w:tcPr>
          <w:p w:rsidR="00F479F6" w:rsidRDefault="00F479F6" w14:paraId="2F7B606D"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פונקציונאליות</w:t>
            </w:r>
          </w:p>
        </w:tc>
      </w:tr>
      <w:tr w:rsidR="00F479F6" w:rsidTr="00E5240F" w14:paraId="2BF0992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F479F6" w:rsidRDefault="00F479F6" w14:paraId="47B7EA20" w14:textId="77777777">
            <w:pPr>
              <w:bidi/>
              <w:rPr>
                <w:b w:val="0"/>
                <w:bCs w:val="0"/>
                <w:rtl/>
                <w:lang w:bidi="he-IL"/>
              </w:rPr>
            </w:pPr>
            <w:r w:rsidRPr="008F7F9F">
              <w:rPr>
                <w:rFonts w:hint="cs"/>
                <w:b w:val="0"/>
                <w:bCs w:val="0"/>
                <w:rtl/>
                <w:lang w:bidi="he-IL"/>
              </w:rPr>
              <w:t>טקסט ראשי</w:t>
            </w:r>
          </w:p>
          <w:p w:rsidR="00F479F6" w:rsidRDefault="005A7421" w14:paraId="759DB313" w14:textId="1C4E381A">
            <w:pPr>
              <w:bidi/>
              <w:rPr>
                <w:rtl/>
                <w:lang w:bidi="he-IL"/>
              </w:rPr>
            </w:pPr>
            <w:r w:rsidRPr="005A7421">
              <w:rPr>
                <w:rFonts w:cs="Arial"/>
                <w:noProof/>
                <w:rtl/>
                <w:lang w:bidi="he-IL"/>
              </w:rPr>
              <w:drawing>
                <wp:inline distT="0" distB="0" distL="0" distR="0" wp14:anchorId="7FCAF650" wp14:editId="50AA6F7F">
                  <wp:extent cx="831817" cy="218049"/>
                  <wp:effectExtent l="0" t="0" r="6985" b="0"/>
                  <wp:docPr id="103410462" name="Picture 10341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0462" name=""/>
                          <pic:cNvPicPr/>
                        </pic:nvPicPr>
                        <pic:blipFill>
                          <a:blip r:embed="rId68"/>
                          <a:stretch>
                            <a:fillRect/>
                          </a:stretch>
                        </pic:blipFill>
                        <pic:spPr>
                          <a:xfrm>
                            <a:off x="0" y="0"/>
                            <a:ext cx="840059" cy="220209"/>
                          </a:xfrm>
                          <a:prstGeom prst="rect">
                            <a:avLst/>
                          </a:prstGeom>
                        </pic:spPr>
                      </pic:pic>
                    </a:graphicData>
                  </a:graphic>
                </wp:inline>
              </w:drawing>
            </w:r>
          </w:p>
          <w:p w:rsidRPr="00CF054F" w:rsidR="00F479F6" w:rsidRDefault="00F479F6" w14:paraId="3DEBDDDB" w14:textId="77777777">
            <w:pPr>
              <w:bidi/>
              <w:rPr>
                <w:b w:val="0"/>
                <w:bCs w:val="0"/>
                <w:rtl/>
                <w:lang w:bidi="he-IL"/>
              </w:rPr>
            </w:pPr>
          </w:p>
        </w:tc>
        <w:tc>
          <w:tcPr>
            <w:tcW w:w="1028" w:type="dxa"/>
          </w:tcPr>
          <w:p w:rsidR="00F479F6" w:rsidRDefault="00F479F6" w14:paraId="1CAB0170"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טקסט </w:t>
            </w:r>
            <w:r>
              <w:rPr>
                <w:rtl/>
                <w:lang w:bidi="he-IL"/>
              </w:rPr>
              <w:t>–</w:t>
            </w:r>
            <w:r>
              <w:rPr>
                <w:rFonts w:hint="cs"/>
                <w:rtl/>
                <w:lang w:bidi="he-IL"/>
              </w:rPr>
              <w:t xml:space="preserve"> לקריאה בלבד</w:t>
            </w:r>
          </w:p>
        </w:tc>
        <w:tc>
          <w:tcPr>
            <w:tcW w:w="2552" w:type="dxa"/>
          </w:tcPr>
          <w:p w:rsidR="00F479F6" w:rsidRDefault="00F479F6" w14:paraId="6762E839"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 קבוע</w:t>
            </w:r>
          </w:p>
          <w:p w:rsidR="00F479F6" w:rsidP="00DD5C8D" w:rsidRDefault="00F479F6" w14:paraId="6A6434DF"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3967" w:type="dxa"/>
          </w:tcPr>
          <w:p w:rsidR="00F479F6" w:rsidRDefault="00F479F6" w14:paraId="268EAE08" w14:textId="3FFE4BD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טקסט</w:t>
            </w:r>
            <w:r w:rsidR="007777D7">
              <w:rPr>
                <w:rFonts w:hint="cs"/>
                <w:rtl/>
                <w:lang w:bidi="he-IL"/>
              </w:rPr>
              <w:t xml:space="preserve"> "</w:t>
            </w:r>
            <w:r w:rsidRPr="007777D7" w:rsidR="007777D7">
              <w:rPr>
                <w:rFonts w:hint="cs"/>
                <w:b/>
                <w:bCs/>
                <w:rtl/>
                <w:lang w:bidi="he-IL"/>
              </w:rPr>
              <w:t>הפעולה בוצעה בהצלחה</w:t>
            </w:r>
            <w:r w:rsidR="007777D7">
              <w:rPr>
                <w:rFonts w:hint="cs"/>
                <w:rtl/>
                <w:lang w:bidi="he-IL"/>
              </w:rPr>
              <w:t>"</w:t>
            </w:r>
          </w:p>
          <w:p w:rsidRPr="00C317A3" w:rsidR="001C5E7D" w:rsidP="001C5E7D" w:rsidRDefault="001C5E7D" w14:paraId="214D422E" w14:textId="09C859E3">
            <w:pPr>
              <w:bidi/>
              <w:cnfStyle w:val="000000100000" w:firstRow="0" w:lastRow="0" w:firstColumn="0" w:lastColumn="0" w:oddVBand="0" w:evenVBand="0" w:oddHBand="1" w:evenHBand="0" w:firstRowFirstColumn="0" w:firstRowLastColumn="0" w:lastRowFirstColumn="0" w:lastRowLastColumn="0"/>
              <w:rPr>
                <w:rtl/>
                <w:lang w:bidi="he-IL"/>
              </w:rPr>
            </w:pPr>
          </w:p>
        </w:tc>
      </w:tr>
      <w:tr w:rsidR="005A7421" w:rsidTr="00E5240F" w14:paraId="6AEE3E03" w14:textId="77777777">
        <w:tc>
          <w:tcPr>
            <w:cnfStyle w:val="001000000000" w:firstRow="0" w:lastRow="0" w:firstColumn="1" w:lastColumn="0" w:oddVBand="0" w:evenVBand="0" w:oddHBand="0" w:evenHBand="0" w:firstRowFirstColumn="0" w:firstRowLastColumn="0" w:lastRowFirstColumn="0" w:lastRowLastColumn="0"/>
            <w:tcW w:w="3216" w:type="dxa"/>
          </w:tcPr>
          <w:p w:rsidR="00F479F6" w:rsidRDefault="00F479F6" w14:paraId="12A8F1EF" w14:textId="77777777">
            <w:pPr>
              <w:bidi/>
              <w:rPr>
                <w:b w:val="0"/>
                <w:bCs w:val="0"/>
                <w:rtl/>
                <w:lang w:bidi="he-IL"/>
              </w:rPr>
            </w:pPr>
            <w:r w:rsidRPr="008F7F9F">
              <w:rPr>
                <w:rFonts w:hint="cs"/>
                <w:b w:val="0"/>
                <w:bCs w:val="0"/>
                <w:rtl/>
                <w:lang w:bidi="he-IL"/>
              </w:rPr>
              <w:t>ביטול</w:t>
            </w:r>
            <w:r>
              <w:rPr>
                <w:rFonts w:hint="cs"/>
                <w:rtl/>
                <w:lang w:bidi="he-IL"/>
              </w:rPr>
              <w:t xml:space="preserve"> </w:t>
            </w:r>
            <w:r w:rsidRPr="008F7F9F">
              <w:rPr>
                <w:b w:val="0"/>
                <w:bCs w:val="0"/>
                <w:rtl/>
                <w:lang w:bidi="he-IL"/>
              </w:rPr>
              <w:t>–</w:t>
            </w:r>
            <w:r w:rsidRPr="008F7F9F">
              <w:rPr>
                <w:rFonts w:hint="cs"/>
                <w:b w:val="0"/>
                <w:bCs w:val="0"/>
                <w:rtl/>
                <w:lang w:bidi="he-IL"/>
              </w:rPr>
              <w:t xml:space="preserve"> סגירת מסך</w:t>
            </w:r>
          </w:p>
          <w:p w:rsidR="00F479F6" w:rsidRDefault="00F479F6" w14:paraId="765610EC" w14:textId="77777777">
            <w:pPr>
              <w:bidi/>
              <w:rPr>
                <w:rFonts w:cs="Arial"/>
                <w:rtl/>
                <w:lang w:bidi="he-IL"/>
              </w:rPr>
            </w:pPr>
            <w:r w:rsidRPr="00CF054F">
              <w:rPr>
                <w:rFonts w:cs="Arial"/>
                <w:noProof/>
                <w:rtl/>
                <w:lang w:bidi="he-IL"/>
              </w:rPr>
              <w:drawing>
                <wp:inline distT="0" distB="0" distL="0" distR="0" wp14:anchorId="78C1CDC3" wp14:editId="3DFF9E30">
                  <wp:extent cx="260498" cy="228600"/>
                  <wp:effectExtent l="0" t="0" r="6350" b="0"/>
                  <wp:docPr id="1410059851" name="Picture 1410059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027" cy="229942"/>
                          </a:xfrm>
                          <a:prstGeom prst="rect">
                            <a:avLst/>
                          </a:prstGeom>
                        </pic:spPr>
                      </pic:pic>
                    </a:graphicData>
                  </a:graphic>
                </wp:inline>
              </w:drawing>
            </w:r>
          </w:p>
          <w:p w:rsidRPr="00CF054F" w:rsidR="00F479F6" w:rsidRDefault="00F479F6" w14:paraId="5ED4294A" w14:textId="77777777">
            <w:pPr>
              <w:bidi/>
              <w:rPr>
                <w:rFonts w:cs="Arial"/>
                <w:b w:val="0"/>
                <w:bCs w:val="0"/>
                <w:rtl/>
                <w:lang w:bidi="he-IL"/>
              </w:rPr>
            </w:pPr>
          </w:p>
        </w:tc>
        <w:tc>
          <w:tcPr>
            <w:tcW w:w="1028" w:type="dxa"/>
          </w:tcPr>
          <w:p w:rsidR="00F479F6" w:rsidRDefault="00F479F6" w14:paraId="0C40E9F5"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כפתור</w:t>
            </w:r>
          </w:p>
        </w:tc>
        <w:tc>
          <w:tcPr>
            <w:tcW w:w="2552" w:type="dxa"/>
          </w:tcPr>
          <w:p w:rsidR="00F479F6" w:rsidRDefault="00F479F6" w14:paraId="315C08F6"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c>
          <w:tcPr>
            <w:tcW w:w="3967" w:type="dxa"/>
          </w:tcPr>
          <w:p w:rsidR="00F479F6" w:rsidRDefault="00F479F6" w14:paraId="32D09E9C"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r>
              <w:rPr>
                <w:rFonts w:hint="cs"/>
                <w:rtl/>
                <w:lang w:bidi="he-IL"/>
              </w:rPr>
              <w:t xml:space="preserve"> </w:t>
            </w:r>
          </w:p>
          <w:p w:rsidR="00F479F6" w:rsidRDefault="00F479F6" w14:paraId="086186F7"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F479F6" w:rsidRDefault="00F479F6" w14:paraId="20835F5D" w14:textId="77777777">
            <w:pPr>
              <w:pStyle w:val="a3"/>
              <w:numPr>
                <w:ilvl w:val="0"/>
                <w:numId w:val="13"/>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סגירת מסך פופ-אפ, חזרה לדף נוכחי</w:t>
            </w:r>
          </w:p>
        </w:tc>
      </w:tr>
      <w:tr w:rsidR="005A7421" w:rsidTr="00E5240F" w14:paraId="09A9024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F479F6" w:rsidRDefault="00E5240F" w14:paraId="50CDE104" w14:textId="6072C79A">
            <w:pPr>
              <w:bidi/>
              <w:rPr>
                <w:b w:val="0"/>
                <w:bCs w:val="0"/>
                <w:rtl/>
                <w:lang w:bidi="he-IL"/>
              </w:rPr>
            </w:pPr>
            <w:r>
              <w:rPr>
                <w:rFonts w:hint="cs"/>
                <w:b w:val="0"/>
                <w:bCs w:val="0"/>
                <w:rtl/>
                <w:lang w:bidi="he-IL"/>
              </w:rPr>
              <w:t>אישור</w:t>
            </w:r>
          </w:p>
          <w:p w:rsidR="00F479F6" w:rsidRDefault="00E5240F" w14:paraId="053E2DE6" w14:textId="08E3F8E1">
            <w:pPr>
              <w:bidi/>
              <w:rPr>
                <w:rFonts w:cs="Arial"/>
                <w:rtl/>
                <w:lang w:bidi="he-IL"/>
              </w:rPr>
            </w:pPr>
            <w:r w:rsidRPr="00E5240F">
              <w:rPr>
                <w:rFonts w:cs="Arial"/>
                <w:noProof/>
                <w:rtl/>
                <w:lang w:bidi="he-IL"/>
              </w:rPr>
              <w:drawing>
                <wp:inline distT="0" distB="0" distL="0" distR="0" wp14:anchorId="2CCF744E" wp14:editId="2CDC4829">
                  <wp:extent cx="855784" cy="316523"/>
                  <wp:effectExtent l="0" t="0" r="1905" b="7620"/>
                  <wp:docPr id="1608611142" name="Picture 160861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1142" name=""/>
                          <pic:cNvPicPr/>
                        </pic:nvPicPr>
                        <pic:blipFill>
                          <a:blip r:embed="rId69"/>
                          <a:stretch>
                            <a:fillRect/>
                          </a:stretch>
                        </pic:blipFill>
                        <pic:spPr>
                          <a:xfrm>
                            <a:off x="0" y="0"/>
                            <a:ext cx="864414" cy="319715"/>
                          </a:xfrm>
                          <a:prstGeom prst="rect">
                            <a:avLst/>
                          </a:prstGeom>
                        </pic:spPr>
                      </pic:pic>
                    </a:graphicData>
                  </a:graphic>
                </wp:inline>
              </w:drawing>
            </w:r>
          </w:p>
          <w:p w:rsidRPr="00CF054F" w:rsidR="00F479F6" w:rsidRDefault="00F479F6" w14:paraId="3D73830F" w14:textId="77777777">
            <w:pPr>
              <w:bidi/>
              <w:rPr>
                <w:rFonts w:cs="Arial"/>
                <w:b w:val="0"/>
                <w:bCs w:val="0"/>
                <w:rtl/>
                <w:lang w:bidi="he-IL"/>
              </w:rPr>
            </w:pPr>
          </w:p>
        </w:tc>
        <w:tc>
          <w:tcPr>
            <w:tcW w:w="1028" w:type="dxa"/>
          </w:tcPr>
          <w:p w:rsidR="00F479F6" w:rsidRDefault="00F479F6" w14:paraId="13779A43"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552" w:type="dxa"/>
          </w:tcPr>
          <w:p w:rsidR="00F479F6" w:rsidRDefault="00F479F6" w14:paraId="6E65BE93"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3967" w:type="dxa"/>
          </w:tcPr>
          <w:p w:rsidR="00F479F6" w:rsidRDefault="00F479F6" w14:paraId="504CFD1F"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p>
          <w:p w:rsidR="00F479F6" w:rsidRDefault="00F479F6" w14:paraId="34976182"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F479F6" w:rsidP="006E3F72" w:rsidRDefault="006E3F72" w14:paraId="2DC214E9" w14:textId="7049C9FF">
            <w:pPr>
              <w:pStyle w:val="a3"/>
              <w:numPr>
                <w:ilvl w:val="0"/>
                <w:numId w:val="13"/>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סגירת מסך פופ-אפ, חזרה לדף נוכחי</w:t>
            </w:r>
            <w:r>
              <w:rPr>
                <w:rtl/>
                <w:lang w:bidi="he-IL"/>
              </w:rPr>
              <w:t xml:space="preserve"> </w:t>
            </w:r>
          </w:p>
        </w:tc>
      </w:tr>
      <w:tr w:rsidR="00E5240F" w:rsidTr="00E5240F" w14:paraId="0E86EC46" w14:textId="77777777">
        <w:tc>
          <w:tcPr>
            <w:cnfStyle w:val="001000000000" w:firstRow="0" w:lastRow="0" w:firstColumn="1" w:lastColumn="0" w:oddVBand="0" w:evenVBand="0" w:oddHBand="0" w:evenHBand="0" w:firstRowFirstColumn="0" w:firstRowLastColumn="0" w:lastRowFirstColumn="0" w:lastRowLastColumn="0"/>
            <w:tcW w:w="3216" w:type="dxa"/>
          </w:tcPr>
          <w:p w:rsidRPr="00431A84" w:rsidR="00E5240F" w:rsidP="00E5240F" w:rsidRDefault="00E5240F" w14:paraId="25EFCAEF" w14:textId="77777777">
            <w:pPr>
              <w:bidi/>
              <w:rPr>
                <w:b w:val="0"/>
                <w:bCs w:val="0"/>
                <w:rtl/>
                <w:lang w:bidi="he-IL"/>
              </w:rPr>
            </w:pPr>
            <w:r w:rsidRPr="00431A84">
              <w:rPr>
                <w:rFonts w:hint="cs"/>
                <w:b w:val="0"/>
                <w:bCs w:val="0"/>
                <w:rtl/>
                <w:lang w:bidi="he-IL"/>
              </w:rPr>
              <w:t>תמונת אווירה</w:t>
            </w:r>
          </w:p>
          <w:p w:rsidR="00E5240F" w:rsidP="00E5240F" w:rsidRDefault="004936AC" w14:paraId="5C5810C3" w14:textId="77777777">
            <w:pPr>
              <w:bidi/>
              <w:rPr>
                <w:rtl/>
                <w:lang w:bidi="he-IL"/>
              </w:rPr>
            </w:pPr>
            <w:r w:rsidRPr="004936AC">
              <w:rPr>
                <w:rFonts w:cs="Arial"/>
                <w:noProof/>
                <w:rtl/>
                <w:lang w:bidi="he-IL"/>
              </w:rPr>
              <w:drawing>
                <wp:inline distT="0" distB="0" distL="0" distR="0" wp14:anchorId="53CBBA53" wp14:editId="1DA06500">
                  <wp:extent cx="620814" cy="611945"/>
                  <wp:effectExtent l="0" t="0" r="8255" b="0"/>
                  <wp:docPr id="1214399499" name="Picture 121439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99499" name=""/>
                          <pic:cNvPicPr/>
                        </pic:nvPicPr>
                        <pic:blipFill>
                          <a:blip r:embed="rId70"/>
                          <a:stretch>
                            <a:fillRect/>
                          </a:stretch>
                        </pic:blipFill>
                        <pic:spPr>
                          <a:xfrm>
                            <a:off x="0" y="0"/>
                            <a:ext cx="626094" cy="617150"/>
                          </a:xfrm>
                          <a:prstGeom prst="rect">
                            <a:avLst/>
                          </a:prstGeom>
                        </pic:spPr>
                      </pic:pic>
                    </a:graphicData>
                  </a:graphic>
                </wp:inline>
              </w:drawing>
            </w:r>
          </w:p>
          <w:p w:rsidR="004936AC" w:rsidP="004936AC" w:rsidRDefault="004936AC" w14:paraId="59ECDA7A" w14:textId="3B9B6703">
            <w:pPr>
              <w:bidi/>
              <w:rPr>
                <w:b w:val="0"/>
                <w:bCs w:val="0"/>
                <w:rtl/>
                <w:lang w:bidi="he-IL"/>
              </w:rPr>
            </w:pPr>
          </w:p>
        </w:tc>
        <w:tc>
          <w:tcPr>
            <w:tcW w:w="1028" w:type="dxa"/>
          </w:tcPr>
          <w:p w:rsidR="00E5240F" w:rsidP="00E5240F" w:rsidRDefault="00E5240F" w14:paraId="6E866D55" w14:textId="7D961898">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תמונה</w:t>
            </w:r>
          </w:p>
        </w:tc>
        <w:tc>
          <w:tcPr>
            <w:tcW w:w="2552" w:type="dxa"/>
          </w:tcPr>
          <w:p w:rsidR="00E5240F" w:rsidP="00E5240F" w:rsidRDefault="00E5240F" w14:paraId="361D4F1D"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c>
          <w:tcPr>
            <w:tcW w:w="3967" w:type="dxa"/>
          </w:tcPr>
          <w:p w:rsidR="00E5240F" w:rsidP="00E5240F" w:rsidRDefault="00E5240F" w14:paraId="1D70E17B" w14:textId="023A7BD4">
            <w:pPr>
              <w:bidi/>
              <w:cnfStyle w:val="000000000000" w:firstRow="0" w:lastRow="0" w:firstColumn="0" w:lastColumn="0" w:oddVBand="0" w:evenVBand="0" w:oddHBand="0" w:evenHBand="0" w:firstRowFirstColumn="0" w:firstRowLastColumn="0" w:lastRowFirstColumn="0" w:lastRowLastColumn="0"/>
              <w:rPr>
                <w:b/>
                <w:bCs/>
                <w:rtl/>
                <w:lang w:bidi="he-IL"/>
              </w:rPr>
            </w:pPr>
            <w:r>
              <w:rPr>
                <w:rFonts w:hint="cs"/>
                <w:rtl/>
                <w:lang w:bidi="he-IL"/>
              </w:rPr>
              <w:t>הצגת תמונה</w:t>
            </w:r>
          </w:p>
        </w:tc>
      </w:tr>
    </w:tbl>
    <w:p w:rsidR="000B27EA" w:rsidP="000B27EA" w:rsidRDefault="000B27EA" w14:paraId="50D2340A" w14:textId="77777777">
      <w:pPr>
        <w:bidi/>
        <w:rPr>
          <w:rtl/>
          <w:lang w:bidi="he-IL"/>
        </w:rPr>
      </w:pPr>
    </w:p>
    <w:p w:rsidR="00CC4844" w:rsidP="00CC4844" w:rsidRDefault="00CC4844" w14:paraId="11117E50" w14:textId="0058B5C4">
      <w:pPr>
        <w:pStyle w:val="2"/>
        <w:bidi/>
        <w:rPr>
          <w:rtl/>
          <w:lang w:bidi="he-IL"/>
        </w:rPr>
      </w:pPr>
      <w:bookmarkStart w:name="_Toc153118398" w:id="26"/>
      <w:r>
        <w:rPr>
          <w:rFonts w:hint="cs"/>
          <w:rtl/>
          <w:lang w:bidi="he-IL"/>
        </w:rPr>
        <w:t>פופ-אפ "</w:t>
      </w:r>
      <w:r w:rsidR="00146CF8">
        <w:rPr>
          <w:rFonts w:hint="cs"/>
          <w:rtl/>
          <w:lang w:bidi="he-IL"/>
        </w:rPr>
        <w:t>הגשה למכרז לאחר שהוגש נמנע</w:t>
      </w:r>
      <w:r>
        <w:rPr>
          <w:rFonts w:hint="cs"/>
          <w:rtl/>
          <w:lang w:bidi="he-IL"/>
        </w:rPr>
        <w:t>"</w:t>
      </w:r>
      <w:bookmarkEnd w:id="26"/>
    </w:p>
    <w:p w:rsidR="00CC4844" w:rsidP="00CC4844" w:rsidRDefault="00CC4844" w14:paraId="67276A9F" w14:textId="37F822F7">
      <w:pPr>
        <w:bidi/>
        <w:rPr>
          <w:rtl/>
          <w:lang w:bidi="he-IL"/>
        </w:rPr>
      </w:pPr>
      <w:r>
        <w:rPr>
          <w:rFonts w:hint="cs"/>
          <w:rtl/>
          <w:lang w:bidi="he-IL"/>
        </w:rPr>
        <w:t>המסך נפתח כאשר נלחץ כפתור "</w:t>
      </w:r>
      <w:r w:rsidR="00944A76">
        <w:rPr>
          <w:rFonts w:hint="cs"/>
          <w:rtl/>
          <w:lang w:bidi="he-IL"/>
        </w:rPr>
        <w:t>הגשת הצעה</w:t>
      </w:r>
      <w:r>
        <w:rPr>
          <w:rFonts w:hint="cs"/>
          <w:rtl/>
          <w:lang w:bidi="he-IL"/>
        </w:rPr>
        <w:t xml:space="preserve">" </w:t>
      </w:r>
      <w:r w:rsidR="00944A76">
        <w:rPr>
          <w:rFonts w:hint="cs"/>
          <w:rtl/>
          <w:lang w:bidi="he-IL"/>
        </w:rPr>
        <w:t>במסך הבית</w:t>
      </w:r>
    </w:p>
    <w:p w:rsidRPr="00F11EDB" w:rsidR="00CC4844" w:rsidP="00CC4844" w:rsidRDefault="00944A76" w14:paraId="6E32525D" w14:textId="33187582">
      <w:pPr>
        <w:bidi/>
        <w:rPr>
          <w:rtl/>
          <w:lang w:bidi="he-IL"/>
        </w:rPr>
      </w:pPr>
      <w:r>
        <w:rPr>
          <w:noProof/>
          <w:lang w:bidi="he-IL"/>
        </w:rPr>
        <w:lastRenderedPageBreak/>
        <w:drawing>
          <wp:inline distT="0" distB="0" distL="0" distR="0" wp14:anchorId="1558C7FA" wp14:editId="4C60D458">
            <wp:extent cx="5732780" cy="3221355"/>
            <wp:effectExtent l="0" t="0" r="1270" b="0"/>
            <wp:docPr id="1193686944" name="Picture 119368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2780" cy="3221355"/>
                    </a:xfrm>
                    <a:prstGeom prst="rect">
                      <a:avLst/>
                    </a:prstGeom>
                    <a:noFill/>
                    <a:ln>
                      <a:noFill/>
                    </a:ln>
                  </pic:spPr>
                </pic:pic>
              </a:graphicData>
            </a:graphic>
          </wp:inline>
        </w:drawing>
      </w:r>
    </w:p>
    <w:tbl>
      <w:tblPr>
        <w:tblStyle w:val="4-5"/>
        <w:bidiVisual/>
        <w:tblW w:w="10763" w:type="dxa"/>
        <w:tblInd w:w="-836" w:type="dxa"/>
        <w:tblLook w:val="04A0" w:firstRow="1" w:lastRow="0" w:firstColumn="1" w:lastColumn="0" w:noHBand="0" w:noVBand="1"/>
      </w:tblPr>
      <w:tblGrid>
        <w:gridCol w:w="3216"/>
        <w:gridCol w:w="1028"/>
        <w:gridCol w:w="2552"/>
        <w:gridCol w:w="3967"/>
      </w:tblGrid>
      <w:tr w:rsidR="00CC4844" w14:paraId="7165039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CC4844" w:rsidRDefault="00CC4844" w14:paraId="1B8EBC9D" w14:textId="77777777">
            <w:pPr>
              <w:bidi/>
              <w:rPr>
                <w:rtl/>
                <w:lang w:bidi="he-IL"/>
              </w:rPr>
            </w:pPr>
            <w:r>
              <w:rPr>
                <w:rFonts w:hint="cs"/>
                <w:rtl/>
                <w:lang w:bidi="he-IL"/>
              </w:rPr>
              <w:t>רכיב</w:t>
            </w:r>
          </w:p>
        </w:tc>
        <w:tc>
          <w:tcPr>
            <w:tcW w:w="1028" w:type="dxa"/>
          </w:tcPr>
          <w:p w:rsidR="00CC4844" w:rsidRDefault="00CC4844" w14:paraId="4DE68C34"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סוג רכיב / שדה</w:t>
            </w:r>
          </w:p>
        </w:tc>
        <w:tc>
          <w:tcPr>
            <w:tcW w:w="2552" w:type="dxa"/>
          </w:tcPr>
          <w:p w:rsidR="00CC4844" w:rsidRDefault="00CC4844" w14:paraId="209D976F"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מקור נתונים</w:t>
            </w:r>
          </w:p>
        </w:tc>
        <w:tc>
          <w:tcPr>
            <w:tcW w:w="3967" w:type="dxa"/>
          </w:tcPr>
          <w:p w:rsidR="00CC4844" w:rsidRDefault="00CC4844" w14:paraId="58C7506B"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פונקציונאליות</w:t>
            </w:r>
          </w:p>
        </w:tc>
      </w:tr>
      <w:tr w:rsidR="00CC4844" w14:paraId="58E1D13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CC4844" w:rsidRDefault="00CC4844" w14:paraId="4B46C4B1" w14:textId="77777777">
            <w:pPr>
              <w:bidi/>
              <w:rPr>
                <w:b w:val="0"/>
                <w:bCs w:val="0"/>
                <w:rtl/>
                <w:lang w:bidi="he-IL"/>
              </w:rPr>
            </w:pPr>
            <w:r w:rsidRPr="008F7F9F">
              <w:rPr>
                <w:rFonts w:hint="cs"/>
                <w:b w:val="0"/>
                <w:bCs w:val="0"/>
                <w:rtl/>
                <w:lang w:bidi="he-IL"/>
              </w:rPr>
              <w:t>טקסט ראשי</w:t>
            </w:r>
          </w:p>
          <w:p w:rsidR="00CC4844" w:rsidRDefault="004F2693" w14:paraId="74F48D3E" w14:textId="408C7FEE">
            <w:pPr>
              <w:bidi/>
              <w:rPr>
                <w:rtl/>
                <w:lang w:bidi="he-IL"/>
              </w:rPr>
            </w:pPr>
            <w:r w:rsidRPr="004F2693">
              <w:rPr>
                <w:rFonts w:cs="Arial"/>
                <w:noProof/>
                <w:rtl/>
                <w:lang w:bidi="he-IL"/>
              </w:rPr>
              <w:drawing>
                <wp:inline distT="0" distB="0" distL="0" distR="0" wp14:anchorId="6914A799" wp14:editId="01322FD3">
                  <wp:extent cx="1674058" cy="253219"/>
                  <wp:effectExtent l="0" t="0" r="2540" b="0"/>
                  <wp:docPr id="1899172188" name="Picture 189917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72188" name=""/>
                          <pic:cNvPicPr/>
                        </pic:nvPicPr>
                        <pic:blipFill>
                          <a:blip r:embed="rId72"/>
                          <a:stretch>
                            <a:fillRect/>
                          </a:stretch>
                        </pic:blipFill>
                        <pic:spPr>
                          <a:xfrm>
                            <a:off x="0" y="0"/>
                            <a:ext cx="1688869" cy="255459"/>
                          </a:xfrm>
                          <a:prstGeom prst="rect">
                            <a:avLst/>
                          </a:prstGeom>
                        </pic:spPr>
                      </pic:pic>
                    </a:graphicData>
                  </a:graphic>
                </wp:inline>
              </w:drawing>
            </w:r>
          </w:p>
          <w:p w:rsidRPr="00CF054F" w:rsidR="00CC4844" w:rsidRDefault="00CC4844" w14:paraId="64DB86A5" w14:textId="77777777">
            <w:pPr>
              <w:bidi/>
              <w:rPr>
                <w:b w:val="0"/>
                <w:bCs w:val="0"/>
                <w:rtl/>
                <w:lang w:bidi="he-IL"/>
              </w:rPr>
            </w:pPr>
          </w:p>
        </w:tc>
        <w:tc>
          <w:tcPr>
            <w:tcW w:w="1028" w:type="dxa"/>
          </w:tcPr>
          <w:p w:rsidR="00CC4844" w:rsidRDefault="00CC4844" w14:paraId="54C96359"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טקסט </w:t>
            </w:r>
            <w:r>
              <w:rPr>
                <w:rtl/>
                <w:lang w:bidi="he-IL"/>
              </w:rPr>
              <w:t>–</w:t>
            </w:r>
            <w:r>
              <w:rPr>
                <w:rFonts w:hint="cs"/>
                <w:rtl/>
                <w:lang w:bidi="he-IL"/>
              </w:rPr>
              <w:t xml:space="preserve"> לקריאה בלבד</w:t>
            </w:r>
          </w:p>
        </w:tc>
        <w:tc>
          <w:tcPr>
            <w:tcW w:w="2552" w:type="dxa"/>
          </w:tcPr>
          <w:p w:rsidR="00CC4844" w:rsidRDefault="00CC4844" w14:paraId="4CF52D64"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 קבוע</w:t>
            </w:r>
          </w:p>
          <w:p w:rsidR="00CC4844" w:rsidP="00DD5C8D" w:rsidRDefault="00CC4844" w14:paraId="16E41F59"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3967" w:type="dxa"/>
          </w:tcPr>
          <w:p w:rsidRPr="00C317A3" w:rsidR="00CC4844" w:rsidRDefault="00CC4844" w14:paraId="4893604A"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טקסט</w:t>
            </w:r>
          </w:p>
        </w:tc>
      </w:tr>
      <w:tr w:rsidR="00CC4844" w14:paraId="7E06695A" w14:textId="77777777">
        <w:tc>
          <w:tcPr>
            <w:cnfStyle w:val="001000000000" w:firstRow="0" w:lastRow="0" w:firstColumn="1" w:lastColumn="0" w:oddVBand="0" w:evenVBand="0" w:oddHBand="0" w:evenHBand="0" w:firstRowFirstColumn="0" w:firstRowLastColumn="0" w:lastRowFirstColumn="0" w:lastRowLastColumn="0"/>
            <w:tcW w:w="3216" w:type="dxa"/>
          </w:tcPr>
          <w:p w:rsidRPr="00602447" w:rsidR="00CC4844" w:rsidRDefault="00CC4844" w14:paraId="6A2539F9" w14:textId="77777777">
            <w:pPr>
              <w:bidi/>
              <w:rPr>
                <w:b w:val="0"/>
                <w:bCs w:val="0"/>
                <w:rtl/>
                <w:lang w:bidi="he-IL"/>
              </w:rPr>
            </w:pPr>
            <w:r w:rsidRPr="00602447">
              <w:rPr>
                <w:rFonts w:hint="cs"/>
                <w:b w:val="0"/>
                <w:bCs w:val="0"/>
                <w:rtl/>
                <w:lang w:bidi="he-IL"/>
              </w:rPr>
              <w:t>טקסט משני</w:t>
            </w:r>
          </w:p>
          <w:p w:rsidRPr="008F7F9F" w:rsidR="00CC4844" w:rsidRDefault="004F2693" w14:paraId="312DE85D" w14:textId="1F07EF2E">
            <w:pPr>
              <w:bidi/>
              <w:rPr>
                <w:rtl/>
                <w:lang w:bidi="he-IL"/>
              </w:rPr>
            </w:pPr>
            <w:r w:rsidRPr="004F2693">
              <w:rPr>
                <w:rFonts w:cs="Arial"/>
                <w:noProof/>
                <w:rtl/>
                <w:lang w:bidi="he-IL"/>
              </w:rPr>
              <w:drawing>
                <wp:inline distT="0" distB="0" distL="0" distR="0" wp14:anchorId="0E6F724F" wp14:editId="603B017E">
                  <wp:extent cx="1525785" cy="203982"/>
                  <wp:effectExtent l="0" t="0" r="0" b="5715"/>
                  <wp:docPr id="1271557096" name="Picture 1271557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57096" name=""/>
                          <pic:cNvPicPr/>
                        </pic:nvPicPr>
                        <pic:blipFill>
                          <a:blip r:embed="rId73"/>
                          <a:stretch>
                            <a:fillRect/>
                          </a:stretch>
                        </pic:blipFill>
                        <pic:spPr>
                          <a:xfrm>
                            <a:off x="0" y="0"/>
                            <a:ext cx="1529580" cy="204489"/>
                          </a:xfrm>
                          <a:prstGeom prst="rect">
                            <a:avLst/>
                          </a:prstGeom>
                        </pic:spPr>
                      </pic:pic>
                    </a:graphicData>
                  </a:graphic>
                </wp:inline>
              </w:drawing>
            </w:r>
          </w:p>
        </w:tc>
        <w:tc>
          <w:tcPr>
            <w:tcW w:w="1028" w:type="dxa"/>
          </w:tcPr>
          <w:p w:rsidR="00CC4844" w:rsidRDefault="00CC4844" w14:paraId="493808A2"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טקסט </w:t>
            </w:r>
            <w:r>
              <w:rPr>
                <w:rtl/>
                <w:lang w:bidi="he-IL"/>
              </w:rPr>
              <w:t>–</w:t>
            </w:r>
            <w:r>
              <w:rPr>
                <w:rFonts w:hint="cs"/>
                <w:rtl/>
                <w:lang w:bidi="he-IL"/>
              </w:rPr>
              <w:t xml:space="preserve"> לקריאה בלבד</w:t>
            </w:r>
          </w:p>
        </w:tc>
        <w:tc>
          <w:tcPr>
            <w:tcW w:w="2552" w:type="dxa"/>
          </w:tcPr>
          <w:p w:rsidR="00CC4844" w:rsidRDefault="00CC4844" w14:paraId="05B00852"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 קבוע</w:t>
            </w:r>
          </w:p>
          <w:p w:rsidR="00CC4844" w:rsidP="00DD5C8D" w:rsidRDefault="00CC4844" w14:paraId="0D24FB66"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c>
          <w:tcPr>
            <w:tcW w:w="3967" w:type="dxa"/>
          </w:tcPr>
          <w:p w:rsidR="00CC4844" w:rsidRDefault="00CC4844" w14:paraId="5ECD1E0B"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טקסט</w:t>
            </w:r>
          </w:p>
        </w:tc>
      </w:tr>
      <w:tr w:rsidR="00CC4844" w14:paraId="5169F5E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CC4844" w:rsidRDefault="00CC4844" w14:paraId="5704AE56" w14:textId="77777777">
            <w:pPr>
              <w:bidi/>
              <w:rPr>
                <w:b w:val="0"/>
                <w:bCs w:val="0"/>
                <w:rtl/>
                <w:lang w:bidi="he-IL"/>
              </w:rPr>
            </w:pPr>
            <w:r w:rsidRPr="008F7F9F">
              <w:rPr>
                <w:rFonts w:hint="cs"/>
                <w:b w:val="0"/>
                <w:bCs w:val="0"/>
                <w:rtl/>
                <w:lang w:bidi="he-IL"/>
              </w:rPr>
              <w:t>ביטול</w:t>
            </w:r>
            <w:r>
              <w:rPr>
                <w:rFonts w:hint="cs"/>
                <w:rtl/>
                <w:lang w:bidi="he-IL"/>
              </w:rPr>
              <w:t xml:space="preserve"> </w:t>
            </w:r>
            <w:r w:rsidRPr="008F7F9F">
              <w:rPr>
                <w:b w:val="0"/>
                <w:bCs w:val="0"/>
                <w:rtl/>
                <w:lang w:bidi="he-IL"/>
              </w:rPr>
              <w:t>–</w:t>
            </w:r>
            <w:r w:rsidRPr="008F7F9F">
              <w:rPr>
                <w:rFonts w:hint="cs"/>
                <w:b w:val="0"/>
                <w:bCs w:val="0"/>
                <w:rtl/>
                <w:lang w:bidi="he-IL"/>
              </w:rPr>
              <w:t xml:space="preserve"> סגירת מסך</w:t>
            </w:r>
          </w:p>
          <w:p w:rsidR="00CC4844" w:rsidRDefault="00CC4844" w14:paraId="69A0F0D5" w14:textId="77777777">
            <w:pPr>
              <w:bidi/>
              <w:rPr>
                <w:rFonts w:cs="Arial"/>
                <w:rtl/>
                <w:lang w:bidi="he-IL"/>
              </w:rPr>
            </w:pPr>
            <w:r w:rsidRPr="00CF054F">
              <w:rPr>
                <w:rFonts w:cs="Arial"/>
                <w:noProof/>
                <w:rtl/>
                <w:lang w:bidi="he-IL"/>
              </w:rPr>
              <w:drawing>
                <wp:inline distT="0" distB="0" distL="0" distR="0" wp14:anchorId="695C3FCC" wp14:editId="13086A86">
                  <wp:extent cx="260498" cy="228600"/>
                  <wp:effectExtent l="0" t="0" r="6350" b="0"/>
                  <wp:docPr id="1683966327" name="Picture 168396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027" cy="229942"/>
                          </a:xfrm>
                          <a:prstGeom prst="rect">
                            <a:avLst/>
                          </a:prstGeom>
                        </pic:spPr>
                      </pic:pic>
                    </a:graphicData>
                  </a:graphic>
                </wp:inline>
              </w:drawing>
            </w:r>
          </w:p>
          <w:p w:rsidRPr="00CF054F" w:rsidR="00CC4844" w:rsidRDefault="00CC4844" w14:paraId="5E44022E" w14:textId="77777777">
            <w:pPr>
              <w:bidi/>
              <w:rPr>
                <w:rFonts w:cs="Arial"/>
                <w:b w:val="0"/>
                <w:bCs w:val="0"/>
                <w:rtl/>
                <w:lang w:bidi="he-IL"/>
              </w:rPr>
            </w:pPr>
          </w:p>
        </w:tc>
        <w:tc>
          <w:tcPr>
            <w:tcW w:w="1028" w:type="dxa"/>
          </w:tcPr>
          <w:p w:rsidR="00CC4844" w:rsidRDefault="00CC4844" w14:paraId="721480A4"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552" w:type="dxa"/>
          </w:tcPr>
          <w:p w:rsidR="00CC4844" w:rsidRDefault="00CC4844" w14:paraId="1797FCEE"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3967" w:type="dxa"/>
          </w:tcPr>
          <w:p w:rsidR="00CC4844" w:rsidRDefault="00CC4844" w14:paraId="3CCEF8EC"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r>
              <w:rPr>
                <w:rFonts w:hint="cs"/>
                <w:rtl/>
                <w:lang w:bidi="he-IL"/>
              </w:rPr>
              <w:t xml:space="preserve"> </w:t>
            </w:r>
          </w:p>
          <w:p w:rsidR="00CC4844" w:rsidRDefault="00CC4844" w14:paraId="6B3053FE"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CC4844" w:rsidRDefault="00CC4844" w14:paraId="38132472" w14:textId="77777777">
            <w:pPr>
              <w:pStyle w:val="a3"/>
              <w:numPr>
                <w:ilvl w:val="0"/>
                <w:numId w:val="13"/>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סגירת מסך פופ-אפ, חזרה לדף נוכחי</w:t>
            </w:r>
          </w:p>
        </w:tc>
      </w:tr>
      <w:tr w:rsidR="00CC4844" w14:paraId="0965C09C" w14:textId="77777777">
        <w:tc>
          <w:tcPr>
            <w:cnfStyle w:val="001000000000" w:firstRow="0" w:lastRow="0" w:firstColumn="1" w:lastColumn="0" w:oddVBand="0" w:evenVBand="0" w:oddHBand="0" w:evenHBand="0" w:firstRowFirstColumn="0" w:firstRowLastColumn="0" w:lastRowFirstColumn="0" w:lastRowLastColumn="0"/>
            <w:tcW w:w="3216" w:type="dxa"/>
          </w:tcPr>
          <w:p w:rsidR="00CC4844" w:rsidRDefault="00CC4844" w14:paraId="690BFD4E" w14:textId="77777777">
            <w:pPr>
              <w:bidi/>
              <w:rPr>
                <w:b w:val="0"/>
                <w:bCs w:val="0"/>
                <w:rtl/>
                <w:lang w:bidi="he-IL"/>
              </w:rPr>
            </w:pPr>
            <w:r>
              <w:rPr>
                <w:rFonts w:hint="cs"/>
                <w:b w:val="0"/>
                <w:bCs w:val="0"/>
                <w:rtl/>
                <w:lang w:bidi="he-IL"/>
              </w:rPr>
              <w:t>אישור</w:t>
            </w:r>
          </w:p>
          <w:p w:rsidR="00CC4844" w:rsidRDefault="00CC4844" w14:paraId="0C017760" w14:textId="77777777">
            <w:pPr>
              <w:bidi/>
              <w:rPr>
                <w:rFonts w:cs="Arial"/>
                <w:rtl/>
                <w:lang w:bidi="he-IL"/>
              </w:rPr>
            </w:pPr>
            <w:r w:rsidRPr="00562F4A">
              <w:rPr>
                <w:rFonts w:cs="Arial"/>
                <w:noProof/>
                <w:rtl/>
                <w:lang w:bidi="he-IL"/>
              </w:rPr>
              <w:drawing>
                <wp:inline distT="0" distB="0" distL="0" distR="0" wp14:anchorId="44EB625B" wp14:editId="1529286F">
                  <wp:extent cx="768698" cy="253218"/>
                  <wp:effectExtent l="0" t="0" r="0" b="0"/>
                  <wp:docPr id="990490452" name="Picture 99049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5854" name=""/>
                          <pic:cNvPicPr/>
                        </pic:nvPicPr>
                        <pic:blipFill>
                          <a:blip r:embed="rId60"/>
                          <a:stretch>
                            <a:fillRect/>
                          </a:stretch>
                        </pic:blipFill>
                        <pic:spPr>
                          <a:xfrm>
                            <a:off x="0" y="0"/>
                            <a:ext cx="773911" cy="254935"/>
                          </a:xfrm>
                          <a:prstGeom prst="rect">
                            <a:avLst/>
                          </a:prstGeom>
                        </pic:spPr>
                      </pic:pic>
                    </a:graphicData>
                  </a:graphic>
                </wp:inline>
              </w:drawing>
            </w:r>
          </w:p>
          <w:p w:rsidRPr="00CF054F" w:rsidR="00CC4844" w:rsidRDefault="00CC4844" w14:paraId="2F4D4FC7" w14:textId="77777777">
            <w:pPr>
              <w:bidi/>
              <w:rPr>
                <w:rFonts w:cs="Arial"/>
                <w:b w:val="0"/>
                <w:bCs w:val="0"/>
                <w:rtl/>
                <w:lang w:bidi="he-IL"/>
              </w:rPr>
            </w:pPr>
          </w:p>
        </w:tc>
        <w:tc>
          <w:tcPr>
            <w:tcW w:w="1028" w:type="dxa"/>
          </w:tcPr>
          <w:p w:rsidR="00CC4844" w:rsidRDefault="00CC4844" w14:paraId="43FA5E15"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כפתור</w:t>
            </w:r>
          </w:p>
        </w:tc>
        <w:tc>
          <w:tcPr>
            <w:tcW w:w="2552" w:type="dxa"/>
          </w:tcPr>
          <w:p w:rsidR="00CC4844" w:rsidRDefault="00CC4844" w14:paraId="76F82ED5"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c>
          <w:tcPr>
            <w:tcW w:w="3967" w:type="dxa"/>
          </w:tcPr>
          <w:p w:rsidR="00CC4844" w:rsidRDefault="00CC4844" w14:paraId="2A298E1A"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r>
              <w:rPr>
                <w:rFonts w:hint="cs"/>
                <w:rtl/>
                <w:lang w:bidi="he-IL"/>
              </w:rPr>
              <w:t xml:space="preserve"> </w:t>
            </w:r>
            <w:r>
              <w:rPr>
                <w:rtl/>
                <w:lang w:bidi="he-IL"/>
              </w:rPr>
              <w:t>–</w:t>
            </w:r>
            <w:r>
              <w:rPr>
                <w:rFonts w:hint="cs"/>
                <w:rtl/>
                <w:lang w:bidi="he-IL"/>
              </w:rPr>
              <w:t xml:space="preserve"> בפוקוס כברירת מחדל</w:t>
            </w:r>
          </w:p>
          <w:p w:rsidR="00CC4844" w:rsidRDefault="00CC4844" w14:paraId="173D4481" w14:textId="77777777">
            <w:pPr>
              <w:bidi/>
              <w:cnfStyle w:val="000000000000" w:firstRow="0" w:lastRow="0" w:firstColumn="0" w:lastColumn="0" w:oddVBand="0" w:evenVBand="0" w:oddHBand="0" w:evenHBand="0" w:firstRowFirstColumn="0" w:firstRowLastColumn="0" w:lastRowFirstColumn="0" w:lastRowLastColumn="0"/>
              <w:rPr>
                <w:lang w:bidi="he-IL"/>
              </w:rPr>
            </w:pPr>
            <w:r w:rsidRPr="001D4182">
              <w:rPr>
                <w:rFonts w:hint="cs"/>
                <w:b/>
                <w:bCs/>
                <w:rtl/>
                <w:lang w:bidi="he-IL"/>
              </w:rPr>
              <w:t>פעולות</w:t>
            </w:r>
            <w:r>
              <w:rPr>
                <w:rFonts w:hint="cs"/>
                <w:rtl/>
                <w:lang w:bidi="he-IL"/>
              </w:rPr>
              <w:t xml:space="preserve">: </w:t>
            </w:r>
          </w:p>
          <w:p w:rsidR="00CC4844" w:rsidRDefault="00CC4844" w14:paraId="2479C02A" w14:textId="77777777">
            <w:pPr>
              <w:pStyle w:val="a3"/>
              <w:numPr>
                <w:ilvl w:val="0"/>
                <w:numId w:val="13"/>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לסגור מסך פופ-אפ נוכחי</w:t>
            </w:r>
          </w:p>
          <w:p w:rsidR="00CC4844" w:rsidRDefault="008A5ED0" w14:paraId="6DCDC0AE" w14:textId="15827DE8">
            <w:pPr>
              <w:pStyle w:val="a3"/>
              <w:numPr>
                <w:ilvl w:val="0"/>
                <w:numId w:val="13"/>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להמשיך </w:t>
            </w:r>
            <w:r w:rsidR="00337596">
              <w:rPr>
                <w:rFonts w:hint="cs"/>
                <w:rtl/>
                <w:lang w:bidi="he-IL"/>
              </w:rPr>
              <w:t xml:space="preserve">לפעול לפי אפיון של </w:t>
            </w:r>
            <w:r w:rsidRPr="0098622A" w:rsidR="00337596">
              <w:rPr>
                <w:rFonts w:hint="cs"/>
                <w:b/>
                <w:bCs/>
                <w:rtl/>
                <w:lang w:bidi="he-IL"/>
              </w:rPr>
              <w:t>תהליך 5 "הגשת/עדכון נמנע או הגשת /עדכון הצעה"</w:t>
            </w:r>
            <w:r w:rsidR="00337596">
              <w:rPr>
                <w:rFonts w:hint="cs"/>
                <w:b/>
                <w:bCs/>
                <w:rtl/>
                <w:lang w:bidi="he-IL"/>
              </w:rPr>
              <w:t>.</w:t>
            </w:r>
          </w:p>
        </w:tc>
      </w:tr>
      <w:tr w:rsidR="00CC4844" w14:paraId="34409AA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CC4844" w:rsidRDefault="00CC4844" w14:paraId="1F9ADBA5" w14:textId="77777777">
            <w:pPr>
              <w:bidi/>
              <w:rPr>
                <w:b w:val="0"/>
                <w:bCs w:val="0"/>
                <w:rtl/>
                <w:lang w:bidi="he-IL"/>
              </w:rPr>
            </w:pPr>
            <w:r>
              <w:rPr>
                <w:rFonts w:hint="cs"/>
                <w:b w:val="0"/>
                <w:bCs w:val="0"/>
                <w:rtl/>
                <w:lang w:bidi="he-IL"/>
              </w:rPr>
              <w:t>ביטול</w:t>
            </w:r>
          </w:p>
          <w:p w:rsidR="00CC4844" w:rsidRDefault="00CC4844" w14:paraId="12E8FA8C" w14:textId="77777777">
            <w:pPr>
              <w:bidi/>
              <w:rPr>
                <w:rFonts w:cs="Arial"/>
                <w:rtl/>
                <w:lang w:bidi="he-IL"/>
              </w:rPr>
            </w:pPr>
            <w:r w:rsidRPr="00562F4A">
              <w:rPr>
                <w:rFonts w:cs="Arial"/>
                <w:noProof/>
                <w:rtl/>
                <w:lang w:bidi="he-IL"/>
              </w:rPr>
              <w:drawing>
                <wp:inline distT="0" distB="0" distL="0" distR="0" wp14:anchorId="6700E8F6" wp14:editId="28F61FE0">
                  <wp:extent cx="811404" cy="267286"/>
                  <wp:effectExtent l="0" t="0" r="8255" b="0"/>
                  <wp:docPr id="425010342" name="Picture 42501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59640" name=""/>
                          <pic:cNvPicPr/>
                        </pic:nvPicPr>
                        <pic:blipFill>
                          <a:blip r:embed="rId61"/>
                          <a:stretch>
                            <a:fillRect/>
                          </a:stretch>
                        </pic:blipFill>
                        <pic:spPr>
                          <a:xfrm>
                            <a:off x="0" y="0"/>
                            <a:ext cx="819269" cy="269877"/>
                          </a:xfrm>
                          <a:prstGeom prst="rect">
                            <a:avLst/>
                          </a:prstGeom>
                        </pic:spPr>
                      </pic:pic>
                    </a:graphicData>
                  </a:graphic>
                </wp:inline>
              </w:drawing>
            </w:r>
          </w:p>
          <w:p w:rsidRPr="001C24CE" w:rsidR="00CC4844" w:rsidRDefault="00CC4844" w14:paraId="0EE089C8" w14:textId="77777777">
            <w:pPr>
              <w:bidi/>
              <w:rPr>
                <w:rtl/>
                <w:lang w:bidi="he-IL"/>
              </w:rPr>
            </w:pPr>
          </w:p>
        </w:tc>
        <w:tc>
          <w:tcPr>
            <w:tcW w:w="1028" w:type="dxa"/>
          </w:tcPr>
          <w:p w:rsidR="00CC4844" w:rsidRDefault="00CC4844" w14:paraId="5712649E"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552" w:type="dxa"/>
          </w:tcPr>
          <w:p w:rsidR="00CC4844" w:rsidRDefault="00CC4844" w14:paraId="77AAEC9E"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3967" w:type="dxa"/>
          </w:tcPr>
          <w:p w:rsidR="00CC4844" w:rsidRDefault="00CC4844" w14:paraId="734466D3"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p>
          <w:p w:rsidR="00272F79" w:rsidRDefault="00CC4844" w14:paraId="2AF69721"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 xml:space="preserve">: </w:t>
            </w:r>
          </w:p>
          <w:p w:rsidR="00CC4844" w:rsidP="001D367F" w:rsidRDefault="00CC4844" w14:paraId="66CD59A9" w14:textId="77777777">
            <w:pPr>
              <w:pStyle w:val="a3"/>
              <w:numPr>
                <w:ilvl w:val="0"/>
                <w:numId w:val="45"/>
              </w:numPr>
              <w:bidi/>
              <w:cnfStyle w:val="000000100000" w:firstRow="0" w:lastRow="0" w:firstColumn="0" w:lastColumn="0" w:oddVBand="0" w:evenVBand="0" w:oddHBand="1" w:evenHBand="0" w:firstRowFirstColumn="0" w:firstRowLastColumn="0" w:lastRowFirstColumn="0" w:lastRowLastColumn="0"/>
              <w:rPr>
                <w:lang w:bidi="he-IL"/>
              </w:rPr>
            </w:pPr>
            <w:r w:rsidRPr="008D12B6">
              <w:rPr>
                <w:rFonts w:hint="cs"/>
                <w:rtl/>
                <w:lang w:bidi="he-IL"/>
              </w:rPr>
              <w:t xml:space="preserve">לסגור </w:t>
            </w:r>
            <w:r>
              <w:rPr>
                <w:rFonts w:hint="cs"/>
                <w:rtl/>
                <w:lang w:bidi="he-IL"/>
              </w:rPr>
              <w:t>מסך פופ-אפ נוכחי</w:t>
            </w:r>
          </w:p>
          <w:p w:rsidRPr="008D12B6" w:rsidR="00272F79" w:rsidP="001D367F" w:rsidRDefault="00272F79" w14:paraId="2229AF8E" w14:textId="50C0B413">
            <w:pPr>
              <w:pStyle w:val="a3"/>
              <w:numPr>
                <w:ilvl w:val="0"/>
                <w:numId w:val="45"/>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לעצור</w:t>
            </w:r>
            <w:r w:rsidR="004A51E6">
              <w:rPr>
                <w:rFonts w:hint="cs"/>
                <w:rtl/>
                <w:lang w:bidi="he-IL"/>
              </w:rPr>
              <w:t xml:space="preserve"> פעולה שהופעלה</w:t>
            </w:r>
            <w:r>
              <w:rPr>
                <w:rFonts w:hint="cs"/>
                <w:rtl/>
                <w:lang w:bidi="he-IL"/>
              </w:rPr>
              <w:t xml:space="preserve"> לפי אפיון של </w:t>
            </w:r>
            <w:r w:rsidRPr="0098622A">
              <w:rPr>
                <w:rFonts w:hint="cs"/>
                <w:b/>
                <w:bCs/>
                <w:rtl/>
                <w:lang w:bidi="he-IL"/>
              </w:rPr>
              <w:t>תהליך 5 "הגשת/עדכון נמנע או הגשת /עדכון הצעה"</w:t>
            </w:r>
            <w:r>
              <w:rPr>
                <w:rFonts w:hint="cs"/>
                <w:b/>
                <w:bCs/>
                <w:rtl/>
                <w:lang w:bidi="he-IL"/>
              </w:rPr>
              <w:t>.</w:t>
            </w:r>
          </w:p>
        </w:tc>
      </w:tr>
    </w:tbl>
    <w:p w:rsidRPr="00CC4844" w:rsidR="00CC4844" w:rsidP="00CC4844" w:rsidRDefault="00CC4844" w14:paraId="0BB3F02C" w14:textId="77777777">
      <w:pPr>
        <w:bidi/>
        <w:rPr>
          <w:rtl/>
          <w:lang w:bidi="he-IL"/>
        </w:rPr>
      </w:pPr>
    </w:p>
    <w:p w:rsidRPr="000B27EA" w:rsidR="000B27EA" w:rsidP="000B27EA" w:rsidRDefault="000B27EA" w14:paraId="409AD095" w14:textId="77777777">
      <w:pPr>
        <w:bidi/>
        <w:rPr>
          <w:rtl/>
          <w:lang w:bidi="he-IL"/>
        </w:rPr>
      </w:pPr>
    </w:p>
    <w:p w:rsidR="007B3F57" w:rsidP="00836E85" w:rsidRDefault="007B3F57" w14:paraId="44818325" w14:textId="3B8DBE2E">
      <w:pPr>
        <w:pStyle w:val="1"/>
        <w:bidi/>
        <w:rPr>
          <w:rtl/>
          <w:lang w:bidi="he-IL"/>
        </w:rPr>
      </w:pPr>
      <w:bookmarkStart w:name="_Toc153118399" w:id="27"/>
      <w:r>
        <w:rPr>
          <w:rFonts w:hint="cs"/>
          <w:rtl/>
          <w:lang w:bidi="he-IL"/>
        </w:rPr>
        <w:t xml:space="preserve">מסכי המערכת </w:t>
      </w:r>
      <w:r>
        <w:rPr>
          <w:rtl/>
          <w:lang w:bidi="he-IL"/>
        </w:rPr>
        <w:t>–</w:t>
      </w:r>
      <w:r>
        <w:rPr>
          <w:rFonts w:hint="cs"/>
          <w:rtl/>
          <w:lang w:bidi="he-IL"/>
        </w:rPr>
        <w:t xml:space="preserve"> אגף הנדסה ובינוי</w:t>
      </w:r>
      <w:bookmarkEnd w:id="27"/>
    </w:p>
    <w:p w:rsidR="00EE32F3" w:rsidP="004D04EC" w:rsidRDefault="00EE32F3" w14:paraId="41E2CAF7" w14:textId="4A1DD3EE">
      <w:pPr>
        <w:pStyle w:val="2"/>
        <w:bidi/>
        <w:rPr>
          <w:rtl/>
          <w:lang w:bidi="he-IL"/>
        </w:rPr>
      </w:pPr>
      <w:bookmarkStart w:name="_Toc153118400" w:id="28"/>
      <w:r>
        <w:rPr>
          <w:rFonts w:hint="cs"/>
          <w:rtl/>
          <w:lang w:bidi="he-IL"/>
        </w:rPr>
        <w:t>באנר ראשי</w:t>
      </w:r>
      <w:r w:rsidR="00147724">
        <w:rPr>
          <w:rFonts w:hint="cs"/>
          <w:rtl/>
          <w:lang w:bidi="he-IL"/>
        </w:rPr>
        <w:t xml:space="preserve"> </w:t>
      </w:r>
      <w:r w:rsidR="005A445C">
        <w:rPr>
          <w:rFonts w:hint="cs"/>
          <w:rtl/>
          <w:lang w:bidi="he-IL"/>
        </w:rPr>
        <w:t xml:space="preserve">המופיע </w:t>
      </w:r>
      <w:r w:rsidR="00147724">
        <w:rPr>
          <w:rFonts w:hint="cs"/>
          <w:rtl/>
          <w:lang w:bidi="he-IL"/>
        </w:rPr>
        <w:t>בכל מסכי מערכת</w:t>
      </w:r>
      <w:bookmarkEnd w:id="28"/>
    </w:p>
    <w:p w:rsidR="00B87556" w:rsidP="00B87556" w:rsidRDefault="007F1AB6" w14:paraId="3EFFAE38" w14:textId="75622D4C">
      <w:pPr>
        <w:bidi/>
        <w:rPr>
          <w:rtl/>
          <w:lang w:bidi="he-IL"/>
        </w:rPr>
      </w:pPr>
      <w:r>
        <w:rPr>
          <w:rFonts w:hint="cs"/>
          <w:rtl/>
          <w:lang w:bidi="he-IL"/>
        </w:rPr>
        <w:t>באנר מלווה את כל מסכי מערכת.</w:t>
      </w:r>
      <w:r w:rsidR="0086655E">
        <w:rPr>
          <w:rFonts w:hint="cs"/>
          <w:rtl/>
          <w:lang w:bidi="he-IL"/>
        </w:rPr>
        <w:t xml:space="preserve"> המידע שמוצג בבאנר הינו דינמי ומשתנה בהתאם </w:t>
      </w:r>
      <w:r w:rsidR="00746FE4">
        <w:rPr>
          <w:rFonts w:hint="cs"/>
          <w:rtl/>
          <w:lang w:bidi="he-IL"/>
        </w:rPr>
        <w:t>ל</w:t>
      </w:r>
      <w:r w:rsidR="00D92605">
        <w:rPr>
          <w:rFonts w:hint="cs"/>
          <w:rtl/>
          <w:lang w:bidi="he-IL"/>
        </w:rPr>
        <w:t xml:space="preserve">נתוני </w:t>
      </w:r>
      <w:r w:rsidR="00C95246">
        <w:rPr>
          <w:rFonts w:hint="cs"/>
          <w:rtl/>
          <w:lang w:bidi="he-IL"/>
        </w:rPr>
        <w:t>ה</w:t>
      </w:r>
      <w:r w:rsidR="00D92605">
        <w:rPr>
          <w:rFonts w:hint="cs"/>
          <w:rtl/>
          <w:lang w:bidi="he-IL"/>
        </w:rPr>
        <w:t>מכרז ו</w:t>
      </w:r>
      <w:r w:rsidR="00CF6958">
        <w:rPr>
          <w:rFonts w:hint="cs"/>
          <w:rtl/>
          <w:lang w:bidi="he-IL"/>
        </w:rPr>
        <w:t>בהתאם ל</w:t>
      </w:r>
      <w:r w:rsidR="00195E14">
        <w:rPr>
          <w:rFonts w:hint="cs"/>
          <w:rtl/>
          <w:lang w:bidi="he-IL"/>
        </w:rPr>
        <w:t>סטטוסים שונים של</w:t>
      </w:r>
      <w:r w:rsidR="00822FF7">
        <w:rPr>
          <w:rFonts w:hint="cs"/>
          <w:rtl/>
          <w:lang w:bidi="he-IL"/>
        </w:rPr>
        <w:t xml:space="preserve"> תהליך</w:t>
      </w:r>
      <w:r w:rsidR="00B06137">
        <w:rPr>
          <w:rFonts w:hint="cs"/>
          <w:rtl/>
          <w:lang w:bidi="he-IL"/>
        </w:rPr>
        <w:t xml:space="preserve"> הגשת מענה</w:t>
      </w:r>
    </w:p>
    <w:p w:rsidR="009B0790" w:rsidP="009B0790" w:rsidRDefault="00E53EDF" w14:paraId="34FBCD61" w14:textId="5F50AE8F">
      <w:pPr>
        <w:bidi/>
        <w:rPr>
          <w:rtl/>
          <w:lang w:bidi="he-IL"/>
        </w:rPr>
      </w:pPr>
      <w:r w:rsidRPr="00E53EDF">
        <w:rPr>
          <w:rFonts w:cs="Arial"/>
          <w:noProof/>
          <w:rtl/>
          <w:lang w:bidi="he-IL"/>
        </w:rPr>
        <w:lastRenderedPageBreak/>
        <w:drawing>
          <wp:inline distT="0" distB="0" distL="0" distR="0" wp14:anchorId="35457DF0" wp14:editId="2F2DF55A">
            <wp:extent cx="5731510" cy="954405"/>
            <wp:effectExtent l="0" t="0" r="2540" b="0"/>
            <wp:docPr id="1406861892" name="Picture 140686189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61892" name="Picture 1" descr="A screenshot of a chat&#10;&#10;Description automatically generated"/>
                    <pic:cNvPicPr/>
                  </pic:nvPicPr>
                  <pic:blipFill>
                    <a:blip r:embed="rId74"/>
                    <a:stretch>
                      <a:fillRect/>
                    </a:stretch>
                  </pic:blipFill>
                  <pic:spPr>
                    <a:xfrm>
                      <a:off x="0" y="0"/>
                      <a:ext cx="5731510" cy="954405"/>
                    </a:xfrm>
                    <a:prstGeom prst="rect">
                      <a:avLst/>
                    </a:prstGeom>
                  </pic:spPr>
                </pic:pic>
              </a:graphicData>
            </a:graphic>
          </wp:inline>
        </w:drawing>
      </w:r>
    </w:p>
    <w:tbl>
      <w:tblPr>
        <w:tblStyle w:val="4-5"/>
        <w:bidiVisual/>
        <w:tblW w:w="10763" w:type="dxa"/>
        <w:tblInd w:w="-826" w:type="dxa"/>
        <w:tblLook w:val="04A0" w:firstRow="1" w:lastRow="0" w:firstColumn="1" w:lastColumn="0" w:noHBand="0" w:noVBand="1"/>
      </w:tblPr>
      <w:tblGrid>
        <w:gridCol w:w="3804"/>
        <w:gridCol w:w="992"/>
        <w:gridCol w:w="2325"/>
        <w:gridCol w:w="3642"/>
      </w:tblGrid>
      <w:tr w:rsidR="004A4F50" w:rsidTr="008F6B76" w14:paraId="4B099E6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4" w:type="dxa"/>
          </w:tcPr>
          <w:p w:rsidR="00B76F20" w:rsidP="00DF5B71" w:rsidRDefault="00B76F20" w14:paraId="5FF15404" w14:textId="77777777">
            <w:pPr>
              <w:bidi/>
              <w:rPr>
                <w:rtl/>
                <w:lang w:bidi="he-IL"/>
              </w:rPr>
            </w:pPr>
            <w:r>
              <w:rPr>
                <w:rFonts w:hint="cs"/>
                <w:rtl/>
                <w:lang w:bidi="he-IL"/>
              </w:rPr>
              <w:t>רכיב</w:t>
            </w:r>
          </w:p>
        </w:tc>
        <w:tc>
          <w:tcPr>
            <w:tcW w:w="992" w:type="dxa"/>
          </w:tcPr>
          <w:p w:rsidR="00B76F20" w:rsidP="00DF5B71" w:rsidRDefault="00B76F20" w14:paraId="48310B5F"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סוג רכיב / שדה</w:t>
            </w:r>
          </w:p>
        </w:tc>
        <w:tc>
          <w:tcPr>
            <w:tcW w:w="2325" w:type="dxa"/>
          </w:tcPr>
          <w:p w:rsidR="00B76F20" w:rsidP="00DF5B71" w:rsidRDefault="00B76F20" w14:paraId="1C8E2743"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מקור נתונים</w:t>
            </w:r>
          </w:p>
        </w:tc>
        <w:tc>
          <w:tcPr>
            <w:tcW w:w="3642" w:type="dxa"/>
          </w:tcPr>
          <w:p w:rsidR="00B76F20" w:rsidP="00DF5B71" w:rsidRDefault="00B76F20" w14:paraId="1484F076"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פונקציונאליות</w:t>
            </w:r>
          </w:p>
        </w:tc>
      </w:tr>
      <w:tr w:rsidR="004A4F50" w:rsidTr="008F6B76" w14:paraId="34D1246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4" w:type="dxa"/>
          </w:tcPr>
          <w:p w:rsidRPr="00606643" w:rsidR="00970AA1" w:rsidP="00DF5B71" w:rsidRDefault="00606643" w14:paraId="59E2C56B" w14:textId="2BACCF1B">
            <w:pPr>
              <w:bidi/>
              <w:rPr>
                <w:b w:val="0"/>
                <w:bCs w:val="0"/>
                <w:rtl/>
                <w:lang w:bidi="he-IL"/>
              </w:rPr>
            </w:pPr>
            <w:r w:rsidRPr="00606643">
              <w:rPr>
                <w:rFonts w:hint="cs"/>
                <w:b w:val="0"/>
                <w:bCs w:val="0"/>
                <w:rtl/>
                <w:lang w:bidi="he-IL"/>
              </w:rPr>
              <w:t>שם מכרז</w:t>
            </w:r>
          </w:p>
          <w:p w:rsidR="00B76F20" w:rsidP="00970AA1" w:rsidRDefault="000063F9" w14:paraId="1A6A923E" w14:textId="77777777">
            <w:pPr>
              <w:bidi/>
              <w:rPr>
                <w:rtl/>
                <w:lang w:bidi="he-IL"/>
              </w:rPr>
            </w:pPr>
            <w:r w:rsidRPr="000063F9">
              <w:rPr>
                <w:rFonts w:cs="Arial"/>
                <w:noProof/>
                <w:rtl/>
                <w:lang w:bidi="he-IL"/>
              </w:rPr>
              <w:drawing>
                <wp:inline distT="0" distB="0" distL="0" distR="0" wp14:anchorId="02331426" wp14:editId="135633CD">
                  <wp:extent cx="2278736" cy="135825"/>
                  <wp:effectExtent l="0" t="0" r="0" b="0"/>
                  <wp:docPr id="642148954" name="Picture 64214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48954" name=""/>
                          <pic:cNvPicPr/>
                        </pic:nvPicPr>
                        <pic:blipFill>
                          <a:blip r:embed="rId75"/>
                          <a:stretch>
                            <a:fillRect/>
                          </a:stretch>
                        </pic:blipFill>
                        <pic:spPr>
                          <a:xfrm>
                            <a:off x="0" y="0"/>
                            <a:ext cx="2556605" cy="152388"/>
                          </a:xfrm>
                          <a:prstGeom prst="rect">
                            <a:avLst/>
                          </a:prstGeom>
                        </pic:spPr>
                      </pic:pic>
                    </a:graphicData>
                  </a:graphic>
                </wp:inline>
              </w:drawing>
            </w:r>
          </w:p>
          <w:p w:rsidRPr="00CF054F" w:rsidR="00397D4A" w:rsidP="00397D4A" w:rsidRDefault="00397D4A" w14:paraId="4B0ED6D2" w14:textId="00F1DE1E">
            <w:pPr>
              <w:bidi/>
              <w:rPr>
                <w:b w:val="0"/>
                <w:bCs w:val="0"/>
                <w:rtl/>
                <w:lang w:bidi="he-IL"/>
              </w:rPr>
            </w:pPr>
          </w:p>
        </w:tc>
        <w:tc>
          <w:tcPr>
            <w:tcW w:w="992" w:type="dxa"/>
          </w:tcPr>
          <w:p w:rsidR="00B76F20" w:rsidP="00DF5B71" w:rsidRDefault="00C8564D" w14:paraId="1354045E" w14:textId="77867689">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קישור</w:t>
            </w:r>
          </w:p>
        </w:tc>
        <w:tc>
          <w:tcPr>
            <w:tcW w:w="2325" w:type="dxa"/>
          </w:tcPr>
          <w:p w:rsidR="001021AC" w:rsidP="00793909" w:rsidRDefault="001021AC" w14:paraId="7EE30875" w14:textId="063BB6FB">
            <w:pPr>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color w:val="000000"/>
                <w:bdr w:val="none" w:color="auto" w:sz="0" w:space="0" w:frame="1"/>
                <w:rtl/>
                <w:lang w:bidi="he-IL"/>
              </w:rPr>
            </w:pPr>
            <w:r>
              <w:rPr>
                <w:rStyle w:val="normaltextrun"/>
                <w:rFonts w:hint="cs" w:ascii="Calibri" w:hAnsi="Calibri" w:cs="Calibri"/>
                <w:color w:val="000000"/>
                <w:bdr w:val="none" w:color="auto" w:sz="0" w:space="0" w:frame="1"/>
                <w:rtl/>
                <w:lang w:bidi="he-IL"/>
              </w:rPr>
              <w:t>שירות</w:t>
            </w:r>
          </w:p>
          <w:p w:rsidR="00B76F20" w:rsidP="00793909" w:rsidRDefault="00EE0FD3" w14:paraId="193847F8" w14:textId="017CA288">
            <w:pPr>
              <w:cnfStyle w:val="000000100000" w:firstRow="0" w:lastRow="0" w:firstColumn="0" w:lastColumn="0" w:oddVBand="0" w:evenVBand="0" w:oddHBand="1" w:evenHBand="0" w:firstRowFirstColumn="0" w:firstRowLastColumn="0" w:lastRowFirstColumn="0" w:lastRowLastColumn="0"/>
              <w:rPr>
                <w:rtl/>
                <w:lang w:bidi="he-IL"/>
              </w:rPr>
            </w:pPr>
            <w:proofErr w:type="spellStart"/>
            <w:r w:rsidRPr="00EE0FD3">
              <w:rPr>
                <w:rStyle w:val="normaltextrun"/>
                <w:rFonts w:ascii="Calibri" w:hAnsi="Calibri" w:cs="Calibri"/>
                <w:color w:val="000000"/>
                <w:bdr w:val="none" w:color="auto" w:sz="0" w:space="0" w:frame="1"/>
              </w:rPr>
              <w:t>GetTender</w:t>
            </w:r>
            <w:proofErr w:type="spellEnd"/>
            <w:r w:rsidR="001021AC">
              <w:rPr>
                <w:rStyle w:val="normaltextrun"/>
                <w:rFonts w:ascii="Calibri" w:hAnsi="Calibri" w:cs="Calibri"/>
                <w:color w:val="000000"/>
                <w:bdr w:val="none" w:color="auto" w:sz="0" w:space="0" w:frame="1"/>
              </w:rPr>
              <w:t>.</w:t>
            </w:r>
            <w:r w:rsidR="001021AC">
              <w:t xml:space="preserve"> </w:t>
            </w:r>
            <w:proofErr w:type="spellStart"/>
            <w:r w:rsidRPr="001021AC" w:rsidR="001021AC">
              <w:rPr>
                <w:rStyle w:val="normaltextrun"/>
                <w:rFonts w:ascii="Calibri" w:hAnsi="Calibri" w:cs="Calibri"/>
                <w:color w:val="000000"/>
                <w:bdr w:val="none" w:color="auto" w:sz="0" w:space="0" w:frame="1"/>
              </w:rPr>
              <w:t>tenderName</w:t>
            </w:r>
            <w:proofErr w:type="spellEnd"/>
          </w:p>
        </w:tc>
        <w:tc>
          <w:tcPr>
            <w:tcW w:w="3642" w:type="dxa"/>
          </w:tcPr>
          <w:p w:rsidRPr="00C317A3" w:rsidR="00B76F20" w:rsidP="00DF5B71" w:rsidRDefault="00E9560A" w14:paraId="1F2DA2F4" w14:textId="367C776E">
            <w:p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הצגת שם המכרז</w:t>
            </w:r>
            <w:r w:rsidR="00C8564D">
              <w:rPr>
                <w:rFonts w:hint="cs"/>
                <w:rtl/>
                <w:lang w:bidi="he-IL"/>
              </w:rPr>
              <w:t xml:space="preserve"> + בלחיצה</w:t>
            </w:r>
            <w:r w:rsidR="00463444">
              <w:rPr>
                <w:rFonts w:hint="cs"/>
                <w:rtl/>
                <w:lang w:bidi="he-IL"/>
              </w:rPr>
              <w:t xml:space="preserve"> יש לפתוח דף מכרז בפורטל הספקים</w:t>
            </w:r>
          </w:p>
        </w:tc>
      </w:tr>
      <w:tr w:rsidRPr="00606643" w:rsidR="004A4F50" w:rsidTr="008F6B76" w14:paraId="2D04D2EC" w14:textId="77777777">
        <w:tc>
          <w:tcPr>
            <w:cnfStyle w:val="001000000000" w:firstRow="0" w:lastRow="0" w:firstColumn="1" w:lastColumn="0" w:oddVBand="0" w:evenVBand="0" w:oddHBand="0" w:evenHBand="0" w:firstRowFirstColumn="0" w:firstRowLastColumn="0" w:lastRowFirstColumn="0" w:lastRowLastColumn="0"/>
            <w:tcW w:w="3804" w:type="dxa"/>
          </w:tcPr>
          <w:p w:rsidR="00B76F20" w:rsidP="00DF5B71" w:rsidRDefault="00262E50" w14:paraId="060E9CE9" w14:textId="77777777">
            <w:pPr>
              <w:bidi/>
              <w:rPr>
                <w:rFonts w:cs="Arial"/>
                <w:rtl/>
                <w:lang w:bidi="he-IL"/>
              </w:rPr>
            </w:pPr>
            <w:r>
              <w:rPr>
                <w:rFonts w:hint="cs" w:cs="Arial"/>
                <w:b w:val="0"/>
                <w:bCs w:val="0"/>
                <w:rtl/>
                <w:lang w:bidi="he-IL"/>
              </w:rPr>
              <w:t>מספר מכרז</w:t>
            </w:r>
          </w:p>
          <w:p w:rsidRPr="00606643" w:rsidR="00262E50" w:rsidP="00262E50" w:rsidRDefault="00262E50" w14:paraId="566EABB5" w14:textId="40B46918">
            <w:pPr>
              <w:bidi/>
              <w:rPr>
                <w:rFonts w:cs="Arial"/>
                <w:b w:val="0"/>
                <w:bCs w:val="0"/>
                <w:rtl/>
                <w:lang w:bidi="he-IL"/>
              </w:rPr>
            </w:pPr>
            <w:r w:rsidRPr="00262E50">
              <w:rPr>
                <w:rFonts w:cs="Arial"/>
                <w:noProof/>
                <w:rtl/>
                <w:lang w:bidi="he-IL"/>
              </w:rPr>
              <w:drawing>
                <wp:inline distT="0" distB="0" distL="0" distR="0" wp14:anchorId="643088CC" wp14:editId="20A74C94">
                  <wp:extent cx="753768" cy="207936"/>
                  <wp:effectExtent l="0" t="0" r="8255" b="1905"/>
                  <wp:docPr id="1432517420" name="Picture 14325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17420" name=""/>
                          <pic:cNvPicPr/>
                        </pic:nvPicPr>
                        <pic:blipFill>
                          <a:blip r:embed="rId76"/>
                          <a:stretch>
                            <a:fillRect/>
                          </a:stretch>
                        </pic:blipFill>
                        <pic:spPr>
                          <a:xfrm>
                            <a:off x="0" y="0"/>
                            <a:ext cx="768510" cy="212003"/>
                          </a:xfrm>
                          <a:prstGeom prst="rect">
                            <a:avLst/>
                          </a:prstGeom>
                        </pic:spPr>
                      </pic:pic>
                    </a:graphicData>
                  </a:graphic>
                </wp:inline>
              </w:drawing>
            </w:r>
          </w:p>
        </w:tc>
        <w:tc>
          <w:tcPr>
            <w:tcW w:w="992" w:type="dxa"/>
          </w:tcPr>
          <w:p w:rsidRPr="00606643" w:rsidR="00B76F20" w:rsidP="00DF5B71" w:rsidRDefault="00C8564D" w14:paraId="6EBE173E" w14:textId="3C647DFA">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קישור</w:t>
            </w:r>
          </w:p>
        </w:tc>
        <w:tc>
          <w:tcPr>
            <w:tcW w:w="2325" w:type="dxa"/>
          </w:tcPr>
          <w:p w:rsidR="00504389" w:rsidP="00504389" w:rsidRDefault="00504389" w14:paraId="185A128A" w14:textId="77777777">
            <w:pPr>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color w:val="000000"/>
                <w:bdr w:val="none" w:color="auto" w:sz="0" w:space="0" w:frame="1"/>
                <w:rtl/>
                <w:lang w:bidi="he-IL"/>
              </w:rPr>
            </w:pPr>
            <w:r>
              <w:rPr>
                <w:rStyle w:val="normaltextrun"/>
                <w:rFonts w:hint="cs" w:ascii="Calibri" w:hAnsi="Calibri" w:cs="Calibri"/>
                <w:color w:val="000000"/>
                <w:bdr w:val="none" w:color="auto" w:sz="0" w:space="0" w:frame="1"/>
                <w:rtl/>
                <w:lang w:bidi="he-IL"/>
              </w:rPr>
              <w:t>שירות</w:t>
            </w:r>
          </w:p>
          <w:p w:rsidRPr="00606643" w:rsidR="00B76F20" w:rsidP="00504389" w:rsidRDefault="00504389" w14:paraId="0D8E9339" w14:textId="09E3FEB4">
            <w:pPr>
              <w:cnfStyle w:val="000000000000" w:firstRow="0" w:lastRow="0" w:firstColumn="0" w:lastColumn="0" w:oddVBand="0" w:evenVBand="0" w:oddHBand="0" w:evenHBand="0" w:firstRowFirstColumn="0" w:firstRowLastColumn="0" w:lastRowFirstColumn="0" w:lastRowLastColumn="0"/>
              <w:rPr>
                <w:rtl/>
                <w:lang w:bidi="he-IL"/>
              </w:rPr>
            </w:pPr>
            <w:proofErr w:type="spellStart"/>
            <w:r w:rsidRPr="00EE0FD3">
              <w:rPr>
                <w:rStyle w:val="normaltextrun"/>
                <w:rFonts w:ascii="Calibri" w:hAnsi="Calibri" w:cs="Calibri"/>
                <w:color w:val="000000"/>
                <w:bdr w:val="none" w:color="auto" w:sz="0" w:space="0" w:frame="1"/>
              </w:rPr>
              <w:t>GetTender</w:t>
            </w:r>
            <w:proofErr w:type="spellEnd"/>
            <w:r>
              <w:rPr>
                <w:rStyle w:val="normaltextrun"/>
                <w:rFonts w:ascii="Calibri" w:hAnsi="Calibri" w:cs="Calibri"/>
                <w:color w:val="000000"/>
                <w:bdr w:val="none" w:color="auto" w:sz="0" w:space="0" w:frame="1"/>
              </w:rPr>
              <w:t>.</w:t>
            </w:r>
            <w:r w:rsidR="00F57117">
              <w:t xml:space="preserve"> </w:t>
            </w:r>
            <w:proofErr w:type="spellStart"/>
            <w:r w:rsidRPr="00F57117" w:rsidR="00F57117">
              <w:rPr>
                <w:rStyle w:val="normaltextrun"/>
                <w:rFonts w:ascii="Calibri" w:hAnsi="Calibri" w:cs="Calibri"/>
                <w:color w:val="000000"/>
                <w:bdr w:val="none" w:color="auto" w:sz="0" w:space="0" w:frame="1"/>
              </w:rPr>
              <w:t>tenderId</w:t>
            </w:r>
            <w:proofErr w:type="spellEnd"/>
          </w:p>
        </w:tc>
        <w:tc>
          <w:tcPr>
            <w:tcW w:w="3642" w:type="dxa"/>
          </w:tcPr>
          <w:p w:rsidRPr="00606643" w:rsidR="00B76F20" w:rsidP="00DF5B71" w:rsidRDefault="009547F0" w14:paraId="31B2A230" w14:textId="67E36EBD">
            <w:p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הצגת מספר מכרז</w:t>
            </w:r>
            <w:r w:rsidR="00463444">
              <w:rPr>
                <w:rFonts w:hint="cs"/>
                <w:rtl/>
                <w:lang w:bidi="he-IL"/>
              </w:rPr>
              <w:t xml:space="preserve"> + בלחיצה יש לפתוח דף מכרז בפורטל הספקים</w:t>
            </w:r>
          </w:p>
        </w:tc>
      </w:tr>
      <w:tr w:rsidRPr="00606643" w:rsidR="004A4F50" w:rsidTr="008F6B76" w14:paraId="36A853A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4" w:type="dxa"/>
          </w:tcPr>
          <w:p w:rsidR="00B76F20" w:rsidP="00DF5B71" w:rsidRDefault="000E7C5E" w14:paraId="46EA482D" w14:textId="77777777">
            <w:pPr>
              <w:bidi/>
              <w:rPr>
                <w:rFonts w:cs="Arial"/>
                <w:rtl/>
                <w:lang w:bidi="he-IL"/>
              </w:rPr>
            </w:pPr>
            <w:r>
              <w:rPr>
                <w:rFonts w:hint="cs" w:cs="Arial"/>
                <w:b w:val="0"/>
                <w:bCs w:val="0"/>
                <w:rtl/>
                <w:lang w:bidi="he-IL"/>
              </w:rPr>
              <w:t>תאריך עדכון מכרז</w:t>
            </w:r>
          </w:p>
          <w:p w:rsidR="009210DD" w:rsidP="009210DD" w:rsidRDefault="009210DD" w14:paraId="7F3D1E32" w14:textId="77777777">
            <w:pPr>
              <w:bidi/>
              <w:rPr>
                <w:rFonts w:cs="Arial"/>
                <w:rtl/>
                <w:lang w:bidi="he-IL"/>
              </w:rPr>
            </w:pPr>
            <w:r w:rsidRPr="009210DD">
              <w:rPr>
                <w:rFonts w:cs="Arial"/>
                <w:noProof/>
                <w:rtl/>
                <w:lang w:bidi="he-IL"/>
              </w:rPr>
              <w:drawing>
                <wp:inline distT="0" distB="0" distL="0" distR="0" wp14:anchorId="624D67AA" wp14:editId="539022F7">
                  <wp:extent cx="1226743" cy="141300"/>
                  <wp:effectExtent l="0" t="0" r="0" b="0"/>
                  <wp:docPr id="1566114009" name="Picture 156611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4009" name=""/>
                          <pic:cNvPicPr/>
                        </pic:nvPicPr>
                        <pic:blipFill>
                          <a:blip r:embed="rId77"/>
                          <a:stretch>
                            <a:fillRect/>
                          </a:stretch>
                        </pic:blipFill>
                        <pic:spPr>
                          <a:xfrm>
                            <a:off x="0" y="0"/>
                            <a:ext cx="1265990" cy="145821"/>
                          </a:xfrm>
                          <a:prstGeom prst="rect">
                            <a:avLst/>
                          </a:prstGeom>
                        </pic:spPr>
                      </pic:pic>
                    </a:graphicData>
                  </a:graphic>
                </wp:inline>
              </w:drawing>
            </w:r>
          </w:p>
          <w:p w:rsidRPr="00606643" w:rsidR="00BA6A60" w:rsidP="00BA6A60" w:rsidRDefault="00BA6A60" w14:paraId="2D1C6627" w14:textId="50442BB4">
            <w:pPr>
              <w:bidi/>
              <w:rPr>
                <w:rFonts w:cs="Arial"/>
                <w:b w:val="0"/>
                <w:bCs w:val="0"/>
                <w:rtl/>
                <w:lang w:bidi="he-IL"/>
              </w:rPr>
            </w:pPr>
          </w:p>
        </w:tc>
        <w:tc>
          <w:tcPr>
            <w:tcW w:w="992" w:type="dxa"/>
          </w:tcPr>
          <w:p w:rsidRPr="00606643" w:rsidR="00B76F20" w:rsidP="00DF5B71" w:rsidRDefault="008A0EB5" w14:paraId="3587A569" w14:textId="48C971AC">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w:t>
            </w:r>
          </w:p>
        </w:tc>
        <w:tc>
          <w:tcPr>
            <w:tcW w:w="2325" w:type="dxa"/>
          </w:tcPr>
          <w:p w:rsidR="00504389" w:rsidP="00504389" w:rsidRDefault="00504389" w14:paraId="4DDD214C" w14:textId="77777777">
            <w:pPr>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color w:val="000000"/>
                <w:bdr w:val="none" w:color="auto" w:sz="0" w:space="0" w:frame="1"/>
                <w:rtl/>
                <w:lang w:bidi="he-IL"/>
              </w:rPr>
            </w:pPr>
            <w:r>
              <w:rPr>
                <w:rStyle w:val="normaltextrun"/>
                <w:rFonts w:hint="cs" w:ascii="Calibri" w:hAnsi="Calibri" w:cs="Calibri"/>
                <w:color w:val="000000"/>
                <w:bdr w:val="none" w:color="auto" w:sz="0" w:space="0" w:frame="1"/>
                <w:rtl/>
                <w:lang w:bidi="he-IL"/>
              </w:rPr>
              <w:t>שירות</w:t>
            </w:r>
          </w:p>
          <w:p w:rsidRPr="00606643" w:rsidR="00B76F20" w:rsidP="00504389" w:rsidRDefault="00504389" w14:paraId="2FE16C4F" w14:textId="79AD4E72">
            <w:pPr>
              <w:cnfStyle w:val="000000100000" w:firstRow="0" w:lastRow="0" w:firstColumn="0" w:lastColumn="0" w:oddVBand="0" w:evenVBand="0" w:oddHBand="1" w:evenHBand="0" w:firstRowFirstColumn="0" w:firstRowLastColumn="0" w:lastRowFirstColumn="0" w:lastRowLastColumn="0"/>
              <w:rPr>
                <w:rtl/>
                <w:lang w:bidi="he-IL"/>
              </w:rPr>
            </w:pPr>
            <w:proofErr w:type="spellStart"/>
            <w:r w:rsidRPr="00EE0FD3">
              <w:rPr>
                <w:rStyle w:val="normaltextrun"/>
                <w:rFonts w:ascii="Calibri" w:hAnsi="Calibri" w:cs="Calibri"/>
                <w:color w:val="000000"/>
                <w:bdr w:val="none" w:color="auto" w:sz="0" w:space="0" w:frame="1"/>
              </w:rPr>
              <w:t>GetTender</w:t>
            </w:r>
            <w:proofErr w:type="spellEnd"/>
            <w:r>
              <w:rPr>
                <w:rStyle w:val="normaltextrun"/>
                <w:rFonts w:ascii="Calibri" w:hAnsi="Calibri" w:cs="Calibri"/>
                <w:color w:val="000000"/>
                <w:bdr w:val="none" w:color="auto" w:sz="0" w:space="0" w:frame="1"/>
              </w:rPr>
              <w:t>.</w:t>
            </w:r>
            <w:r w:rsidR="00C368A9">
              <w:t xml:space="preserve"> </w:t>
            </w:r>
            <w:proofErr w:type="spellStart"/>
            <w:r w:rsidRPr="00C368A9" w:rsidR="00C368A9">
              <w:rPr>
                <w:rStyle w:val="normaltextrun"/>
                <w:rFonts w:ascii="Calibri" w:hAnsi="Calibri" w:cs="Calibri"/>
                <w:color w:val="000000"/>
                <w:bdr w:val="none" w:color="auto" w:sz="0" w:space="0" w:frame="1"/>
              </w:rPr>
              <w:t>updatedDate</w:t>
            </w:r>
            <w:proofErr w:type="spellEnd"/>
          </w:p>
        </w:tc>
        <w:tc>
          <w:tcPr>
            <w:tcW w:w="3642" w:type="dxa"/>
          </w:tcPr>
          <w:p w:rsidRPr="00606643" w:rsidR="00B76F20" w:rsidP="00DF5B71" w:rsidRDefault="008A0EB5" w14:paraId="7604F141" w14:textId="3EC2ACF5">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הצגת תאריך </w:t>
            </w:r>
            <w:r w:rsidR="00DC389B">
              <w:rPr>
                <w:rFonts w:hint="cs"/>
                <w:rtl/>
                <w:lang w:bidi="he-IL"/>
              </w:rPr>
              <w:t>עדכון מכרז</w:t>
            </w:r>
          </w:p>
        </w:tc>
      </w:tr>
      <w:tr w:rsidRPr="00606643" w:rsidR="004A4F50" w:rsidTr="008F6B76" w14:paraId="63574DBD" w14:textId="77777777">
        <w:tc>
          <w:tcPr>
            <w:cnfStyle w:val="001000000000" w:firstRow="0" w:lastRow="0" w:firstColumn="1" w:lastColumn="0" w:oddVBand="0" w:evenVBand="0" w:oddHBand="0" w:evenHBand="0" w:firstRowFirstColumn="0" w:firstRowLastColumn="0" w:lastRowFirstColumn="0" w:lastRowLastColumn="0"/>
            <w:tcW w:w="3804" w:type="dxa"/>
          </w:tcPr>
          <w:p w:rsidRPr="00FD6641" w:rsidR="005E3496" w:rsidP="00DF5B71" w:rsidRDefault="000B78A6" w14:paraId="003480CF" w14:textId="1D3E7567">
            <w:pPr>
              <w:bidi/>
              <w:rPr>
                <w:rFonts w:cs="Arial"/>
                <w:b w:val="0"/>
                <w:bCs w:val="0"/>
                <w:rtl/>
                <w:lang w:bidi="he-IL"/>
              </w:rPr>
            </w:pPr>
            <w:r w:rsidRPr="00FD6641">
              <w:rPr>
                <w:rFonts w:hint="cs" w:cs="Arial"/>
                <w:b w:val="0"/>
                <w:bCs w:val="0"/>
                <w:rtl/>
                <w:lang w:bidi="he-IL"/>
              </w:rPr>
              <w:t>תאריך</w:t>
            </w:r>
            <w:r w:rsidRPr="00FD6641" w:rsidR="006B30F7">
              <w:rPr>
                <w:rFonts w:hint="cs" w:cs="Arial"/>
                <w:b w:val="0"/>
                <w:bCs w:val="0"/>
                <w:rtl/>
                <w:lang w:bidi="he-IL"/>
              </w:rPr>
              <w:t xml:space="preserve"> שמירת</w:t>
            </w:r>
            <w:r w:rsidRPr="00FD6641" w:rsidR="00FD6641">
              <w:rPr>
                <w:rFonts w:hint="cs" w:cs="Arial"/>
                <w:b w:val="0"/>
                <w:bCs w:val="0"/>
                <w:rtl/>
                <w:lang w:bidi="he-IL"/>
              </w:rPr>
              <w:t>/עדכון</w:t>
            </w:r>
            <w:r w:rsidRPr="00FD6641" w:rsidR="006B30F7">
              <w:rPr>
                <w:rFonts w:hint="cs" w:cs="Arial"/>
                <w:b w:val="0"/>
                <w:bCs w:val="0"/>
                <w:rtl/>
                <w:lang w:bidi="he-IL"/>
              </w:rPr>
              <w:t xml:space="preserve"> הצעה</w:t>
            </w:r>
            <w:r w:rsidR="00493E51">
              <w:rPr>
                <w:rFonts w:hint="cs" w:cs="Arial"/>
                <w:b w:val="0"/>
                <w:bCs w:val="0"/>
                <w:rtl/>
                <w:lang w:bidi="he-IL"/>
              </w:rPr>
              <w:t>/נמנע</w:t>
            </w:r>
          </w:p>
          <w:p w:rsidR="005E3496" w:rsidP="005E3496" w:rsidRDefault="005E3496" w14:paraId="7E266223" w14:textId="77777777">
            <w:pPr>
              <w:bidi/>
              <w:rPr>
                <w:rFonts w:cs="Arial"/>
                <w:rtl/>
                <w:lang w:bidi="he-IL"/>
              </w:rPr>
            </w:pPr>
            <w:r w:rsidRPr="005E3496">
              <w:rPr>
                <w:rFonts w:cs="Arial"/>
                <w:noProof/>
                <w:rtl/>
                <w:lang w:bidi="he-IL"/>
              </w:rPr>
              <w:drawing>
                <wp:inline distT="0" distB="0" distL="0" distR="0" wp14:anchorId="31D99785" wp14:editId="03968E71">
                  <wp:extent cx="1476581" cy="266737"/>
                  <wp:effectExtent l="0" t="0" r="9525" b="0"/>
                  <wp:docPr id="398809903" name="Picture 398809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09903" name=""/>
                          <pic:cNvPicPr/>
                        </pic:nvPicPr>
                        <pic:blipFill>
                          <a:blip r:embed="rId78"/>
                          <a:stretch>
                            <a:fillRect/>
                          </a:stretch>
                        </pic:blipFill>
                        <pic:spPr>
                          <a:xfrm>
                            <a:off x="0" y="0"/>
                            <a:ext cx="1476581" cy="266737"/>
                          </a:xfrm>
                          <a:prstGeom prst="rect">
                            <a:avLst/>
                          </a:prstGeom>
                        </pic:spPr>
                      </pic:pic>
                    </a:graphicData>
                  </a:graphic>
                </wp:inline>
              </w:drawing>
            </w:r>
          </w:p>
          <w:p w:rsidR="006930D2" w:rsidP="006930D2" w:rsidRDefault="006930D2" w14:paraId="695CF6E4" w14:textId="77777777">
            <w:pPr>
              <w:bidi/>
              <w:rPr>
                <w:rFonts w:cs="Arial"/>
                <w:rtl/>
                <w:lang w:bidi="he-IL"/>
              </w:rPr>
            </w:pPr>
            <w:r>
              <w:rPr>
                <w:rFonts w:hint="cs" w:cs="Arial"/>
                <w:b w:val="0"/>
                <w:bCs w:val="0"/>
                <w:rtl/>
                <w:lang w:bidi="he-IL"/>
              </w:rPr>
              <w:t>או</w:t>
            </w:r>
          </w:p>
          <w:p w:rsidR="006930D2" w:rsidP="006930D2" w:rsidRDefault="006930D2" w14:paraId="6A08CE09" w14:textId="77777777">
            <w:pPr>
              <w:bidi/>
              <w:rPr>
                <w:rFonts w:cs="Arial"/>
                <w:rtl/>
                <w:lang w:bidi="he-IL"/>
              </w:rPr>
            </w:pPr>
            <w:r w:rsidRPr="006930D2">
              <w:rPr>
                <w:rFonts w:cs="Arial"/>
                <w:noProof/>
                <w:rtl/>
                <w:lang w:bidi="he-IL"/>
              </w:rPr>
              <w:drawing>
                <wp:inline distT="0" distB="0" distL="0" distR="0" wp14:anchorId="27564C4B" wp14:editId="34B9AA52">
                  <wp:extent cx="1143160" cy="238158"/>
                  <wp:effectExtent l="0" t="0" r="0" b="9525"/>
                  <wp:docPr id="690098792" name="Picture 69009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98792" name=""/>
                          <pic:cNvPicPr/>
                        </pic:nvPicPr>
                        <pic:blipFill>
                          <a:blip r:embed="rId79"/>
                          <a:stretch>
                            <a:fillRect/>
                          </a:stretch>
                        </pic:blipFill>
                        <pic:spPr>
                          <a:xfrm>
                            <a:off x="0" y="0"/>
                            <a:ext cx="1143160" cy="238158"/>
                          </a:xfrm>
                          <a:prstGeom prst="rect">
                            <a:avLst/>
                          </a:prstGeom>
                        </pic:spPr>
                      </pic:pic>
                    </a:graphicData>
                  </a:graphic>
                </wp:inline>
              </w:drawing>
            </w:r>
          </w:p>
          <w:p w:rsidR="0068525C" w:rsidP="00251A6F" w:rsidRDefault="0068525C" w14:paraId="0D6C286D" w14:textId="1C315F47">
            <w:pPr>
              <w:bidi/>
              <w:rPr>
                <w:rFonts w:cs="Arial"/>
                <w:rtl/>
                <w:lang w:bidi="he-IL"/>
              </w:rPr>
            </w:pPr>
            <w:r>
              <w:rPr>
                <w:rFonts w:hint="cs" w:cs="Arial"/>
                <w:b w:val="0"/>
                <w:bCs w:val="0"/>
                <w:rtl/>
                <w:lang w:bidi="he-IL"/>
              </w:rPr>
              <w:t>+ רכיב הפרדה</w:t>
            </w:r>
            <w:r w:rsidR="00251A6F">
              <w:rPr>
                <w:rFonts w:hint="cs" w:cs="Arial"/>
                <w:rtl/>
                <w:lang w:bidi="he-IL"/>
              </w:rPr>
              <w:t xml:space="preserve"> </w:t>
            </w:r>
            <w:r w:rsidRPr="004065AC" w:rsidR="004065AC">
              <w:rPr>
                <w:rFonts w:cs="Arial"/>
                <w:noProof/>
                <w:rtl/>
                <w:lang w:bidi="he-IL"/>
              </w:rPr>
              <w:drawing>
                <wp:inline distT="0" distB="0" distL="0" distR="0" wp14:anchorId="2D20F1DF" wp14:editId="63EBD200">
                  <wp:extent cx="85737" cy="152421"/>
                  <wp:effectExtent l="0" t="0" r="9525" b="0"/>
                  <wp:docPr id="561521457" name="Picture 56152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21457" name=""/>
                          <pic:cNvPicPr/>
                        </pic:nvPicPr>
                        <pic:blipFill>
                          <a:blip r:embed="rId80"/>
                          <a:stretch>
                            <a:fillRect/>
                          </a:stretch>
                        </pic:blipFill>
                        <pic:spPr>
                          <a:xfrm>
                            <a:off x="0" y="0"/>
                            <a:ext cx="85737" cy="152421"/>
                          </a:xfrm>
                          <a:prstGeom prst="rect">
                            <a:avLst/>
                          </a:prstGeom>
                        </pic:spPr>
                      </pic:pic>
                    </a:graphicData>
                  </a:graphic>
                </wp:inline>
              </w:drawing>
            </w:r>
          </w:p>
          <w:p w:rsidR="00251A6F" w:rsidP="00251A6F" w:rsidRDefault="00251A6F" w14:paraId="39FE1A0F" w14:textId="3C207B41">
            <w:pPr>
              <w:bidi/>
              <w:rPr>
                <w:rFonts w:cs="Arial"/>
                <w:b w:val="0"/>
                <w:bCs w:val="0"/>
                <w:rtl/>
                <w:lang w:bidi="he-IL"/>
              </w:rPr>
            </w:pPr>
          </w:p>
        </w:tc>
        <w:tc>
          <w:tcPr>
            <w:tcW w:w="992" w:type="dxa"/>
          </w:tcPr>
          <w:p w:rsidR="005E3496" w:rsidP="00DF5B71" w:rsidRDefault="00B1086F" w14:paraId="643A830B" w14:textId="3556F731">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w:t>
            </w:r>
          </w:p>
        </w:tc>
        <w:tc>
          <w:tcPr>
            <w:tcW w:w="2325" w:type="dxa"/>
          </w:tcPr>
          <w:p w:rsidRPr="009C0B2A" w:rsidR="005E3496" w:rsidP="009C0B2A" w:rsidRDefault="00DD5C8D" w14:paraId="33C235C8" w14:textId="354E9B94">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 קבוע</w:t>
            </w:r>
            <w:r w:rsidR="009C0B2A">
              <w:rPr>
                <w:rFonts w:hint="cs"/>
                <w:rtl/>
                <w:lang w:bidi="he-IL"/>
              </w:rPr>
              <w:t xml:space="preserve"> + תאריך מתוך </w:t>
            </w:r>
            <w:r w:rsidRPr="009C0B2A" w:rsidR="009C0B2A">
              <w:rPr>
                <w:rFonts w:hint="cs"/>
                <w:highlight w:val="yellow"/>
                <w:rtl/>
                <w:lang w:bidi="he-IL"/>
              </w:rPr>
              <w:t>טבלה</w:t>
            </w:r>
          </w:p>
        </w:tc>
        <w:tc>
          <w:tcPr>
            <w:tcW w:w="3642" w:type="dxa"/>
          </w:tcPr>
          <w:p w:rsidR="005E3496" w:rsidP="00DF5B71" w:rsidRDefault="00B1086F" w14:paraId="07EFA499" w14:textId="6B6227D0">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הצגת תאריך שמירה/עדכון של </w:t>
            </w:r>
            <w:r w:rsidR="000556FB">
              <w:rPr>
                <w:rFonts w:hint="cs"/>
                <w:rtl/>
                <w:lang w:bidi="he-IL"/>
              </w:rPr>
              <w:t>נתוני ההצעה במערכת</w:t>
            </w:r>
            <w:r w:rsidR="0028384A">
              <w:rPr>
                <w:rFonts w:hint="cs"/>
                <w:rtl/>
                <w:lang w:bidi="he-IL"/>
              </w:rPr>
              <w:t xml:space="preserve"> או נתוני נמנע</w:t>
            </w:r>
          </w:p>
          <w:p w:rsidR="00FE345C" w:rsidP="00FE345C" w:rsidRDefault="00FE345C" w14:paraId="54DC947B" w14:textId="03F51E6D">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הטקסט מוצג בהתאם</w:t>
            </w:r>
          </w:p>
          <w:p w:rsidRPr="00C70B50" w:rsidR="003B0E9C" w:rsidP="003B0E9C" w:rsidRDefault="003B0E9C" w14:paraId="325AF535" w14:textId="77777777">
            <w:pPr>
              <w:bidi/>
              <w:cnfStyle w:val="000000000000" w:firstRow="0" w:lastRow="0" w:firstColumn="0" w:lastColumn="0" w:oddVBand="0" w:evenVBand="0" w:oddHBand="0" w:evenHBand="0" w:firstRowFirstColumn="0" w:firstRowLastColumn="0" w:lastRowFirstColumn="0" w:lastRowLastColumn="0"/>
              <w:rPr>
                <w:b/>
                <w:bCs/>
                <w:rtl/>
                <w:lang w:bidi="he-IL"/>
              </w:rPr>
            </w:pPr>
            <w:r w:rsidRPr="00C70B50">
              <w:rPr>
                <w:rFonts w:hint="cs"/>
                <w:b/>
                <w:bCs/>
                <w:rtl/>
                <w:lang w:bidi="he-IL"/>
              </w:rPr>
              <w:t>מצבים בהם מופיע:</w:t>
            </w:r>
          </w:p>
          <w:p w:rsidR="007F5DF6" w:rsidP="007F5DF6" w:rsidRDefault="007F5DF6" w14:paraId="4D1A6305" w14:textId="0D22B2B6">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עבור סטטוס</w:t>
            </w:r>
            <w:r w:rsidR="00235F7C">
              <w:rPr>
                <w:rFonts w:hint="cs"/>
                <w:rtl/>
                <w:lang w:bidi="he-IL"/>
              </w:rPr>
              <w:t xml:space="preserve"> "</w:t>
            </w:r>
            <w:r w:rsidR="00DC5D9D">
              <w:rPr>
                <w:rFonts w:hint="cs"/>
                <w:rtl/>
                <w:lang w:bidi="he-IL"/>
              </w:rPr>
              <w:t>הוגשה הצעה"</w:t>
            </w:r>
            <w:r w:rsidR="00FE345C">
              <w:rPr>
                <w:rFonts w:hint="cs"/>
                <w:rtl/>
                <w:lang w:bidi="he-IL"/>
              </w:rPr>
              <w:t>, "הצעה בעריכה"</w:t>
            </w:r>
            <w:r w:rsidR="00FF3B59">
              <w:rPr>
                <w:rFonts w:hint="cs"/>
                <w:rtl/>
                <w:lang w:bidi="he-IL"/>
              </w:rPr>
              <w:t xml:space="preserve"> או</w:t>
            </w:r>
            <w:r w:rsidR="002B1419">
              <w:rPr>
                <w:rFonts w:hint="cs"/>
                <w:rtl/>
                <w:lang w:bidi="he-IL"/>
              </w:rPr>
              <w:t xml:space="preserve"> "הוגש נמנע"</w:t>
            </w:r>
          </w:p>
          <w:p w:rsidR="00771DAF" w:rsidP="00FE345C" w:rsidRDefault="00771DAF" w14:paraId="3C960C01" w14:textId="6D9CE45B">
            <w:pPr>
              <w:bidi/>
              <w:cnfStyle w:val="000000000000" w:firstRow="0" w:lastRow="0" w:firstColumn="0" w:lastColumn="0" w:oddVBand="0" w:evenVBand="0" w:oddHBand="0" w:evenHBand="0" w:firstRowFirstColumn="0" w:firstRowLastColumn="0" w:lastRowFirstColumn="0" w:lastRowLastColumn="0"/>
              <w:rPr>
                <w:rtl/>
                <w:lang w:bidi="he-IL"/>
              </w:rPr>
            </w:pPr>
          </w:p>
        </w:tc>
      </w:tr>
      <w:tr w:rsidRPr="00606643" w:rsidR="004A4F50" w:rsidTr="008F6B76" w14:paraId="68A13B1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4" w:type="dxa"/>
          </w:tcPr>
          <w:p w:rsidR="001B55F3" w:rsidP="00DF5B71" w:rsidRDefault="001B55F3" w14:paraId="723247EA" w14:textId="77777777">
            <w:pPr>
              <w:bidi/>
              <w:rPr>
                <w:rFonts w:cs="Arial"/>
                <w:b w:val="0"/>
                <w:bCs w:val="0"/>
                <w:rtl/>
                <w:lang w:bidi="he-IL"/>
              </w:rPr>
            </w:pPr>
            <w:r>
              <w:rPr>
                <w:rFonts w:hint="cs" w:cs="Arial"/>
                <w:b w:val="0"/>
                <w:bCs w:val="0"/>
                <w:rtl/>
                <w:lang w:bidi="he-IL"/>
              </w:rPr>
              <w:t>סטטוס</w:t>
            </w:r>
            <w:r w:rsidR="009B21E8">
              <w:rPr>
                <w:rFonts w:hint="cs" w:cs="Arial"/>
                <w:b w:val="0"/>
                <w:bCs w:val="0"/>
                <w:rtl/>
                <w:lang w:bidi="he-IL"/>
              </w:rPr>
              <w:t xml:space="preserve"> הגשת מענה</w:t>
            </w:r>
          </w:p>
          <w:p w:rsidR="009B21E8" w:rsidP="009B21E8" w:rsidRDefault="005779F4" w14:paraId="769AB496" w14:textId="4E95C9CF">
            <w:pPr>
              <w:bidi/>
              <w:rPr>
                <w:rFonts w:cs="Arial"/>
                <w:rtl/>
                <w:lang w:bidi="he-IL"/>
              </w:rPr>
            </w:pPr>
            <w:r w:rsidRPr="005779F4">
              <w:rPr>
                <w:rFonts w:cs="Arial"/>
                <w:noProof/>
                <w:rtl/>
                <w:lang w:bidi="he-IL"/>
              </w:rPr>
              <w:drawing>
                <wp:inline distT="0" distB="0" distL="0" distR="0" wp14:anchorId="636BEC34" wp14:editId="28FD7E2A">
                  <wp:extent cx="467411" cy="184268"/>
                  <wp:effectExtent l="0" t="0" r="8890" b="6350"/>
                  <wp:docPr id="1258545604" name="Picture 125854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5604" name=""/>
                          <pic:cNvPicPr/>
                        </pic:nvPicPr>
                        <pic:blipFill>
                          <a:blip r:embed="rId81"/>
                          <a:stretch>
                            <a:fillRect/>
                          </a:stretch>
                        </pic:blipFill>
                        <pic:spPr>
                          <a:xfrm>
                            <a:off x="0" y="0"/>
                            <a:ext cx="485470" cy="191388"/>
                          </a:xfrm>
                          <a:prstGeom prst="rect">
                            <a:avLst/>
                          </a:prstGeom>
                        </pic:spPr>
                      </pic:pic>
                    </a:graphicData>
                  </a:graphic>
                </wp:inline>
              </w:drawing>
            </w:r>
          </w:p>
          <w:p w:rsidR="00D52A30" w:rsidP="00D52A30" w:rsidRDefault="00D52A30" w14:paraId="2C287240" w14:textId="77777777">
            <w:pPr>
              <w:bidi/>
              <w:rPr>
                <w:rFonts w:cs="Arial"/>
                <w:rtl/>
                <w:lang w:bidi="he-IL"/>
              </w:rPr>
            </w:pPr>
            <w:r w:rsidRPr="00D52A30">
              <w:rPr>
                <w:rFonts w:cs="Arial"/>
                <w:noProof/>
                <w:rtl/>
                <w:lang w:bidi="he-IL"/>
              </w:rPr>
              <w:drawing>
                <wp:inline distT="0" distB="0" distL="0" distR="0" wp14:anchorId="216344A9" wp14:editId="4780FBDA">
                  <wp:extent cx="476911" cy="191928"/>
                  <wp:effectExtent l="0" t="0" r="0" b="0"/>
                  <wp:docPr id="945998179" name="Picture 94599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98179" name=""/>
                          <pic:cNvPicPr/>
                        </pic:nvPicPr>
                        <pic:blipFill>
                          <a:blip r:embed="rId82"/>
                          <a:stretch>
                            <a:fillRect/>
                          </a:stretch>
                        </pic:blipFill>
                        <pic:spPr>
                          <a:xfrm>
                            <a:off x="0" y="0"/>
                            <a:ext cx="486617" cy="195834"/>
                          </a:xfrm>
                          <a:prstGeom prst="rect">
                            <a:avLst/>
                          </a:prstGeom>
                        </pic:spPr>
                      </pic:pic>
                    </a:graphicData>
                  </a:graphic>
                </wp:inline>
              </w:drawing>
            </w:r>
          </w:p>
          <w:p w:rsidR="00D52A30" w:rsidP="00D52A30" w:rsidRDefault="00F770B1" w14:paraId="627D71D3" w14:textId="77777777">
            <w:pPr>
              <w:bidi/>
              <w:rPr>
                <w:rFonts w:cs="Arial"/>
                <w:rtl/>
                <w:lang w:bidi="he-IL"/>
              </w:rPr>
            </w:pPr>
            <w:r w:rsidRPr="00F770B1">
              <w:rPr>
                <w:rFonts w:cs="Arial"/>
                <w:noProof/>
                <w:rtl/>
                <w:lang w:bidi="he-IL"/>
              </w:rPr>
              <w:drawing>
                <wp:inline distT="0" distB="0" distL="0" distR="0" wp14:anchorId="0FC1A425" wp14:editId="66E31D24">
                  <wp:extent cx="468173" cy="175565"/>
                  <wp:effectExtent l="0" t="0" r="8255" b="0"/>
                  <wp:docPr id="398541703" name="Picture 39854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41703" name=""/>
                          <pic:cNvPicPr/>
                        </pic:nvPicPr>
                        <pic:blipFill>
                          <a:blip r:embed="rId83"/>
                          <a:stretch>
                            <a:fillRect/>
                          </a:stretch>
                        </pic:blipFill>
                        <pic:spPr>
                          <a:xfrm>
                            <a:off x="0" y="0"/>
                            <a:ext cx="481134" cy="180425"/>
                          </a:xfrm>
                          <a:prstGeom prst="rect">
                            <a:avLst/>
                          </a:prstGeom>
                        </pic:spPr>
                      </pic:pic>
                    </a:graphicData>
                  </a:graphic>
                </wp:inline>
              </w:drawing>
            </w:r>
          </w:p>
          <w:p w:rsidRPr="00FD6641" w:rsidR="00BA6A60" w:rsidP="00BA6A60" w:rsidRDefault="00BA6A60" w14:paraId="46A0AE11" w14:textId="7FD7AAD5">
            <w:pPr>
              <w:bidi/>
              <w:rPr>
                <w:rFonts w:cs="Arial"/>
                <w:b w:val="0"/>
                <w:bCs w:val="0"/>
                <w:rtl/>
                <w:lang w:bidi="he-IL"/>
              </w:rPr>
            </w:pPr>
          </w:p>
        </w:tc>
        <w:tc>
          <w:tcPr>
            <w:tcW w:w="992" w:type="dxa"/>
          </w:tcPr>
          <w:p w:rsidR="001B55F3" w:rsidP="00DF5B71" w:rsidRDefault="00666FAE" w14:paraId="1D429174" w14:textId="1030F7DF">
            <w:pPr>
              <w:bidi/>
              <w:cnfStyle w:val="000000100000" w:firstRow="0" w:lastRow="0" w:firstColumn="0" w:lastColumn="0" w:oddVBand="0" w:evenVBand="0" w:oddHBand="1" w:evenHBand="0" w:firstRowFirstColumn="0" w:firstRowLastColumn="0" w:lastRowFirstColumn="0" w:lastRowLastColumn="0"/>
              <w:rPr>
                <w:rtl/>
                <w:lang w:bidi="he-IL"/>
              </w:rPr>
            </w:pPr>
            <w:proofErr w:type="spellStart"/>
            <w:r>
              <w:rPr>
                <w:rFonts w:hint="cs"/>
                <w:rtl/>
                <w:lang w:bidi="he-IL"/>
              </w:rPr>
              <w:t>איקון</w:t>
            </w:r>
            <w:proofErr w:type="spellEnd"/>
          </w:p>
        </w:tc>
        <w:tc>
          <w:tcPr>
            <w:tcW w:w="2325" w:type="dxa"/>
          </w:tcPr>
          <w:p w:rsidR="001B55F3" w:rsidP="00DF5B71" w:rsidRDefault="00A620B0" w14:paraId="2D718B0D" w14:textId="77777777">
            <w:pPr>
              <w:bidi/>
              <w:cnfStyle w:val="000000100000" w:firstRow="0" w:lastRow="0" w:firstColumn="0" w:lastColumn="0" w:oddVBand="0" w:evenVBand="0" w:oddHBand="1" w:evenHBand="0" w:firstRowFirstColumn="0" w:firstRowLastColumn="0" w:lastRowFirstColumn="0" w:lastRowLastColumn="0"/>
              <w:rPr>
                <w:highlight w:val="yellow"/>
                <w:rtl/>
                <w:lang w:bidi="he-IL"/>
              </w:rPr>
            </w:pPr>
            <w:r w:rsidRPr="00BD25D0">
              <w:rPr>
                <w:rFonts w:hint="cs"/>
                <w:highlight w:val="yellow"/>
                <w:rtl/>
                <w:lang w:bidi="he-IL"/>
              </w:rPr>
              <w:t>טבלה</w:t>
            </w:r>
          </w:p>
          <w:p w:rsidR="00642703" w:rsidP="00642703" w:rsidRDefault="00642703" w14:paraId="29B62667" w14:textId="77777777">
            <w:pPr>
              <w:bidi/>
              <w:cnfStyle w:val="000000100000" w:firstRow="0" w:lastRow="0" w:firstColumn="0" w:lastColumn="0" w:oddVBand="0" w:evenVBand="0" w:oddHBand="1" w:evenHBand="0" w:firstRowFirstColumn="0" w:firstRowLastColumn="0" w:lastRowFirstColumn="0" w:lastRowLastColumn="0"/>
              <w:rPr>
                <w:highlight w:val="yellow"/>
                <w:rtl/>
                <w:lang w:bidi="he-IL"/>
              </w:rPr>
            </w:pPr>
          </w:p>
          <w:p w:rsidR="00642703" w:rsidP="00642703" w:rsidRDefault="00642703" w14:paraId="383A13B2" w14:textId="77777777">
            <w:pPr>
              <w:bidi/>
              <w:cnfStyle w:val="000000100000" w:firstRow="0" w:lastRow="0" w:firstColumn="0" w:lastColumn="0" w:oddVBand="0" w:evenVBand="0" w:oddHBand="1" w:evenHBand="0" w:firstRowFirstColumn="0" w:firstRowLastColumn="0" w:lastRowFirstColumn="0" w:lastRowLastColumn="0"/>
              <w:rPr>
                <w:highlight w:val="yellow"/>
                <w:rtl/>
                <w:lang w:bidi="he-IL"/>
              </w:rPr>
            </w:pPr>
          </w:p>
          <w:p w:rsidRPr="00642703" w:rsidR="00642703" w:rsidP="00642703" w:rsidRDefault="00642703" w14:paraId="1DD2C95D" w14:textId="6668C3FD">
            <w:pPr>
              <w:bidi/>
              <w:ind w:firstLine="720"/>
              <w:cnfStyle w:val="000000100000" w:firstRow="0" w:lastRow="0" w:firstColumn="0" w:lastColumn="0" w:oddVBand="0" w:evenVBand="0" w:oddHBand="1" w:evenHBand="0" w:firstRowFirstColumn="0" w:firstRowLastColumn="0" w:lastRowFirstColumn="0" w:lastRowLastColumn="0"/>
              <w:rPr>
                <w:highlight w:val="yellow"/>
                <w:rtl/>
                <w:lang w:bidi="he-IL"/>
              </w:rPr>
            </w:pPr>
          </w:p>
        </w:tc>
        <w:tc>
          <w:tcPr>
            <w:tcW w:w="3642" w:type="dxa"/>
          </w:tcPr>
          <w:p w:rsidR="001B55F3" w:rsidP="00DF5B71" w:rsidRDefault="00710D7E" w14:paraId="44F1655A"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סטטוס</w:t>
            </w:r>
            <w:r w:rsidR="004E5374">
              <w:rPr>
                <w:rFonts w:hint="cs"/>
                <w:rtl/>
                <w:lang w:bidi="he-IL"/>
              </w:rPr>
              <w:t xml:space="preserve"> הגשת מענה</w:t>
            </w:r>
            <w:r w:rsidR="000714A6">
              <w:rPr>
                <w:rFonts w:hint="cs"/>
                <w:rtl/>
                <w:lang w:bidi="he-IL"/>
              </w:rPr>
              <w:t>.</w:t>
            </w:r>
          </w:p>
          <w:p w:rsidRPr="00C70B50" w:rsidR="00C70B50" w:rsidP="00C70B50" w:rsidRDefault="00C70B50" w14:paraId="7357B4CC" w14:textId="498F4F4A">
            <w:pPr>
              <w:bidi/>
              <w:cnfStyle w:val="000000100000" w:firstRow="0" w:lastRow="0" w:firstColumn="0" w:lastColumn="0" w:oddVBand="0" w:evenVBand="0" w:oddHBand="1" w:evenHBand="0" w:firstRowFirstColumn="0" w:firstRowLastColumn="0" w:lastRowFirstColumn="0" w:lastRowLastColumn="0"/>
              <w:rPr>
                <w:b/>
                <w:bCs/>
                <w:rtl/>
                <w:lang w:bidi="he-IL"/>
              </w:rPr>
            </w:pPr>
            <w:r w:rsidRPr="00C70B50">
              <w:rPr>
                <w:rFonts w:hint="cs"/>
                <w:b/>
                <w:bCs/>
                <w:rtl/>
                <w:lang w:bidi="he-IL"/>
              </w:rPr>
              <w:t>מצבים בהם מופיע:</w:t>
            </w:r>
          </w:p>
          <w:p w:rsidR="00FF3215" w:rsidP="00A07B65" w:rsidRDefault="00E41A9B" w14:paraId="1869D61D" w14:textId="426E7DAF">
            <w:pPr>
              <w:pStyle w:val="a3"/>
              <w:numPr>
                <w:ilvl w:val="0"/>
                <w:numId w:val="15"/>
              </w:numPr>
              <w:bidi/>
              <w:ind w:left="556" w:hanging="284"/>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הצעה נשלחה </w:t>
            </w:r>
            <w:r>
              <w:rPr>
                <w:rtl/>
                <w:lang w:bidi="he-IL"/>
              </w:rPr>
              <w:t>–</w:t>
            </w:r>
            <w:r w:rsidR="006615DF">
              <w:rPr>
                <w:rFonts w:hint="cs"/>
                <w:rtl/>
                <w:lang w:bidi="he-IL"/>
              </w:rPr>
              <w:t xml:space="preserve"> ב</w:t>
            </w:r>
            <w:r>
              <w:rPr>
                <w:rFonts w:hint="cs"/>
                <w:rtl/>
                <w:lang w:bidi="he-IL"/>
              </w:rPr>
              <w:t>סטטוס</w:t>
            </w:r>
            <w:r w:rsidR="003A03FF">
              <w:rPr>
                <w:rFonts w:hint="cs"/>
                <w:rtl/>
                <w:lang w:bidi="he-IL"/>
              </w:rPr>
              <w:t>ים</w:t>
            </w:r>
            <w:r>
              <w:rPr>
                <w:rFonts w:hint="cs"/>
                <w:rtl/>
                <w:lang w:bidi="he-IL"/>
              </w:rPr>
              <w:t xml:space="preserve"> "הוגשה</w:t>
            </w:r>
            <w:r w:rsidR="000719C6">
              <w:rPr>
                <w:rFonts w:hint="cs"/>
                <w:rtl/>
                <w:lang w:bidi="he-IL"/>
              </w:rPr>
              <w:t xml:space="preserve"> הצעה</w:t>
            </w:r>
            <w:r>
              <w:rPr>
                <w:rFonts w:hint="cs"/>
                <w:rtl/>
                <w:lang w:bidi="he-IL"/>
              </w:rPr>
              <w:t>", "הצעה בעריכה"</w:t>
            </w:r>
          </w:p>
          <w:p w:rsidR="00E41A9B" w:rsidP="00A07B65" w:rsidRDefault="009B5776" w14:paraId="74659D73" w14:textId="2729A1C5">
            <w:pPr>
              <w:pStyle w:val="a3"/>
              <w:numPr>
                <w:ilvl w:val="0"/>
                <w:numId w:val="15"/>
              </w:numPr>
              <w:bidi/>
              <w:ind w:left="556" w:hanging="284"/>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הוגש נמנע </w:t>
            </w:r>
            <w:r>
              <w:rPr>
                <w:rtl/>
                <w:lang w:bidi="he-IL"/>
              </w:rPr>
              <w:t>–</w:t>
            </w:r>
            <w:r w:rsidR="006615DF">
              <w:rPr>
                <w:rFonts w:hint="cs"/>
                <w:rtl/>
                <w:lang w:bidi="he-IL"/>
              </w:rPr>
              <w:t xml:space="preserve"> </w:t>
            </w:r>
            <w:r>
              <w:rPr>
                <w:rFonts w:hint="cs"/>
                <w:rtl/>
                <w:lang w:bidi="he-IL"/>
              </w:rPr>
              <w:t>בסטטוס "הוגש נמנע"</w:t>
            </w:r>
          </w:p>
          <w:p w:rsidR="009B5776" w:rsidP="00A07B65" w:rsidRDefault="009B5776" w14:paraId="3A83AD6E" w14:textId="0395DC1B">
            <w:pPr>
              <w:pStyle w:val="a3"/>
              <w:numPr>
                <w:ilvl w:val="0"/>
                <w:numId w:val="15"/>
              </w:numPr>
              <w:bidi/>
              <w:ind w:left="556" w:hanging="284"/>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הצעה בטיוטה </w:t>
            </w:r>
            <w:r>
              <w:rPr>
                <w:rtl/>
                <w:lang w:bidi="he-IL"/>
              </w:rPr>
              <w:t>–</w:t>
            </w:r>
            <w:r w:rsidR="006615DF">
              <w:rPr>
                <w:rFonts w:hint="cs"/>
                <w:rtl/>
                <w:lang w:bidi="he-IL"/>
              </w:rPr>
              <w:t xml:space="preserve"> </w:t>
            </w:r>
            <w:r>
              <w:rPr>
                <w:rFonts w:hint="cs"/>
                <w:rtl/>
                <w:lang w:bidi="he-IL"/>
              </w:rPr>
              <w:t>בסטטוס "טיוטה שמורה"</w:t>
            </w:r>
          </w:p>
        </w:tc>
      </w:tr>
      <w:tr w:rsidRPr="00606643" w:rsidR="004A4F50" w:rsidTr="008F6B76" w14:paraId="71E11A6A" w14:textId="77777777">
        <w:tc>
          <w:tcPr>
            <w:cnfStyle w:val="001000000000" w:firstRow="0" w:lastRow="0" w:firstColumn="1" w:lastColumn="0" w:oddVBand="0" w:evenVBand="0" w:oddHBand="0" w:evenHBand="0" w:firstRowFirstColumn="0" w:firstRowLastColumn="0" w:lastRowFirstColumn="0" w:lastRowLastColumn="0"/>
            <w:tcW w:w="3804" w:type="dxa"/>
          </w:tcPr>
          <w:p w:rsidR="00597E32" w:rsidP="00DF5B71" w:rsidRDefault="00E735F2" w14:paraId="153B6A1A" w14:textId="77777777">
            <w:pPr>
              <w:bidi/>
              <w:rPr>
                <w:rFonts w:cs="Arial"/>
                <w:rtl/>
                <w:lang w:bidi="he-IL"/>
              </w:rPr>
            </w:pPr>
            <w:r>
              <w:rPr>
                <w:rFonts w:hint="cs" w:cs="Arial"/>
                <w:b w:val="0"/>
                <w:bCs w:val="0"/>
                <w:rtl/>
                <w:lang w:bidi="he-IL"/>
              </w:rPr>
              <w:t>פניה בנושא המכרז</w:t>
            </w:r>
          </w:p>
          <w:p w:rsidRPr="00363922" w:rsidR="00363922" w:rsidP="00363922" w:rsidRDefault="00E735F2" w14:paraId="7AB388A4" w14:textId="75EBF355">
            <w:pPr>
              <w:bidi/>
              <w:rPr>
                <w:rFonts w:cs="Arial"/>
                <w:b w:val="0"/>
                <w:bCs w:val="0"/>
                <w:rtl/>
                <w:lang w:bidi="he-IL"/>
              </w:rPr>
            </w:pPr>
            <w:r w:rsidRPr="00E735F2">
              <w:rPr>
                <w:rFonts w:cs="Arial"/>
                <w:noProof/>
                <w:rtl/>
                <w:lang w:bidi="he-IL"/>
              </w:rPr>
              <w:drawing>
                <wp:inline distT="0" distB="0" distL="0" distR="0" wp14:anchorId="4325B172" wp14:editId="01969196">
                  <wp:extent cx="829361" cy="271846"/>
                  <wp:effectExtent l="0" t="0" r="8890" b="0"/>
                  <wp:docPr id="1833568730" name="Picture 183356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68730" name=""/>
                          <pic:cNvPicPr/>
                        </pic:nvPicPr>
                        <pic:blipFill>
                          <a:blip r:embed="rId84"/>
                          <a:stretch>
                            <a:fillRect/>
                          </a:stretch>
                        </pic:blipFill>
                        <pic:spPr>
                          <a:xfrm>
                            <a:off x="0" y="0"/>
                            <a:ext cx="850502" cy="278776"/>
                          </a:xfrm>
                          <a:prstGeom prst="rect">
                            <a:avLst/>
                          </a:prstGeom>
                        </pic:spPr>
                      </pic:pic>
                    </a:graphicData>
                  </a:graphic>
                </wp:inline>
              </w:drawing>
            </w:r>
          </w:p>
          <w:p w:rsidR="00E735F2" w:rsidP="00E735F2" w:rsidRDefault="00E735F2" w14:paraId="620854F5" w14:textId="3C708185">
            <w:pPr>
              <w:bidi/>
              <w:rPr>
                <w:rFonts w:cs="Arial"/>
                <w:b w:val="0"/>
                <w:bCs w:val="0"/>
                <w:rtl/>
                <w:lang w:bidi="he-IL"/>
              </w:rPr>
            </w:pPr>
          </w:p>
        </w:tc>
        <w:tc>
          <w:tcPr>
            <w:tcW w:w="992" w:type="dxa"/>
          </w:tcPr>
          <w:p w:rsidR="00597E32" w:rsidP="00DF5B71" w:rsidRDefault="00CF4B18" w14:paraId="74B02327" w14:textId="3C26EA15">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כפתור</w:t>
            </w:r>
          </w:p>
        </w:tc>
        <w:tc>
          <w:tcPr>
            <w:tcW w:w="2325" w:type="dxa"/>
          </w:tcPr>
          <w:p w:rsidRPr="00BD25D0" w:rsidR="00597E32" w:rsidP="00DF5B71" w:rsidRDefault="00CF4B18" w14:paraId="24417B71" w14:textId="50D4F974">
            <w:pPr>
              <w:bidi/>
              <w:cnfStyle w:val="000000000000" w:firstRow="0" w:lastRow="0" w:firstColumn="0" w:lastColumn="0" w:oddVBand="0" w:evenVBand="0" w:oddHBand="0" w:evenHBand="0" w:firstRowFirstColumn="0" w:firstRowLastColumn="0" w:lastRowFirstColumn="0" w:lastRowLastColumn="0"/>
              <w:rPr>
                <w:highlight w:val="yellow"/>
                <w:rtl/>
                <w:lang w:bidi="he-IL"/>
              </w:rPr>
            </w:pPr>
            <w:r w:rsidRPr="00BD25D0">
              <w:rPr>
                <w:rFonts w:hint="cs"/>
                <w:highlight w:val="yellow"/>
                <w:rtl/>
                <w:lang w:bidi="he-IL"/>
              </w:rPr>
              <w:t>טבלה</w:t>
            </w:r>
          </w:p>
        </w:tc>
        <w:tc>
          <w:tcPr>
            <w:tcW w:w="3642" w:type="dxa"/>
          </w:tcPr>
          <w:p w:rsidR="00597E32" w:rsidP="00DF5B71" w:rsidRDefault="00B303B8" w14:paraId="7A592FA1"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פונקציונאליות זהה לפורטל הספקים</w:t>
            </w:r>
          </w:p>
          <w:p w:rsidR="00B303B8" w:rsidP="00B303B8" w:rsidRDefault="00B303B8" w14:paraId="27B284A0"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פתיחת</w:t>
            </w:r>
            <w:r w:rsidR="007F2A94">
              <w:rPr>
                <w:rFonts w:hint="cs"/>
                <w:rtl/>
                <w:lang w:bidi="he-IL"/>
              </w:rPr>
              <w:t xml:space="preserve"> </w:t>
            </w:r>
            <w:r w:rsidR="005E4996">
              <w:rPr>
                <w:rFonts w:hint="cs"/>
                <w:rtl/>
                <w:lang w:bidi="he-IL"/>
              </w:rPr>
              <w:t xml:space="preserve">פניה </w:t>
            </w:r>
            <w:r w:rsidR="009C5054">
              <w:rPr>
                <w:rFonts w:hint="cs"/>
                <w:rtl/>
                <w:lang w:bidi="he-IL"/>
              </w:rPr>
              <w:t>ושליחה</w:t>
            </w:r>
            <w:r w:rsidR="005E4996">
              <w:rPr>
                <w:rFonts w:hint="cs"/>
                <w:rtl/>
                <w:lang w:bidi="he-IL"/>
              </w:rPr>
              <w:t xml:space="preserve"> לאגף הרלוונטי</w:t>
            </w:r>
          </w:p>
          <w:p w:rsidR="00606623" w:rsidP="00C37CC6" w:rsidRDefault="0046356B" w14:paraId="7F2963A8" w14:textId="77A1929C">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הכפתור </w:t>
            </w:r>
            <w:r w:rsidR="00C36CB1">
              <w:rPr>
                <w:rFonts w:hint="cs"/>
                <w:rtl/>
                <w:lang w:bidi="he-IL"/>
              </w:rPr>
              <w:t xml:space="preserve">במצב </w:t>
            </w:r>
            <w:r>
              <w:rPr>
                <w:rFonts w:hint="cs"/>
                <w:rtl/>
                <w:lang w:bidi="he-IL"/>
              </w:rPr>
              <w:t>זמין</w:t>
            </w:r>
            <w:r w:rsidR="00602F70">
              <w:rPr>
                <w:rFonts w:hint="cs"/>
                <w:rtl/>
                <w:lang w:bidi="he-IL"/>
              </w:rPr>
              <w:t xml:space="preserve"> </w:t>
            </w:r>
            <w:r w:rsidR="00C36CB1">
              <w:rPr>
                <w:rFonts w:hint="cs"/>
                <w:rtl/>
                <w:lang w:bidi="he-IL"/>
              </w:rPr>
              <w:t xml:space="preserve">רק </w:t>
            </w:r>
            <w:r w:rsidR="00602F70">
              <w:rPr>
                <w:rFonts w:hint="cs"/>
                <w:rtl/>
                <w:lang w:bidi="he-IL"/>
              </w:rPr>
              <w:t>עד לתאריך אחרון ל</w:t>
            </w:r>
            <w:r w:rsidR="00F21E55">
              <w:rPr>
                <w:rFonts w:hint="cs"/>
                <w:rtl/>
                <w:lang w:bidi="he-IL"/>
              </w:rPr>
              <w:t xml:space="preserve">הגשת </w:t>
            </w:r>
            <w:r w:rsidR="00602F70">
              <w:rPr>
                <w:rFonts w:hint="cs"/>
                <w:rtl/>
                <w:lang w:bidi="he-IL"/>
              </w:rPr>
              <w:t>פניות</w:t>
            </w:r>
            <w:r w:rsidR="00C36CB1">
              <w:rPr>
                <w:rFonts w:hint="cs"/>
                <w:rtl/>
                <w:lang w:bidi="he-IL"/>
              </w:rPr>
              <w:t xml:space="preserve"> (כולל</w:t>
            </w:r>
            <w:r w:rsidR="00C37CC6">
              <w:rPr>
                <w:rFonts w:hint="cs"/>
                <w:rtl/>
                <w:lang w:bidi="he-IL"/>
              </w:rPr>
              <w:t>)</w:t>
            </w:r>
          </w:p>
        </w:tc>
      </w:tr>
      <w:tr w:rsidRPr="00606643" w:rsidR="004A4F50" w:rsidTr="008F6B76" w14:paraId="49D322B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4" w:type="dxa"/>
          </w:tcPr>
          <w:p w:rsidR="00910516" w:rsidP="00DF5B71" w:rsidRDefault="00910516" w14:paraId="59739B10" w14:textId="77777777">
            <w:pPr>
              <w:bidi/>
              <w:rPr>
                <w:rFonts w:cs="Arial"/>
                <w:rtl/>
                <w:lang w:bidi="he-IL"/>
              </w:rPr>
            </w:pPr>
            <w:r>
              <w:rPr>
                <w:rFonts w:hint="cs" w:cs="Arial"/>
                <w:b w:val="0"/>
                <w:bCs w:val="0"/>
                <w:rtl/>
                <w:lang w:bidi="he-IL"/>
              </w:rPr>
              <w:t>תאריך אחרון להגשת פניה</w:t>
            </w:r>
          </w:p>
          <w:p w:rsidR="00BB2034" w:rsidP="00BB2034" w:rsidRDefault="00BB2034" w14:paraId="3905E2CB" w14:textId="77777777">
            <w:pPr>
              <w:bidi/>
              <w:rPr>
                <w:rFonts w:cs="Arial"/>
                <w:rtl/>
                <w:lang w:bidi="he-IL"/>
              </w:rPr>
            </w:pPr>
            <w:r w:rsidRPr="00BB2034">
              <w:rPr>
                <w:rFonts w:cs="Arial"/>
                <w:noProof/>
                <w:rtl/>
                <w:lang w:bidi="he-IL"/>
              </w:rPr>
              <w:drawing>
                <wp:inline distT="0" distB="0" distL="0" distR="0" wp14:anchorId="7A9E44F4" wp14:editId="5F49B2A2">
                  <wp:extent cx="920951" cy="188082"/>
                  <wp:effectExtent l="0" t="0" r="0" b="2540"/>
                  <wp:docPr id="1385795508" name="Picture 138579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95508" name=""/>
                          <pic:cNvPicPr/>
                        </pic:nvPicPr>
                        <pic:blipFill>
                          <a:blip r:embed="rId85"/>
                          <a:stretch>
                            <a:fillRect/>
                          </a:stretch>
                        </pic:blipFill>
                        <pic:spPr>
                          <a:xfrm>
                            <a:off x="0" y="0"/>
                            <a:ext cx="942064" cy="192394"/>
                          </a:xfrm>
                          <a:prstGeom prst="rect">
                            <a:avLst/>
                          </a:prstGeom>
                        </pic:spPr>
                      </pic:pic>
                    </a:graphicData>
                  </a:graphic>
                </wp:inline>
              </w:drawing>
            </w:r>
          </w:p>
          <w:p w:rsidR="00BB2034" w:rsidP="00BB2034" w:rsidRDefault="00BB2034" w14:paraId="131D06EB" w14:textId="5967B52C">
            <w:pPr>
              <w:bidi/>
              <w:rPr>
                <w:rFonts w:cs="Arial"/>
                <w:b w:val="0"/>
                <w:bCs w:val="0"/>
                <w:rtl/>
                <w:lang w:bidi="he-IL"/>
              </w:rPr>
            </w:pPr>
          </w:p>
        </w:tc>
        <w:tc>
          <w:tcPr>
            <w:tcW w:w="992" w:type="dxa"/>
          </w:tcPr>
          <w:p w:rsidR="00910516" w:rsidP="00DF5B71" w:rsidRDefault="00BB2034" w14:paraId="5B9F25BC" w14:textId="2E24125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 + אייקון</w:t>
            </w:r>
          </w:p>
        </w:tc>
        <w:tc>
          <w:tcPr>
            <w:tcW w:w="2325" w:type="dxa"/>
          </w:tcPr>
          <w:p w:rsidR="006329BC" w:rsidP="006329BC" w:rsidRDefault="006329BC" w14:paraId="6A8522C0" w14:textId="51A9DE6D">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 קבוע + תאריך</w:t>
            </w:r>
            <w:r w:rsidR="00643EC5">
              <w:rPr>
                <w:rFonts w:hint="cs"/>
                <w:rtl/>
                <w:lang w:bidi="he-IL"/>
              </w:rPr>
              <w:t xml:space="preserve"> מתוך שירות</w:t>
            </w:r>
          </w:p>
          <w:p w:rsidRPr="00BD25D0" w:rsidR="00910516" w:rsidP="0004284D" w:rsidRDefault="0004284D" w14:paraId="03777844" w14:textId="0C3BAE51">
            <w:pPr>
              <w:cnfStyle w:val="000000100000" w:firstRow="0" w:lastRow="0" w:firstColumn="0" w:lastColumn="0" w:oddVBand="0" w:evenVBand="0" w:oddHBand="1" w:evenHBand="0" w:firstRowFirstColumn="0" w:firstRowLastColumn="0" w:lastRowFirstColumn="0" w:lastRowLastColumn="0"/>
              <w:rPr>
                <w:highlight w:val="yellow"/>
                <w:rtl/>
                <w:lang w:bidi="he-IL"/>
              </w:rPr>
            </w:pPr>
            <w:proofErr w:type="spellStart"/>
            <w:r w:rsidRPr="00EE0FD3">
              <w:rPr>
                <w:rStyle w:val="normaltextrun"/>
                <w:rFonts w:ascii="Calibri" w:hAnsi="Calibri" w:cs="Calibri"/>
                <w:color w:val="000000"/>
                <w:bdr w:val="none" w:color="auto" w:sz="0" w:space="0" w:frame="1"/>
              </w:rPr>
              <w:t>GetTender</w:t>
            </w:r>
            <w:proofErr w:type="spellEnd"/>
            <w:r>
              <w:rPr>
                <w:rStyle w:val="normaltextrun"/>
                <w:rFonts w:ascii="Calibri" w:hAnsi="Calibri" w:cs="Calibri"/>
                <w:color w:val="000000"/>
                <w:bdr w:val="none" w:color="auto" w:sz="0" w:space="0" w:frame="1"/>
              </w:rPr>
              <w:t>.</w:t>
            </w:r>
            <w:r>
              <w:t xml:space="preserve"> </w:t>
            </w:r>
            <w:proofErr w:type="spellStart"/>
            <w:r w:rsidRPr="007B07C2" w:rsidR="007B07C2">
              <w:rPr>
                <w:rStyle w:val="normaltextrun"/>
                <w:rFonts w:ascii="Calibri" w:hAnsi="Calibri" w:cs="Calibri"/>
                <w:color w:val="000000"/>
                <w:bdr w:val="none" w:color="auto" w:sz="0" w:space="0" w:frame="1"/>
              </w:rPr>
              <w:t>tenderReplyDate</w:t>
            </w:r>
            <w:proofErr w:type="spellEnd"/>
          </w:p>
        </w:tc>
        <w:tc>
          <w:tcPr>
            <w:tcW w:w="3642" w:type="dxa"/>
          </w:tcPr>
          <w:p w:rsidR="008C3C8A" w:rsidP="008C3C8A" w:rsidRDefault="008C3C8A" w14:paraId="03022BCD"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פונקציונאליות זהה לפורטל הספקים</w:t>
            </w:r>
          </w:p>
          <w:p w:rsidR="00910516" w:rsidP="00DF5B71" w:rsidRDefault="003C5E86" w14:paraId="495E9D1D"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תאריך אחרון ל</w:t>
            </w:r>
            <w:r w:rsidR="00B46B96">
              <w:rPr>
                <w:rFonts w:hint="cs"/>
                <w:rtl/>
                <w:lang w:bidi="he-IL"/>
              </w:rPr>
              <w:t xml:space="preserve">הגשת פניה </w:t>
            </w:r>
            <w:r w:rsidR="00883F36">
              <w:rPr>
                <w:rFonts w:hint="cs"/>
                <w:rtl/>
                <w:lang w:bidi="he-IL"/>
              </w:rPr>
              <w:t>בנושא המכרז</w:t>
            </w:r>
          </w:p>
          <w:p w:rsidR="00B81238" w:rsidP="00B81238" w:rsidRDefault="00B81238" w14:paraId="79FC7169" w14:textId="581AB4E4">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מופיע רק </w:t>
            </w:r>
            <w:r w:rsidR="00627011">
              <w:rPr>
                <w:rFonts w:hint="cs"/>
                <w:rtl/>
                <w:lang w:bidi="he-IL"/>
              </w:rPr>
              <w:t>כאשר התאריך עבר</w:t>
            </w:r>
          </w:p>
          <w:p w:rsidR="00ED4F6B" w:rsidP="00ED4F6B" w:rsidRDefault="00D90CC9" w14:paraId="194D6973" w14:textId="08A08180">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מעבר עכ</w:t>
            </w:r>
            <w:r w:rsidR="00A70149">
              <w:rPr>
                <w:rFonts w:hint="cs"/>
                <w:rtl/>
                <w:lang w:bidi="he-IL"/>
              </w:rPr>
              <w:t>בר</w:t>
            </w:r>
            <w:r w:rsidR="00ED4F6B">
              <w:rPr>
                <w:rFonts w:hint="cs"/>
                <w:rtl/>
                <w:lang w:bidi="he-IL"/>
              </w:rPr>
              <w:t xml:space="preserve"> </w:t>
            </w:r>
            <w:r w:rsidR="00470BA8">
              <w:rPr>
                <w:rFonts w:hint="cs"/>
                <w:rtl/>
                <w:lang w:bidi="he-IL"/>
              </w:rPr>
              <w:t>מ</w:t>
            </w:r>
            <w:r w:rsidR="00ED4F6B">
              <w:rPr>
                <w:rFonts w:hint="cs"/>
                <w:rtl/>
                <w:lang w:bidi="he-IL"/>
              </w:rPr>
              <w:t>על אייקון</w:t>
            </w:r>
            <w:r w:rsidR="00812952">
              <w:rPr>
                <w:rFonts w:hint="cs"/>
                <w:rtl/>
                <w:lang w:bidi="he-IL"/>
              </w:rPr>
              <w:t xml:space="preserve"> </w:t>
            </w:r>
            <w:r w:rsidR="00A5261C">
              <w:rPr>
                <w:rFonts w:hint="cs"/>
                <w:rtl/>
                <w:lang w:bidi="he-IL"/>
              </w:rPr>
              <w:t>י</w:t>
            </w:r>
            <w:r w:rsidR="00812952">
              <w:rPr>
                <w:rFonts w:hint="cs"/>
                <w:rtl/>
                <w:lang w:bidi="he-IL"/>
              </w:rPr>
              <w:t xml:space="preserve">פתח </w:t>
            </w:r>
            <w:r w:rsidR="00A90808">
              <w:rPr>
                <w:rFonts w:hint="cs"/>
                <w:rtl/>
                <w:lang w:bidi="he-IL"/>
              </w:rPr>
              <w:t>בועית הסבר</w:t>
            </w:r>
          </w:p>
        </w:tc>
      </w:tr>
      <w:tr w:rsidRPr="00606643" w:rsidR="008F6B76" w:rsidTr="008F6B76" w14:paraId="436BEEAB" w14:textId="77777777">
        <w:tc>
          <w:tcPr>
            <w:cnfStyle w:val="001000000000" w:firstRow="0" w:lastRow="0" w:firstColumn="1" w:lastColumn="0" w:oddVBand="0" w:evenVBand="0" w:oddHBand="0" w:evenHBand="0" w:firstRowFirstColumn="0" w:firstRowLastColumn="0" w:lastRowFirstColumn="0" w:lastRowLastColumn="0"/>
            <w:tcW w:w="3804" w:type="dxa"/>
          </w:tcPr>
          <w:p w:rsidR="008F6B76" w:rsidP="008F6B76" w:rsidRDefault="008F6B76" w14:paraId="170CFD40" w14:textId="77777777">
            <w:pPr>
              <w:bidi/>
              <w:rPr>
                <w:rFonts w:cs="Arial"/>
                <w:rtl/>
                <w:lang w:bidi="he-IL"/>
              </w:rPr>
            </w:pPr>
            <w:r>
              <w:rPr>
                <w:rFonts w:hint="cs" w:cs="Arial"/>
                <w:b w:val="0"/>
                <w:bCs w:val="0"/>
                <w:rtl/>
                <w:lang w:bidi="he-IL"/>
              </w:rPr>
              <w:t>בועית הסבר</w:t>
            </w:r>
          </w:p>
          <w:p w:rsidR="008F6B76" w:rsidP="008F6B76" w:rsidRDefault="008F6B76" w14:paraId="685C4B1A" w14:textId="77777777">
            <w:pPr>
              <w:bidi/>
              <w:rPr>
                <w:rFonts w:cs="Arial"/>
                <w:rtl/>
                <w:lang w:bidi="he-IL"/>
              </w:rPr>
            </w:pPr>
            <w:r w:rsidRPr="00D70494">
              <w:rPr>
                <w:rFonts w:cs="Arial"/>
                <w:noProof/>
                <w:rtl/>
                <w:lang w:bidi="he-IL"/>
              </w:rPr>
              <w:drawing>
                <wp:inline distT="0" distB="0" distL="0" distR="0" wp14:anchorId="780089CC" wp14:editId="47B34D7F">
                  <wp:extent cx="1410157" cy="365406"/>
                  <wp:effectExtent l="0" t="0" r="0" b="0"/>
                  <wp:docPr id="23953747" name="Picture 2395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3747" name=""/>
                          <pic:cNvPicPr/>
                        </pic:nvPicPr>
                        <pic:blipFill>
                          <a:blip r:embed="rId86"/>
                          <a:stretch>
                            <a:fillRect/>
                          </a:stretch>
                        </pic:blipFill>
                        <pic:spPr>
                          <a:xfrm>
                            <a:off x="0" y="0"/>
                            <a:ext cx="1434678" cy="371760"/>
                          </a:xfrm>
                          <a:prstGeom prst="rect">
                            <a:avLst/>
                          </a:prstGeom>
                        </pic:spPr>
                      </pic:pic>
                    </a:graphicData>
                  </a:graphic>
                </wp:inline>
              </w:drawing>
            </w:r>
          </w:p>
          <w:p w:rsidR="008F6B76" w:rsidP="008F6B76" w:rsidRDefault="008F6B76" w14:paraId="13A71550" w14:textId="37BA0FE5">
            <w:pPr>
              <w:bidi/>
              <w:rPr>
                <w:rFonts w:cs="Arial"/>
                <w:b w:val="0"/>
                <w:bCs w:val="0"/>
                <w:rtl/>
                <w:lang w:bidi="he-IL"/>
              </w:rPr>
            </w:pPr>
            <w:r w:rsidRPr="001874BA">
              <w:rPr>
                <w:rFonts w:hint="cs" w:cs="Arial"/>
                <w:b w:val="0"/>
                <w:bCs w:val="0"/>
                <w:highlight w:val="yellow"/>
                <w:rtl/>
                <w:lang w:bidi="he-IL"/>
              </w:rPr>
              <w:t xml:space="preserve">חסרה גרפיקה </w:t>
            </w:r>
            <w:r w:rsidRPr="001874BA">
              <w:rPr>
                <w:rFonts w:cs="Arial"/>
                <w:b w:val="0"/>
                <w:bCs w:val="0"/>
                <w:highlight w:val="yellow"/>
                <w:rtl/>
                <w:lang w:bidi="he-IL"/>
              </w:rPr>
              <w:t>–</w:t>
            </w:r>
            <w:r w:rsidRPr="001874BA">
              <w:rPr>
                <w:rFonts w:hint="cs" w:cs="Arial"/>
                <w:b w:val="0"/>
                <w:bCs w:val="0"/>
                <w:highlight w:val="yellow"/>
                <w:rtl/>
                <w:lang w:bidi="he-IL"/>
              </w:rPr>
              <w:t xml:space="preserve"> לקחתי מפורטל ספקים</w:t>
            </w:r>
          </w:p>
        </w:tc>
        <w:tc>
          <w:tcPr>
            <w:tcW w:w="992" w:type="dxa"/>
          </w:tcPr>
          <w:p w:rsidR="008F6B76" w:rsidP="008F6B76" w:rsidRDefault="008F6B76" w14:paraId="0BE95BA8" w14:textId="4FC1FB02">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בועית</w:t>
            </w:r>
          </w:p>
        </w:tc>
        <w:tc>
          <w:tcPr>
            <w:tcW w:w="2325" w:type="dxa"/>
          </w:tcPr>
          <w:p w:rsidR="00643EC5" w:rsidP="00643EC5" w:rsidRDefault="00643EC5" w14:paraId="331846BE"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 קבוע</w:t>
            </w:r>
          </w:p>
          <w:p w:rsidRPr="00BD25D0" w:rsidR="008F6B76" w:rsidP="008F6B76" w:rsidRDefault="008F6B76" w14:paraId="126DFB59" w14:textId="1F0B82DD">
            <w:pPr>
              <w:bidi/>
              <w:cnfStyle w:val="000000000000" w:firstRow="0" w:lastRow="0" w:firstColumn="0" w:lastColumn="0" w:oddVBand="0" w:evenVBand="0" w:oddHBand="0" w:evenHBand="0" w:firstRowFirstColumn="0" w:firstRowLastColumn="0" w:lastRowFirstColumn="0" w:lastRowLastColumn="0"/>
              <w:rPr>
                <w:highlight w:val="yellow"/>
                <w:rtl/>
                <w:lang w:bidi="he-IL"/>
              </w:rPr>
            </w:pPr>
          </w:p>
        </w:tc>
        <w:tc>
          <w:tcPr>
            <w:tcW w:w="3642" w:type="dxa"/>
          </w:tcPr>
          <w:p w:rsidR="008F6B76" w:rsidP="008F6B76" w:rsidRDefault="008F6B76" w14:paraId="20504B78" w14:textId="7F9191AB">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טקסט הסבר</w:t>
            </w:r>
          </w:p>
        </w:tc>
      </w:tr>
      <w:tr w:rsidRPr="00606643" w:rsidR="008F6B76" w:rsidTr="008F6B76" w14:paraId="42C1DE2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4" w:type="dxa"/>
          </w:tcPr>
          <w:p w:rsidRPr="00DB043A" w:rsidR="008F6B76" w:rsidP="008F6B76" w:rsidRDefault="008F6B76" w14:paraId="1A421A19" w14:textId="3B182CB8">
            <w:pPr>
              <w:bidi/>
              <w:rPr>
                <w:rFonts w:cs="Arial"/>
                <w:b w:val="0"/>
                <w:bCs w:val="0"/>
                <w:rtl/>
                <w:lang w:bidi="he-IL"/>
              </w:rPr>
            </w:pPr>
            <w:r>
              <w:rPr>
                <w:rFonts w:hint="cs" w:cs="Arial"/>
                <w:b w:val="0"/>
                <w:bCs w:val="0"/>
                <w:rtl/>
                <w:lang w:bidi="he-IL"/>
              </w:rPr>
              <w:t xml:space="preserve">מועד אחרון להגשת </w:t>
            </w:r>
            <w:r w:rsidRPr="00DB043A">
              <w:rPr>
                <w:rFonts w:hint="cs" w:cs="Arial"/>
                <w:b w:val="0"/>
                <w:bCs w:val="0"/>
                <w:rtl/>
                <w:lang w:bidi="he-IL"/>
              </w:rPr>
              <w:t>הצעה (</w:t>
            </w:r>
            <w:r w:rsidR="005E3FA2">
              <w:rPr>
                <w:rFonts w:hint="cs" w:cs="Arial"/>
                <w:b w:val="0"/>
                <w:bCs w:val="0"/>
                <w:rtl/>
                <w:lang w:bidi="he-IL"/>
              </w:rPr>
              <w:t>מועד</w:t>
            </w:r>
            <w:r w:rsidRPr="00DB043A">
              <w:rPr>
                <w:rFonts w:hint="cs" w:cs="Arial"/>
                <w:b w:val="0"/>
                <w:bCs w:val="0"/>
                <w:rtl/>
                <w:lang w:bidi="he-IL"/>
              </w:rPr>
              <w:t xml:space="preserve"> סגירת מכרז)</w:t>
            </w:r>
          </w:p>
          <w:p w:rsidR="008F6B76" w:rsidP="008F6B76" w:rsidRDefault="008F6B76" w14:paraId="74EFE920" w14:textId="77777777">
            <w:pPr>
              <w:bidi/>
              <w:rPr>
                <w:rFonts w:cs="Arial"/>
                <w:rtl/>
                <w:lang w:bidi="he-IL"/>
              </w:rPr>
            </w:pPr>
            <w:r w:rsidRPr="004A4F50">
              <w:rPr>
                <w:rFonts w:cs="Arial"/>
                <w:noProof/>
                <w:rtl/>
                <w:lang w:bidi="he-IL"/>
              </w:rPr>
              <w:drawing>
                <wp:inline distT="0" distB="0" distL="0" distR="0" wp14:anchorId="32CF6BBC" wp14:editId="5A64CF8E">
                  <wp:extent cx="1452293" cy="196515"/>
                  <wp:effectExtent l="0" t="0" r="0" b="0"/>
                  <wp:docPr id="174369438" name="Picture 17436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9438" name=""/>
                          <pic:cNvPicPr/>
                        </pic:nvPicPr>
                        <pic:blipFill>
                          <a:blip r:embed="rId87"/>
                          <a:stretch>
                            <a:fillRect/>
                          </a:stretch>
                        </pic:blipFill>
                        <pic:spPr>
                          <a:xfrm>
                            <a:off x="0" y="0"/>
                            <a:ext cx="1516198" cy="205162"/>
                          </a:xfrm>
                          <a:prstGeom prst="rect">
                            <a:avLst/>
                          </a:prstGeom>
                        </pic:spPr>
                      </pic:pic>
                    </a:graphicData>
                  </a:graphic>
                </wp:inline>
              </w:drawing>
            </w:r>
          </w:p>
          <w:p w:rsidR="008F6B76" w:rsidP="008F6B76" w:rsidRDefault="008F6B76" w14:paraId="2BC043BE" w14:textId="77777777">
            <w:pPr>
              <w:bidi/>
              <w:rPr>
                <w:rFonts w:cs="Arial"/>
                <w:b w:val="0"/>
                <w:bCs w:val="0"/>
                <w:rtl/>
                <w:lang w:bidi="he-IL"/>
              </w:rPr>
            </w:pPr>
          </w:p>
        </w:tc>
        <w:tc>
          <w:tcPr>
            <w:tcW w:w="992" w:type="dxa"/>
          </w:tcPr>
          <w:p w:rsidR="008F6B76" w:rsidP="008F6B76" w:rsidRDefault="008F6B76" w14:paraId="09F38FB7" w14:textId="687B66A1">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אייקון + טקסט + רכיב הפרדה + טקסט</w:t>
            </w:r>
          </w:p>
        </w:tc>
        <w:tc>
          <w:tcPr>
            <w:tcW w:w="2325" w:type="dxa"/>
          </w:tcPr>
          <w:p w:rsidRPr="00FD4F4D" w:rsidR="00643EC5" w:rsidP="00FD4F4D" w:rsidRDefault="00643EC5" w14:paraId="53C22F0F" w14:textId="6793603C">
            <w:pPr>
              <w:bidi/>
              <w:cnfStyle w:val="000000100000" w:firstRow="0" w:lastRow="0" w:firstColumn="0" w:lastColumn="0" w:oddVBand="0" w:evenVBand="0" w:oddHBand="1" w:evenHBand="0" w:firstRowFirstColumn="0" w:firstRowLastColumn="0" w:lastRowFirstColumn="0" w:lastRowLastColumn="0"/>
              <w:rPr>
                <w:rStyle w:val="normaltextrun"/>
                <w:rtl/>
                <w:lang w:bidi="he-IL"/>
              </w:rPr>
            </w:pPr>
            <w:r>
              <w:rPr>
                <w:rFonts w:hint="cs"/>
                <w:rtl/>
                <w:lang w:bidi="he-IL"/>
              </w:rPr>
              <w:t>טקסט קבוע</w:t>
            </w:r>
            <w:r w:rsidR="00FD4F4D">
              <w:rPr>
                <w:rFonts w:hint="cs"/>
                <w:rtl/>
                <w:lang w:bidi="he-IL"/>
              </w:rPr>
              <w:t xml:space="preserve"> + תאריך מתוך שירות</w:t>
            </w:r>
          </w:p>
          <w:p w:rsidRPr="00BD25D0" w:rsidR="008F6B76" w:rsidP="00322F9F" w:rsidRDefault="005C0CF5" w14:paraId="5FDD2217" w14:textId="2912C8B4">
            <w:pPr>
              <w:cnfStyle w:val="000000100000" w:firstRow="0" w:lastRow="0" w:firstColumn="0" w:lastColumn="0" w:oddVBand="0" w:evenVBand="0" w:oddHBand="1" w:evenHBand="0" w:firstRowFirstColumn="0" w:firstRowLastColumn="0" w:lastRowFirstColumn="0" w:lastRowLastColumn="0"/>
              <w:rPr>
                <w:highlight w:val="yellow"/>
                <w:rtl/>
                <w:lang w:bidi="he-IL"/>
              </w:rPr>
            </w:pPr>
            <w:proofErr w:type="spellStart"/>
            <w:r w:rsidRPr="00EE0FD3">
              <w:rPr>
                <w:rStyle w:val="normaltextrun"/>
                <w:rFonts w:ascii="Calibri" w:hAnsi="Calibri" w:cs="Calibri"/>
                <w:color w:val="000000"/>
                <w:bdr w:val="none" w:color="auto" w:sz="0" w:space="0" w:frame="1"/>
              </w:rPr>
              <w:t>GetTender</w:t>
            </w:r>
            <w:proofErr w:type="spellEnd"/>
            <w:r>
              <w:rPr>
                <w:rStyle w:val="normaltextrun"/>
                <w:rFonts w:ascii="Calibri" w:hAnsi="Calibri" w:cs="Calibri"/>
                <w:color w:val="000000"/>
                <w:bdr w:val="none" w:color="auto" w:sz="0" w:space="0" w:frame="1"/>
              </w:rPr>
              <w:t>.</w:t>
            </w:r>
            <w:r>
              <w:t xml:space="preserve"> </w:t>
            </w:r>
            <w:proofErr w:type="spellStart"/>
            <w:r w:rsidRPr="005C0CF5">
              <w:rPr>
                <w:lang w:bidi="he-IL"/>
              </w:rPr>
              <w:t>lastDateTimeReplyDate</w:t>
            </w:r>
            <w:proofErr w:type="spellEnd"/>
          </w:p>
        </w:tc>
        <w:tc>
          <w:tcPr>
            <w:tcW w:w="3642" w:type="dxa"/>
          </w:tcPr>
          <w:p w:rsidR="008F6B76" w:rsidP="008F6B76" w:rsidRDefault="008F6B76" w14:paraId="4171B88D" w14:textId="06DBE1BB">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תאריך ושעה אחרונים להגשת הצעה למכרז</w:t>
            </w:r>
            <w:r w:rsidR="00064711">
              <w:rPr>
                <w:rFonts w:hint="cs"/>
                <w:rtl/>
                <w:lang w:bidi="he-IL"/>
              </w:rPr>
              <w:t xml:space="preserve"> (מועד בו נסגר המכרז)</w:t>
            </w:r>
          </w:p>
        </w:tc>
      </w:tr>
      <w:tr w:rsidRPr="00606643" w:rsidR="008F6B76" w:rsidTr="008F6B76" w14:paraId="58050C2E" w14:textId="77777777">
        <w:tc>
          <w:tcPr>
            <w:cnfStyle w:val="001000000000" w:firstRow="0" w:lastRow="0" w:firstColumn="1" w:lastColumn="0" w:oddVBand="0" w:evenVBand="0" w:oddHBand="0" w:evenHBand="0" w:firstRowFirstColumn="0" w:firstRowLastColumn="0" w:lastRowFirstColumn="0" w:lastRowLastColumn="0"/>
            <w:tcW w:w="3804" w:type="dxa"/>
          </w:tcPr>
          <w:p w:rsidR="008F6B76" w:rsidP="008F6B76" w:rsidRDefault="008F6B76" w14:paraId="1785C98B" w14:textId="43120979">
            <w:pPr>
              <w:bidi/>
              <w:rPr>
                <w:rFonts w:cs="Arial"/>
                <w:rtl/>
                <w:lang w:bidi="he-IL"/>
              </w:rPr>
            </w:pPr>
            <w:r>
              <w:rPr>
                <w:rFonts w:hint="cs" w:cs="Arial"/>
                <w:b w:val="0"/>
                <w:bCs w:val="0"/>
                <w:rtl/>
                <w:lang w:bidi="he-IL"/>
              </w:rPr>
              <w:t xml:space="preserve">מספר ימים שנותרו על </w:t>
            </w:r>
            <w:r w:rsidR="00246ACF">
              <w:rPr>
                <w:rFonts w:hint="cs" w:cs="Arial"/>
                <w:b w:val="0"/>
                <w:bCs w:val="0"/>
                <w:rtl/>
                <w:lang w:bidi="he-IL"/>
              </w:rPr>
              <w:t>למועד</w:t>
            </w:r>
            <w:r>
              <w:rPr>
                <w:rFonts w:hint="cs" w:cs="Arial"/>
                <w:b w:val="0"/>
                <w:bCs w:val="0"/>
                <w:rtl/>
                <w:lang w:bidi="he-IL"/>
              </w:rPr>
              <w:t xml:space="preserve"> אחרון להגשת הצעה (לסגירת מכרז)</w:t>
            </w:r>
          </w:p>
          <w:p w:rsidR="008F6B76" w:rsidP="008F6B76" w:rsidRDefault="008F6B76" w14:paraId="3DBD76F5" w14:textId="77777777">
            <w:pPr>
              <w:bidi/>
              <w:rPr>
                <w:rFonts w:cs="Arial"/>
                <w:rtl/>
                <w:lang w:bidi="he-IL"/>
              </w:rPr>
            </w:pPr>
            <w:r w:rsidRPr="007F5266">
              <w:rPr>
                <w:rFonts w:cs="Arial"/>
                <w:noProof/>
                <w:rtl/>
                <w:lang w:bidi="he-IL"/>
              </w:rPr>
              <w:lastRenderedPageBreak/>
              <w:drawing>
                <wp:inline distT="0" distB="0" distL="0" distR="0" wp14:anchorId="45900E01" wp14:editId="1EE07FC7">
                  <wp:extent cx="645163" cy="234086"/>
                  <wp:effectExtent l="0" t="0" r="2540" b="0"/>
                  <wp:docPr id="1242286310" name="Picture 124228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86310" name=""/>
                          <pic:cNvPicPr/>
                        </pic:nvPicPr>
                        <pic:blipFill>
                          <a:blip r:embed="rId88"/>
                          <a:stretch>
                            <a:fillRect/>
                          </a:stretch>
                        </pic:blipFill>
                        <pic:spPr>
                          <a:xfrm>
                            <a:off x="0" y="0"/>
                            <a:ext cx="660903" cy="239797"/>
                          </a:xfrm>
                          <a:prstGeom prst="rect">
                            <a:avLst/>
                          </a:prstGeom>
                        </pic:spPr>
                      </pic:pic>
                    </a:graphicData>
                  </a:graphic>
                </wp:inline>
              </w:drawing>
            </w:r>
          </w:p>
          <w:p w:rsidR="008F6B76" w:rsidP="008F6B76" w:rsidRDefault="008F6B76" w14:paraId="5CAE53BD" w14:textId="607A0EA1">
            <w:pPr>
              <w:bidi/>
              <w:rPr>
                <w:rFonts w:cs="Arial"/>
                <w:b w:val="0"/>
                <w:bCs w:val="0"/>
                <w:rtl/>
                <w:lang w:bidi="he-IL"/>
              </w:rPr>
            </w:pPr>
          </w:p>
        </w:tc>
        <w:tc>
          <w:tcPr>
            <w:tcW w:w="992" w:type="dxa"/>
          </w:tcPr>
          <w:p w:rsidR="008F6B76" w:rsidP="008F6B76" w:rsidRDefault="008F6B76" w14:paraId="26CF590C" w14:textId="750AF635">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lastRenderedPageBreak/>
              <w:t>טקסט</w:t>
            </w:r>
          </w:p>
        </w:tc>
        <w:tc>
          <w:tcPr>
            <w:tcW w:w="2325" w:type="dxa"/>
          </w:tcPr>
          <w:p w:rsidRPr="00BD25D0" w:rsidR="008F6B76" w:rsidP="008F6B76" w:rsidRDefault="00EA031B" w14:paraId="7B97DD99" w14:textId="70E99240">
            <w:pPr>
              <w:bidi/>
              <w:cnfStyle w:val="000000000000" w:firstRow="0" w:lastRow="0" w:firstColumn="0" w:lastColumn="0" w:oddVBand="0" w:evenVBand="0" w:oddHBand="0" w:evenHBand="0" w:firstRowFirstColumn="0" w:firstRowLastColumn="0" w:lastRowFirstColumn="0" w:lastRowLastColumn="0"/>
              <w:rPr>
                <w:highlight w:val="yellow"/>
                <w:rtl/>
                <w:lang w:bidi="he-IL"/>
              </w:rPr>
            </w:pPr>
            <w:r w:rsidRPr="00C601E7">
              <w:rPr>
                <w:rFonts w:hint="cs"/>
                <w:rtl/>
                <w:lang w:bidi="he-IL"/>
              </w:rPr>
              <w:t>חישוב</w:t>
            </w:r>
            <w:r w:rsidRPr="00C601E7" w:rsidR="00C51F84">
              <w:rPr>
                <w:rFonts w:hint="cs"/>
                <w:rtl/>
                <w:lang w:bidi="he-IL"/>
              </w:rPr>
              <w:t xml:space="preserve"> לפי שדה</w:t>
            </w:r>
            <w:r w:rsidRPr="00C601E7" w:rsidR="00C601E7">
              <w:rPr>
                <w:rFonts w:hint="cs"/>
                <w:rtl/>
                <w:lang w:bidi="he-IL"/>
              </w:rPr>
              <w:t xml:space="preserve"> מועד אחרון להגשה</w:t>
            </w:r>
          </w:p>
        </w:tc>
        <w:tc>
          <w:tcPr>
            <w:tcW w:w="3642" w:type="dxa"/>
          </w:tcPr>
          <w:p w:rsidR="008F6B76" w:rsidP="008F6B76" w:rsidRDefault="00ED108C" w14:paraId="346E28E3" w14:textId="07DB6C74">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מספר ימים</w:t>
            </w:r>
            <w:r w:rsidR="0081466B">
              <w:rPr>
                <w:rFonts w:hint="cs"/>
                <w:rtl/>
                <w:lang w:bidi="he-IL"/>
              </w:rPr>
              <w:t xml:space="preserve"> או שעות</w:t>
            </w:r>
            <w:r w:rsidR="00BF4E31">
              <w:rPr>
                <w:rFonts w:hint="cs"/>
                <w:rtl/>
                <w:lang w:bidi="he-IL"/>
              </w:rPr>
              <w:t xml:space="preserve"> או דקות</w:t>
            </w:r>
            <w:r w:rsidR="0081466B">
              <w:rPr>
                <w:rFonts w:hint="cs"/>
                <w:rtl/>
                <w:lang w:bidi="he-IL"/>
              </w:rPr>
              <w:t xml:space="preserve"> (במקרה של יום אחרון</w:t>
            </w:r>
            <w:r w:rsidR="00BF4E31">
              <w:rPr>
                <w:rFonts w:hint="cs"/>
                <w:rtl/>
                <w:lang w:bidi="he-IL"/>
              </w:rPr>
              <w:t xml:space="preserve"> או שעה אחרונה</w:t>
            </w:r>
            <w:r w:rsidR="0081466B">
              <w:rPr>
                <w:rFonts w:hint="cs"/>
                <w:rtl/>
                <w:lang w:bidi="he-IL"/>
              </w:rPr>
              <w:t>)</w:t>
            </w:r>
            <w:r>
              <w:rPr>
                <w:rFonts w:hint="cs"/>
                <w:rtl/>
                <w:lang w:bidi="he-IL"/>
              </w:rPr>
              <w:t xml:space="preserve"> </w:t>
            </w:r>
            <w:r>
              <w:rPr>
                <w:rFonts w:hint="cs"/>
                <w:rtl/>
                <w:lang w:bidi="he-IL"/>
              </w:rPr>
              <w:lastRenderedPageBreak/>
              <w:t xml:space="preserve">שנותרו עד </w:t>
            </w:r>
            <w:r w:rsidR="005B2985">
              <w:rPr>
                <w:rFonts w:hint="cs"/>
                <w:rtl/>
                <w:lang w:bidi="he-IL"/>
              </w:rPr>
              <w:t>למועד</w:t>
            </w:r>
            <w:r>
              <w:rPr>
                <w:rFonts w:hint="cs"/>
                <w:rtl/>
                <w:lang w:bidi="he-IL"/>
              </w:rPr>
              <w:t xml:space="preserve"> אחרות</w:t>
            </w:r>
            <w:r w:rsidR="0060292F">
              <w:rPr>
                <w:rFonts w:hint="cs"/>
                <w:rtl/>
                <w:lang w:bidi="he-IL"/>
              </w:rPr>
              <w:t xml:space="preserve"> </w:t>
            </w:r>
            <w:r w:rsidR="005456A5">
              <w:rPr>
                <w:rFonts w:hint="cs"/>
                <w:rtl/>
                <w:lang w:bidi="he-IL"/>
              </w:rPr>
              <w:t>להגשת הצעה</w:t>
            </w:r>
            <w:r w:rsidR="009D5B6A">
              <w:rPr>
                <w:rFonts w:hint="cs"/>
                <w:rtl/>
                <w:lang w:bidi="he-IL"/>
              </w:rPr>
              <w:t xml:space="preserve"> (</w:t>
            </w:r>
            <w:r w:rsidR="005B2985">
              <w:rPr>
                <w:rFonts w:hint="cs"/>
                <w:rtl/>
                <w:lang w:bidi="he-IL"/>
              </w:rPr>
              <w:t>מועד</w:t>
            </w:r>
            <w:r w:rsidR="009D5B6A">
              <w:rPr>
                <w:rFonts w:hint="cs"/>
                <w:rtl/>
                <w:lang w:bidi="he-IL"/>
              </w:rPr>
              <w:t xml:space="preserve"> בו נסגר המכרז)</w:t>
            </w:r>
          </w:p>
          <w:p w:rsidR="001D09A6" w:rsidP="00437183" w:rsidRDefault="00124401" w14:paraId="0C1D3849" w14:textId="01C5635D">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יוצגו מספרים שלמים</w:t>
            </w:r>
            <w:r w:rsidR="00437183">
              <w:rPr>
                <w:rFonts w:hint="cs"/>
                <w:rtl/>
                <w:lang w:bidi="he-IL"/>
              </w:rPr>
              <w:t>, כולל 0 (ביום האחרון להגשה)</w:t>
            </w:r>
          </w:p>
        </w:tc>
      </w:tr>
      <w:tr w:rsidRPr="00606643" w:rsidR="00363922" w:rsidTr="008F6B76" w14:paraId="4C6D464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4" w:type="dxa"/>
          </w:tcPr>
          <w:p w:rsidRPr="000B5B93" w:rsidR="00363922" w:rsidP="008F6B76" w:rsidRDefault="00D74BE7" w14:paraId="443FC6A8" w14:textId="55877DE1">
            <w:pPr>
              <w:bidi/>
              <w:rPr>
                <w:rFonts w:cs="Arial"/>
                <w:b w:val="0"/>
                <w:bCs w:val="0"/>
                <w:rtl/>
                <w:lang w:bidi="he-IL"/>
              </w:rPr>
            </w:pPr>
            <w:r>
              <w:rPr>
                <w:rFonts w:hint="cs" w:cs="Arial"/>
                <w:b w:val="0"/>
                <w:bCs w:val="0"/>
                <w:rtl/>
                <w:lang w:bidi="he-IL"/>
              </w:rPr>
              <w:lastRenderedPageBreak/>
              <w:t>התראה</w:t>
            </w:r>
            <w:r w:rsidRPr="000B5B93" w:rsidR="000B5B93">
              <w:rPr>
                <w:rFonts w:hint="cs" w:cs="Arial"/>
                <w:b w:val="0"/>
                <w:bCs w:val="0"/>
                <w:rtl/>
                <w:lang w:bidi="he-IL"/>
              </w:rPr>
              <w:t xml:space="preserve"> על הודעת שינויים</w:t>
            </w:r>
            <w:r w:rsidR="00705B80">
              <w:rPr>
                <w:rFonts w:hint="cs" w:cs="Arial"/>
                <w:b w:val="0"/>
                <w:bCs w:val="0"/>
                <w:rtl/>
                <w:lang w:bidi="he-IL"/>
              </w:rPr>
              <w:t xml:space="preserve"> + כפתור סגירה</w:t>
            </w:r>
          </w:p>
          <w:p w:rsidR="000B5B93" w:rsidP="000B5B93" w:rsidRDefault="000B5B93" w14:paraId="0D6E80EA" w14:textId="77777777">
            <w:pPr>
              <w:bidi/>
              <w:rPr>
                <w:rFonts w:cs="Arial"/>
                <w:b w:val="0"/>
                <w:bCs w:val="0"/>
                <w:rtl/>
                <w:lang w:bidi="he-IL"/>
              </w:rPr>
            </w:pPr>
            <w:r w:rsidRPr="000B5B93">
              <w:rPr>
                <w:rFonts w:cs="Arial"/>
                <w:noProof/>
                <w:rtl/>
                <w:lang w:bidi="he-IL"/>
              </w:rPr>
              <w:drawing>
                <wp:inline distT="0" distB="0" distL="0" distR="0" wp14:anchorId="4AA34372" wp14:editId="745F5144">
                  <wp:extent cx="2095608" cy="209561"/>
                  <wp:effectExtent l="0" t="0" r="0" b="0"/>
                  <wp:docPr id="42450833" name="Picture 4245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0833" name=""/>
                          <pic:cNvPicPr/>
                        </pic:nvPicPr>
                        <pic:blipFill>
                          <a:blip r:embed="rId89"/>
                          <a:stretch>
                            <a:fillRect/>
                          </a:stretch>
                        </pic:blipFill>
                        <pic:spPr>
                          <a:xfrm>
                            <a:off x="0" y="0"/>
                            <a:ext cx="2095608" cy="209561"/>
                          </a:xfrm>
                          <a:prstGeom prst="rect">
                            <a:avLst/>
                          </a:prstGeom>
                        </pic:spPr>
                      </pic:pic>
                    </a:graphicData>
                  </a:graphic>
                </wp:inline>
              </w:drawing>
            </w:r>
          </w:p>
          <w:p w:rsidR="000B5B93" w:rsidP="000B5B93" w:rsidRDefault="000B5B93" w14:paraId="5B437FAC" w14:textId="2049CF52">
            <w:pPr>
              <w:bidi/>
              <w:rPr>
                <w:rFonts w:cs="Arial"/>
                <w:rtl/>
                <w:lang w:bidi="he-IL"/>
              </w:rPr>
            </w:pPr>
          </w:p>
        </w:tc>
        <w:tc>
          <w:tcPr>
            <w:tcW w:w="992" w:type="dxa"/>
          </w:tcPr>
          <w:p w:rsidR="00363922" w:rsidP="008F6B76" w:rsidRDefault="00D75D7A" w14:paraId="4785D5D5" w14:textId="5E77E89B">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טקסט + </w:t>
            </w:r>
            <w:proofErr w:type="spellStart"/>
            <w:r>
              <w:rPr>
                <w:rFonts w:hint="cs"/>
                <w:rtl/>
                <w:lang w:bidi="he-IL"/>
              </w:rPr>
              <w:t>איקון</w:t>
            </w:r>
            <w:proofErr w:type="spellEnd"/>
            <w:r>
              <w:rPr>
                <w:rFonts w:hint="cs"/>
                <w:rtl/>
                <w:lang w:bidi="he-IL"/>
              </w:rPr>
              <w:t xml:space="preserve"> + כפתו</w:t>
            </w:r>
            <w:r w:rsidR="00C549F3">
              <w:rPr>
                <w:rFonts w:hint="cs"/>
                <w:rtl/>
                <w:lang w:bidi="he-IL"/>
              </w:rPr>
              <w:t>ר</w:t>
            </w:r>
          </w:p>
        </w:tc>
        <w:tc>
          <w:tcPr>
            <w:tcW w:w="2325" w:type="dxa"/>
          </w:tcPr>
          <w:p w:rsidR="00D02BD3" w:rsidP="008F6B76" w:rsidRDefault="002E1044" w14:paraId="39C6D3FC" w14:textId="2768170B">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 קבוע + שירות</w:t>
            </w:r>
          </w:p>
          <w:p w:rsidR="002E1044" w:rsidP="002E1044" w:rsidRDefault="002E1044" w14:paraId="04686A50" w14:textId="4BE6155A">
            <w:pPr>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color w:val="000000"/>
                <w:bdr w:val="none" w:color="auto" w:sz="0" w:space="0" w:frame="1"/>
                <w:rtl/>
              </w:rPr>
            </w:pPr>
            <w:proofErr w:type="spellStart"/>
            <w:r w:rsidRPr="00EE0FD3">
              <w:rPr>
                <w:rStyle w:val="normaltextrun"/>
                <w:rFonts w:ascii="Calibri" w:hAnsi="Calibri" w:cs="Calibri"/>
                <w:color w:val="000000"/>
                <w:bdr w:val="none" w:color="auto" w:sz="0" w:space="0" w:frame="1"/>
              </w:rPr>
              <w:t>GetTender</w:t>
            </w:r>
            <w:proofErr w:type="spellEnd"/>
            <w:r>
              <w:rPr>
                <w:rStyle w:val="normaltextrun"/>
                <w:rFonts w:ascii="Calibri" w:hAnsi="Calibri" w:cs="Calibri"/>
                <w:color w:val="000000"/>
                <w:bdr w:val="none" w:color="auto" w:sz="0" w:space="0" w:frame="1"/>
              </w:rPr>
              <w:t>.</w:t>
            </w:r>
            <w:r>
              <w:t xml:space="preserve"> </w:t>
            </w:r>
            <w:proofErr w:type="spellStart"/>
            <w:r w:rsidRPr="00C368A9">
              <w:rPr>
                <w:rStyle w:val="normaltextrun"/>
                <w:rFonts w:ascii="Calibri" w:hAnsi="Calibri" w:cs="Calibri"/>
                <w:color w:val="000000"/>
                <w:bdr w:val="none" w:color="auto" w:sz="0" w:space="0" w:frame="1"/>
              </w:rPr>
              <w:t>updatedDate</w:t>
            </w:r>
            <w:proofErr w:type="spellEnd"/>
          </w:p>
          <w:p w:rsidRPr="00697BBA" w:rsidR="00363922" w:rsidP="00697BBA" w:rsidRDefault="002B1F00" w14:paraId="2AA050C3" w14:textId="4B51CBC5">
            <w:pPr>
              <w:bidi/>
              <w:cnfStyle w:val="000000100000" w:firstRow="0" w:lastRow="0" w:firstColumn="0" w:lastColumn="0" w:oddVBand="0" w:evenVBand="0" w:oddHBand="1" w:evenHBand="0" w:firstRowFirstColumn="0" w:firstRowLastColumn="0" w:lastRowFirstColumn="0" w:lastRowLastColumn="0"/>
              <w:rPr>
                <w:highlight w:val="yellow"/>
                <w:rtl/>
                <w:lang w:bidi="he-IL"/>
              </w:rPr>
            </w:pPr>
            <w:r>
              <w:rPr>
                <w:rFonts w:hint="cs"/>
                <w:rtl/>
                <w:lang w:bidi="he-IL"/>
              </w:rPr>
              <w:t xml:space="preserve">בדיקה האם להציג </w:t>
            </w:r>
            <w:r w:rsidR="00697BBA">
              <w:rPr>
                <w:rFonts w:hint="cs"/>
                <w:rtl/>
                <w:lang w:bidi="he-IL"/>
              </w:rPr>
              <w:t xml:space="preserve">את ההתראה - </w:t>
            </w:r>
            <w:r w:rsidRPr="00697BBA" w:rsidR="00C549F3">
              <w:rPr>
                <w:rFonts w:hint="cs"/>
                <w:highlight w:val="yellow"/>
                <w:rtl/>
                <w:lang w:bidi="he-IL"/>
              </w:rPr>
              <w:t>טבלה</w:t>
            </w:r>
          </w:p>
          <w:p w:rsidRPr="00C601E7" w:rsidR="00423BDA" w:rsidP="00423BDA" w:rsidRDefault="00423BDA" w14:paraId="746918E1" w14:textId="569F8D0A">
            <w:pPr>
              <w:bidi/>
              <w:cnfStyle w:val="000000100000" w:firstRow="0" w:lastRow="0" w:firstColumn="0" w:lastColumn="0" w:oddVBand="0" w:evenVBand="0" w:oddHBand="1" w:evenHBand="0" w:firstRowFirstColumn="0" w:firstRowLastColumn="0" w:lastRowFirstColumn="0" w:lastRowLastColumn="0"/>
              <w:rPr>
                <w:rtl/>
                <w:lang w:bidi="he-IL"/>
              </w:rPr>
            </w:pPr>
            <w:r w:rsidRPr="00697BBA">
              <w:rPr>
                <w:rFonts w:hint="cs"/>
                <w:highlight w:val="yellow"/>
                <w:rtl/>
                <w:lang w:bidi="he-IL"/>
              </w:rPr>
              <w:t xml:space="preserve">שדה </w:t>
            </w:r>
            <w:r w:rsidRPr="00697BBA" w:rsidR="00C75B6C">
              <w:rPr>
                <w:rFonts w:hint="cs"/>
                <w:highlight w:val="yellow"/>
                <w:rtl/>
                <w:lang w:bidi="he-IL"/>
              </w:rPr>
              <w:t>"</w:t>
            </w:r>
            <w:r w:rsidRPr="00697BBA">
              <w:rPr>
                <w:rFonts w:hint="cs"/>
                <w:highlight w:val="yellow"/>
                <w:rtl/>
                <w:lang w:bidi="he-IL"/>
              </w:rPr>
              <w:t>צפייה ב</w:t>
            </w:r>
            <w:r w:rsidRPr="00697BBA" w:rsidR="00D74BE7">
              <w:rPr>
                <w:rFonts w:hint="cs"/>
                <w:highlight w:val="yellow"/>
                <w:rtl/>
                <w:lang w:bidi="he-IL"/>
              </w:rPr>
              <w:t>התראה</w:t>
            </w:r>
            <w:r w:rsidRPr="00697BBA">
              <w:rPr>
                <w:rFonts w:hint="cs"/>
                <w:highlight w:val="yellow"/>
                <w:rtl/>
                <w:lang w:bidi="he-IL"/>
              </w:rPr>
              <w:t xml:space="preserve"> על הודעת שינוים</w:t>
            </w:r>
            <w:r w:rsidRPr="00697BBA" w:rsidR="00C75B6C">
              <w:rPr>
                <w:rFonts w:hint="cs"/>
                <w:highlight w:val="yellow"/>
                <w:rtl/>
                <w:lang w:bidi="he-IL"/>
              </w:rPr>
              <w:t>"</w:t>
            </w:r>
          </w:p>
        </w:tc>
        <w:tc>
          <w:tcPr>
            <w:tcW w:w="3642" w:type="dxa"/>
          </w:tcPr>
          <w:p w:rsidR="00363922" w:rsidP="008F6B76" w:rsidRDefault="00C549F3" w14:paraId="43D80F4B"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הצגת הודעה: </w:t>
            </w:r>
            <w:r w:rsidR="00352582">
              <w:rPr>
                <w:rFonts w:hint="cs"/>
                <w:rtl/>
                <w:lang w:bidi="he-IL"/>
              </w:rPr>
              <w:t>"</w:t>
            </w:r>
            <w:r>
              <w:rPr>
                <w:rFonts w:hint="cs"/>
                <w:rtl/>
                <w:lang w:bidi="he-IL"/>
              </w:rPr>
              <w:t>לתשומת ליבך</w:t>
            </w:r>
            <w:r w:rsidR="00352582">
              <w:rPr>
                <w:rFonts w:hint="cs"/>
                <w:rtl/>
                <w:lang w:bidi="he-IL"/>
              </w:rPr>
              <w:t xml:space="preserve">, בתאריך </w:t>
            </w:r>
            <w:r w:rsidR="00352582">
              <w:rPr>
                <w:rFonts w:hint="cs"/>
                <w:lang w:bidi="he-IL"/>
              </w:rPr>
              <w:t>DDMMYYY</w:t>
            </w:r>
            <w:r w:rsidR="00352582">
              <w:rPr>
                <w:rFonts w:hint="cs"/>
                <w:rtl/>
                <w:lang w:bidi="he-IL"/>
              </w:rPr>
              <w:t xml:space="preserve"> התקבל עדכון למכרז</w:t>
            </w:r>
            <w:r w:rsidR="003B1F13">
              <w:rPr>
                <w:rFonts w:hint="cs"/>
                <w:rtl/>
                <w:lang w:bidi="he-IL"/>
              </w:rPr>
              <w:t xml:space="preserve"> זה</w:t>
            </w:r>
            <w:r w:rsidR="00352582">
              <w:rPr>
                <w:rFonts w:hint="cs"/>
                <w:rtl/>
                <w:lang w:bidi="he-IL"/>
              </w:rPr>
              <w:t>"</w:t>
            </w:r>
          </w:p>
          <w:p w:rsidRPr="00C70B50" w:rsidR="00B91E32" w:rsidP="00B91E32" w:rsidRDefault="00B91E32" w14:paraId="6F64E959" w14:textId="77777777">
            <w:pPr>
              <w:bidi/>
              <w:cnfStyle w:val="000000100000" w:firstRow="0" w:lastRow="0" w:firstColumn="0" w:lastColumn="0" w:oddVBand="0" w:evenVBand="0" w:oddHBand="1" w:evenHBand="0" w:firstRowFirstColumn="0" w:firstRowLastColumn="0" w:lastRowFirstColumn="0" w:lastRowLastColumn="0"/>
              <w:rPr>
                <w:b/>
                <w:bCs/>
                <w:rtl/>
                <w:lang w:bidi="he-IL"/>
              </w:rPr>
            </w:pPr>
            <w:r w:rsidRPr="00C70B50">
              <w:rPr>
                <w:rFonts w:hint="cs"/>
                <w:b/>
                <w:bCs/>
                <w:rtl/>
                <w:lang w:bidi="he-IL"/>
              </w:rPr>
              <w:t>מצבים בהם מופיע:</w:t>
            </w:r>
          </w:p>
          <w:p w:rsidR="00B91E32" w:rsidP="00A07B65" w:rsidRDefault="007F0AB5" w14:paraId="4CD9489D" w14:textId="13D86763">
            <w:pPr>
              <w:pStyle w:val="a3"/>
              <w:numPr>
                <w:ilvl w:val="0"/>
                <w:numId w:val="24"/>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ערכו של שדה "צפייה ב</w:t>
            </w:r>
            <w:r w:rsidR="00D74BE7">
              <w:rPr>
                <w:rFonts w:hint="cs"/>
                <w:rtl/>
                <w:lang w:bidi="he-IL"/>
              </w:rPr>
              <w:t>התראה</w:t>
            </w:r>
            <w:r>
              <w:rPr>
                <w:rFonts w:hint="cs"/>
                <w:rtl/>
                <w:lang w:bidi="he-IL"/>
              </w:rPr>
              <w:t xml:space="preserve"> על הודעת שינוים" = </w:t>
            </w:r>
            <w:r w:rsidR="00945FC6">
              <w:rPr>
                <w:lang w:bidi="he-IL"/>
              </w:rPr>
              <w:t>null</w:t>
            </w:r>
            <w:r w:rsidR="00945FC6">
              <w:rPr>
                <w:rFonts w:hint="cs"/>
                <w:rtl/>
                <w:lang w:bidi="he-IL"/>
              </w:rPr>
              <w:t xml:space="preserve"> או </w:t>
            </w:r>
            <w:r w:rsidR="00F937C5">
              <w:rPr>
                <w:rFonts w:hint="cs"/>
                <w:rtl/>
                <w:lang w:bidi="he-IL"/>
              </w:rPr>
              <w:t>ערכו של שדה קטן מ</w:t>
            </w:r>
            <w:r w:rsidR="00945FC6">
              <w:rPr>
                <w:rFonts w:hint="cs"/>
                <w:rtl/>
                <w:lang w:bidi="he-IL"/>
              </w:rPr>
              <w:t xml:space="preserve">תאריך </w:t>
            </w:r>
            <w:r w:rsidR="007B51B1">
              <w:rPr>
                <w:rFonts w:hint="cs"/>
                <w:rtl/>
                <w:lang w:bidi="he-IL"/>
              </w:rPr>
              <w:t xml:space="preserve">עדכון של מכרז (הודעת שינוים) </w:t>
            </w:r>
          </w:p>
          <w:p w:rsidR="00F937C5" w:rsidP="00F937C5" w:rsidRDefault="00F937C5" w14:paraId="125207FE" w14:textId="77777777">
            <w:pPr>
              <w:bidi/>
              <w:cnfStyle w:val="000000100000" w:firstRow="0" w:lastRow="0" w:firstColumn="0" w:lastColumn="0" w:oddVBand="0" w:evenVBand="0" w:oddHBand="1" w:evenHBand="0" w:firstRowFirstColumn="0" w:firstRowLastColumn="0" w:lastRowFirstColumn="0" w:lastRowLastColumn="0"/>
              <w:rPr>
                <w:rtl/>
                <w:lang w:bidi="he-IL"/>
              </w:rPr>
            </w:pPr>
          </w:p>
          <w:p w:rsidRPr="00BA2F39" w:rsidR="003B1F13" w:rsidP="00BA2F39" w:rsidRDefault="00923E6C" w14:paraId="3E127E2A" w14:textId="0B20FECB">
            <w:pPr>
              <w:bidi/>
              <w:cnfStyle w:val="000000100000" w:firstRow="0" w:lastRow="0" w:firstColumn="0" w:lastColumn="0" w:oddVBand="0" w:evenVBand="0" w:oddHBand="1" w:evenHBand="0" w:firstRowFirstColumn="0" w:firstRowLastColumn="0" w:lastRowFirstColumn="0" w:lastRowLastColumn="0"/>
              <w:rPr>
                <w:b/>
                <w:bCs/>
                <w:rtl/>
                <w:lang w:bidi="he-IL"/>
              </w:rPr>
            </w:pPr>
            <w:r w:rsidRPr="001D4182">
              <w:rPr>
                <w:rFonts w:hint="cs"/>
                <w:b/>
                <w:bCs/>
                <w:rtl/>
                <w:lang w:bidi="he-IL"/>
              </w:rPr>
              <w:t>פעולות</w:t>
            </w:r>
            <w:r>
              <w:rPr>
                <w:rFonts w:hint="cs"/>
                <w:b/>
                <w:bCs/>
                <w:rtl/>
                <w:lang w:bidi="he-IL"/>
              </w:rPr>
              <w:t>:</w:t>
            </w:r>
            <w:r w:rsidR="00BA2F39">
              <w:rPr>
                <w:rFonts w:hint="cs"/>
                <w:b/>
                <w:bCs/>
                <w:rtl/>
                <w:lang w:bidi="he-IL"/>
              </w:rPr>
              <w:t xml:space="preserve"> </w:t>
            </w:r>
            <w:r w:rsidR="00705B80">
              <w:rPr>
                <w:rFonts w:hint="cs"/>
                <w:rtl/>
                <w:lang w:bidi="he-IL"/>
              </w:rPr>
              <w:t>ב</w:t>
            </w:r>
            <w:r w:rsidR="003B1F13">
              <w:rPr>
                <w:rFonts w:hint="cs"/>
                <w:rtl/>
                <w:lang w:bidi="he-IL"/>
              </w:rPr>
              <w:t>לחיצה על כפתור סגירה</w:t>
            </w:r>
            <w:r w:rsidR="00705B80">
              <w:rPr>
                <w:rFonts w:hint="cs"/>
                <w:rtl/>
                <w:lang w:bidi="he-IL"/>
              </w:rPr>
              <w:t xml:space="preserve"> </w:t>
            </w:r>
          </w:p>
          <w:p w:rsidR="00705B80" w:rsidP="00A07B65" w:rsidRDefault="00540BC8" w14:paraId="02ECE2A4" w14:textId="3F5982D7">
            <w:pPr>
              <w:pStyle w:val="a3"/>
              <w:numPr>
                <w:ilvl w:val="0"/>
                <w:numId w:val="23"/>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עדכון שדה</w:t>
            </w:r>
            <w:r w:rsidR="00423BDA">
              <w:rPr>
                <w:rFonts w:hint="cs"/>
                <w:rtl/>
                <w:lang w:bidi="he-IL"/>
              </w:rPr>
              <w:t xml:space="preserve"> "צפייה ב</w:t>
            </w:r>
            <w:r w:rsidR="00D74BE7">
              <w:rPr>
                <w:rFonts w:hint="cs"/>
                <w:rtl/>
                <w:lang w:bidi="he-IL"/>
              </w:rPr>
              <w:t>התראה</w:t>
            </w:r>
            <w:r w:rsidR="00C75B6C">
              <w:rPr>
                <w:rFonts w:hint="cs"/>
                <w:rtl/>
                <w:lang w:bidi="he-IL"/>
              </w:rPr>
              <w:t xml:space="preserve"> על הודעת שינוים" = </w:t>
            </w:r>
            <w:r w:rsidR="00851336">
              <w:rPr>
                <w:rFonts w:hint="cs"/>
                <w:rtl/>
                <w:lang w:bidi="he-IL"/>
              </w:rPr>
              <w:t>תאריך נוכחי</w:t>
            </w:r>
          </w:p>
          <w:p w:rsidR="00B91E32" w:rsidP="00A07B65" w:rsidRDefault="00B91E32" w14:paraId="7EEC5B08" w14:textId="7A715EEE">
            <w:pPr>
              <w:pStyle w:val="a3"/>
              <w:numPr>
                <w:ilvl w:val="0"/>
                <w:numId w:val="23"/>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סגירת </w:t>
            </w:r>
            <w:r w:rsidR="00D74BE7">
              <w:rPr>
                <w:rFonts w:hint="cs"/>
                <w:rtl/>
                <w:lang w:bidi="he-IL"/>
              </w:rPr>
              <w:t>התראה</w:t>
            </w:r>
          </w:p>
        </w:tc>
      </w:tr>
    </w:tbl>
    <w:p w:rsidR="008468BA" w:rsidP="008468BA" w:rsidRDefault="008468BA" w14:paraId="23DF47F7" w14:textId="3E1A3D4E">
      <w:pPr>
        <w:bidi/>
        <w:rPr>
          <w:lang w:bidi="he-IL"/>
        </w:rPr>
      </w:pPr>
    </w:p>
    <w:p w:rsidR="00322F9F" w:rsidP="00322F9F" w:rsidRDefault="00322F9F" w14:paraId="2BA3B251" w14:textId="77777777">
      <w:pPr>
        <w:bidi/>
        <w:rPr>
          <w:rtl/>
          <w:lang w:bidi="he-IL"/>
        </w:rPr>
      </w:pPr>
    </w:p>
    <w:p w:rsidR="00844A5F" w:rsidP="00844A5F" w:rsidRDefault="00844A5F" w14:paraId="2F54D45F" w14:textId="26C24131">
      <w:pPr>
        <w:pStyle w:val="2"/>
        <w:bidi/>
        <w:rPr>
          <w:rtl/>
          <w:lang w:bidi="he-IL"/>
        </w:rPr>
      </w:pPr>
      <w:bookmarkStart w:name="_Toc153118401" w:id="29"/>
      <w:r>
        <w:rPr>
          <w:rFonts w:hint="cs"/>
          <w:rtl/>
          <w:lang w:bidi="he-IL"/>
        </w:rPr>
        <w:t>פוטר של מסכי</w:t>
      </w:r>
      <w:r w:rsidR="00B7337C">
        <w:rPr>
          <w:rFonts w:hint="cs"/>
          <w:rtl/>
          <w:lang w:bidi="he-IL"/>
        </w:rPr>
        <w:t>ם בהם מתבצע</w:t>
      </w:r>
      <w:r>
        <w:rPr>
          <w:rFonts w:hint="cs"/>
          <w:rtl/>
          <w:lang w:bidi="he-IL"/>
        </w:rPr>
        <w:t xml:space="preserve"> תהליך הגשת הצעה למכרז</w:t>
      </w:r>
      <w:bookmarkEnd w:id="29"/>
    </w:p>
    <w:p w:rsidRPr="00B07579" w:rsidR="00844A5F" w:rsidP="00844A5F" w:rsidRDefault="00844A5F" w14:paraId="6464140E" w14:textId="4C0E7329">
      <w:pPr>
        <w:bidi/>
        <w:rPr>
          <w:rtl/>
          <w:lang w:bidi="he-IL"/>
        </w:rPr>
      </w:pPr>
      <w:r>
        <w:rPr>
          <w:rFonts w:hint="cs"/>
          <w:rtl/>
          <w:lang w:bidi="he-IL"/>
        </w:rPr>
        <w:t>מופיע בכל המסכים בהם מתבצע מילוי הצעה כמענה למכרז: אנשי קשר,</w:t>
      </w:r>
      <w:r w:rsidR="00071261">
        <w:rPr>
          <w:rFonts w:hint="cs"/>
          <w:rtl/>
          <w:lang w:bidi="he-IL"/>
        </w:rPr>
        <w:t xml:space="preserve"> מעטפה 1, מעטפה 2, </w:t>
      </w:r>
      <w:r w:rsidR="00DF7C12">
        <w:rPr>
          <w:rFonts w:hint="cs"/>
          <w:rtl/>
          <w:lang w:bidi="he-IL"/>
        </w:rPr>
        <w:t>סיכום ואישור</w:t>
      </w:r>
      <w:r>
        <w:rPr>
          <w:rFonts w:hint="cs"/>
          <w:rtl/>
          <w:lang w:bidi="he-IL"/>
        </w:rPr>
        <w:t xml:space="preserve"> </w:t>
      </w:r>
    </w:p>
    <w:p w:rsidR="0019012C" w:rsidP="0019012C" w:rsidRDefault="0067416D" w14:paraId="395F1B67" w14:textId="49EEE6BC">
      <w:pPr>
        <w:bidi/>
        <w:rPr>
          <w:rtl/>
          <w:lang w:bidi="he-IL"/>
        </w:rPr>
      </w:pPr>
      <w:r>
        <w:rPr>
          <w:rFonts w:hint="cs"/>
          <w:rtl/>
          <w:lang w:bidi="he-IL"/>
        </w:rPr>
        <w:t>כפתורים המופיעים בפוטר משתנים בהתאם לסטטוס ההצעה</w:t>
      </w:r>
      <w:r w:rsidR="001C67A3">
        <w:rPr>
          <w:rFonts w:hint="cs"/>
          <w:rtl/>
          <w:lang w:bidi="he-IL"/>
        </w:rPr>
        <w:t xml:space="preserve"> ובהתאם להתראות מערכת</w:t>
      </w:r>
      <w:r w:rsidR="007348E6">
        <w:rPr>
          <w:rFonts w:hint="cs"/>
          <w:rtl/>
          <w:lang w:bidi="he-IL"/>
        </w:rPr>
        <w:t>. להלן פירוט</w:t>
      </w:r>
      <w:r w:rsidR="00756322">
        <w:rPr>
          <w:rFonts w:hint="cs"/>
          <w:rtl/>
          <w:lang w:bidi="he-IL"/>
        </w:rPr>
        <w:t>:</w:t>
      </w:r>
    </w:p>
    <w:p w:rsidR="00457DA9" w:rsidP="00A07B65" w:rsidRDefault="008A2A16" w14:paraId="1DF200D7" w14:textId="74D8FABA">
      <w:pPr>
        <w:pStyle w:val="a3"/>
        <w:numPr>
          <w:ilvl w:val="0"/>
          <w:numId w:val="9"/>
        </w:numPr>
        <w:bidi/>
        <w:rPr>
          <w:lang w:bidi="he-IL"/>
        </w:rPr>
      </w:pPr>
      <w:r>
        <w:rPr>
          <w:rFonts w:hint="cs"/>
          <w:rtl/>
          <w:lang w:bidi="he-IL"/>
        </w:rPr>
        <w:t xml:space="preserve">כניסה ראשונה למערכת </w:t>
      </w:r>
      <w:r w:rsidR="00D62AF1">
        <w:rPr>
          <w:rFonts w:hint="cs"/>
          <w:rtl/>
          <w:lang w:bidi="he-IL"/>
        </w:rPr>
        <w:t xml:space="preserve">או עריכת טיוטה שמורה </w:t>
      </w:r>
      <w:r>
        <w:rPr>
          <w:rFonts w:hint="cs"/>
          <w:rtl/>
          <w:lang w:bidi="he-IL"/>
        </w:rPr>
        <w:t>- מ</w:t>
      </w:r>
      <w:r w:rsidR="00EE683E">
        <w:rPr>
          <w:rFonts w:hint="cs"/>
          <w:rtl/>
          <w:lang w:bidi="he-IL"/>
        </w:rPr>
        <w:t>ילוי</w:t>
      </w:r>
      <w:r w:rsidR="00457DA9">
        <w:rPr>
          <w:rFonts w:hint="cs"/>
          <w:rtl/>
          <w:lang w:bidi="he-IL"/>
        </w:rPr>
        <w:t xml:space="preserve"> הצעה בפעם הראשונה</w:t>
      </w:r>
      <w:r w:rsidR="00D62AF1">
        <w:rPr>
          <w:rFonts w:hint="cs"/>
          <w:rtl/>
          <w:lang w:bidi="he-IL"/>
        </w:rPr>
        <w:t xml:space="preserve"> או עריכת טיוטה שמורה</w:t>
      </w:r>
      <w:r w:rsidR="005260ED">
        <w:rPr>
          <w:rFonts w:hint="cs"/>
          <w:rtl/>
          <w:lang w:bidi="he-IL"/>
        </w:rPr>
        <w:t xml:space="preserve"> במערכת</w:t>
      </w:r>
    </w:p>
    <w:p w:rsidR="00101010" w:rsidP="00101010" w:rsidRDefault="00101010" w14:paraId="65284FBC" w14:textId="0BA85211">
      <w:pPr>
        <w:bidi/>
        <w:rPr>
          <w:rtl/>
          <w:lang w:bidi="he-IL"/>
        </w:rPr>
      </w:pPr>
      <w:r w:rsidRPr="00101010">
        <w:rPr>
          <w:rFonts w:cs="Arial"/>
          <w:noProof/>
          <w:rtl/>
          <w:lang w:bidi="he-IL"/>
        </w:rPr>
        <w:drawing>
          <wp:inline distT="0" distB="0" distL="0" distR="0" wp14:anchorId="53610A8D" wp14:editId="3D597977">
            <wp:extent cx="5731510" cy="268605"/>
            <wp:effectExtent l="0" t="0" r="2540" b="0"/>
            <wp:docPr id="495914180" name="Picture 49591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4180" name=""/>
                    <pic:cNvPicPr/>
                  </pic:nvPicPr>
                  <pic:blipFill>
                    <a:blip r:embed="rId90"/>
                    <a:stretch>
                      <a:fillRect/>
                    </a:stretch>
                  </pic:blipFill>
                  <pic:spPr>
                    <a:xfrm>
                      <a:off x="0" y="0"/>
                      <a:ext cx="5731510" cy="268605"/>
                    </a:xfrm>
                    <a:prstGeom prst="rect">
                      <a:avLst/>
                    </a:prstGeom>
                  </pic:spPr>
                </pic:pic>
              </a:graphicData>
            </a:graphic>
          </wp:inline>
        </w:drawing>
      </w:r>
    </w:p>
    <w:p w:rsidR="0095233B" w:rsidP="00506412" w:rsidRDefault="00CA4615" w14:paraId="2113A93F" w14:textId="4CD28854">
      <w:pPr>
        <w:bidi/>
        <w:rPr>
          <w:rFonts w:cs="Arial"/>
          <w:rtl/>
          <w:lang w:bidi="he-IL"/>
        </w:rPr>
      </w:pPr>
      <w:r w:rsidRPr="00CA4615">
        <w:rPr>
          <w:rFonts w:cs="Arial"/>
          <w:noProof/>
          <w:rtl/>
          <w:lang w:bidi="he-IL"/>
        </w:rPr>
        <w:drawing>
          <wp:inline distT="0" distB="0" distL="0" distR="0" wp14:anchorId="43C4CF10" wp14:editId="32101C1B">
            <wp:extent cx="5731510" cy="274320"/>
            <wp:effectExtent l="0" t="0" r="2540" b="0"/>
            <wp:docPr id="1977966638" name="Picture 197796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66638" name=""/>
                    <pic:cNvPicPr/>
                  </pic:nvPicPr>
                  <pic:blipFill>
                    <a:blip r:embed="rId91"/>
                    <a:stretch>
                      <a:fillRect/>
                    </a:stretch>
                  </pic:blipFill>
                  <pic:spPr>
                    <a:xfrm>
                      <a:off x="0" y="0"/>
                      <a:ext cx="5731510" cy="274320"/>
                    </a:xfrm>
                    <a:prstGeom prst="rect">
                      <a:avLst/>
                    </a:prstGeom>
                  </pic:spPr>
                </pic:pic>
              </a:graphicData>
            </a:graphic>
          </wp:inline>
        </w:drawing>
      </w:r>
    </w:p>
    <w:p w:rsidR="007279C4" w:rsidP="007279C4" w:rsidRDefault="00EB030C" w14:paraId="23D18CDD" w14:textId="1CC0ED1C">
      <w:pPr>
        <w:bidi/>
        <w:rPr>
          <w:rtl/>
          <w:lang w:bidi="he-IL"/>
        </w:rPr>
      </w:pPr>
      <w:r w:rsidRPr="00EB030C">
        <w:rPr>
          <w:rFonts w:cs="Arial"/>
          <w:noProof/>
          <w:rtl/>
          <w:lang w:bidi="he-IL"/>
        </w:rPr>
        <w:drawing>
          <wp:inline distT="0" distB="0" distL="0" distR="0" wp14:anchorId="3054F97B" wp14:editId="3692F1C3">
            <wp:extent cx="5731510" cy="273050"/>
            <wp:effectExtent l="0" t="0" r="2540" b="0"/>
            <wp:docPr id="1152003901" name="Picture 115200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03901" name=""/>
                    <pic:cNvPicPr/>
                  </pic:nvPicPr>
                  <pic:blipFill>
                    <a:blip r:embed="rId92"/>
                    <a:stretch>
                      <a:fillRect/>
                    </a:stretch>
                  </pic:blipFill>
                  <pic:spPr>
                    <a:xfrm>
                      <a:off x="0" y="0"/>
                      <a:ext cx="5731510" cy="273050"/>
                    </a:xfrm>
                    <a:prstGeom prst="rect">
                      <a:avLst/>
                    </a:prstGeom>
                  </pic:spPr>
                </pic:pic>
              </a:graphicData>
            </a:graphic>
          </wp:inline>
        </w:drawing>
      </w:r>
    </w:p>
    <w:p w:rsidR="00506412" w:rsidP="00506412" w:rsidRDefault="00F6034F" w14:paraId="4C66F67F" w14:textId="2D555C9F">
      <w:pPr>
        <w:bidi/>
        <w:rPr>
          <w:rtl/>
          <w:lang w:bidi="he-IL"/>
        </w:rPr>
      </w:pPr>
      <w:r w:rsidRPr="00F6034F">
        <w:rPr>
          <w:rFonts w:cs="Arial"/>
          <w:noProof/>
          <w:rtl/>
          <w:lang w:bidi="he-IL"/>
        </w:rPr>
        <w:drawing>
          <wp:inline distT="0" distB="0" distL="0" distR="0" wp14:anchorId="3ECF0782" wp14:editId="215D34C2">
            <wp:extent cx="5731510" cy="268605"/>
            <wp:effectExtent l="0" t="0" r="2540" b="0"/>
            <wp:docPr id="1054289711" name="Picture 105428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89711" name=""/>
                    <pic:cNvPicPr/>
                  </pic:nvPicPr>
                  <pic:blipFill>
                    <a:blip r:embed="rId93"/>
                    <a:stretch>
                      <a:fillRect/>
                    </a:stretch>
                  </pic:blipFill>
                  <pic:spPr>
                    <a:xfrm>
                      <a:off x="0" y="0"/>
                      <a:ext cx="5731510" cy="268605"/>
                    </a:xfrm>
                    <a:prstGeom prst="rect">
                      <a:avLst/>
                    </a:prstGeom>
                  </pic:spPr>
                </pic:pic>
              </a:graphicData>
            </a:graphic>
          </wp:inline>
        </w:drawing>
      </w:r>
    </w:p>
    <w:p w:rsidR="001E0763" w:rsidP="001E0763" w:rsidRDefault="00D51692" w14:paraId="778F9EEA" w14:textId="729829C2">
      <w:pPr>
        <w:bidi/>
        <w:rPr>
          <w:rtl/>
          <w:lang w:bidi="he-IL"/>
        </w:rPr>
      </w:pPr>
      <w:r w:rsidRPr="00D51692">
        <w:rPr>
          <w:rFonts w:cs="Arial"/>
          <w:noProof/>
          <w:rtl/>
          <w:lang w:bidi="he-IL"/>
        </w:rPr>
        <w:drawing>
          <wp:inline distT="0" distB="0" distL="0" distR="0" wp14:anchorId="5286F9A0" wp14:editId="1A8DB58D">
            <wp:extent cx="5731510" cy="295275"/>
            <wp:effectExtent l="0" t="0" r="2540" b="9525"/>
            <wp:docPr id="1160563057" name="Picture 116056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63057" name=""/>
                    <pic:cNvPicPr/>
                  </pic:nvPicPr>
                  <pic:blipFill>
                    <a:blip r:embed="rId94"/>
                    <a:stretch>
                      <a:fillRect/>
                    </a:stretch>
                  </pic:blipFill>
                  <pic:spPr>
                    <a:xfrm>
                      <a:off x="0" y="0"/>
                      <a:ext cx="5731510" cy="295275"/>
                    </a:xfrm>
                    <a:prstGeom prst="rect">
                      <a:avLst/>
                    </a:prstGeom>
                  </pic:spPr>
                </pic:pic>
              </a:graphicData>
            </a:graphic>
          </wp:inline>
        </w:drawing>
      </w:r>
    </w:p>
    <w:p w:rsidR="00D865A4" w:rsidP="00D865A4" w:rsidRDefault="00EA3D2E" w14:paraId="07CA1767" w14:textId="62800C70">
      <w:pPr>
        <w:bidi/>
        <w:rPr>
          <w:rtl/>
          <w:lang w:bidi="he-IL"/>
        </w:rPr>
      </w:pPr>
      <w:r w:rsidRPr="00516E72">
        <w:rPr>
          <w:rFonts w:cs="Arial"/>
          <w:noProof/>
          <w:rtl/>
          <w:lang w:bidi="he-IL"/>
        </w:rPr>
        <w:drawing>
          <wp:inline distT="0" distB="0" distL="0" distR="0" wp14:anchorId="656A1F1E" wp14:editId="0991951A">
            <wp:extent cx="5731510" cy="269875"/>
            <wp:effectExtent l="0" t="0" r="2540" b="0"/>
            <wp:docPr id="1088778956" name="Picture 108877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34870" name=""/>
                    <pic:cNvPicPr/>
                  </pic:nvPicPr>
                  <pic:blipFill>
                    <a:blip r:embed="rId95"/>
                    <a:stretch>
                      <a:fillRect/>
                    </a:stretch>
                  </pic:blipFill>
                  <pic:spPr>
                    <a:xfrm>
                      <a:off x="0" y="0"/>
                      <a:ext cx="5731510" cy="269875"/>
                    </a:xfrm>
                    <a:prstGeom prst="rect">
                      <a:avLst/>
                    </a:prstGeom>
                  </pic:spPr>
                </pic:pic>
              </a:graphicData>
            </a:graphic>
          </wp:inline>
        </w:drawing>
      </w:r>
    </w:p>
    <w:p w:rsidR="00457DA9" w:rsidP="00A07B65" w:rsidRDefault="00704996" w14:paraId="053D7962" w14:textId="45D02D50">
      <w:pPr>
        <w:pStyle w:val="a3"/>
        <w:numPr>
          <w:ilvl w:val="0"/>
          <w:numId w:val="9"/>
        </w:numPr>
        <w:bidi/>
        <w:rPr>
          <w:lang w:bidi="he-IL"/>
        </w:rPr>
      </w:pPr>
      <w:r>
        <w:rPr>
          <w:rFonts w:hint="cs"/>
          <w:rtl/>
          <w:lang w:bidi="he-IL"/>
        </w:rPr>
        <w:t xml:space="preserve"> </w:t>
      </w:r>
      <w:r w:rsidR="00457DA9">
        <w:rPr>
          <w:rFonts w:hint="cs"/>
          <w:rtl/>
          <w:lang w:bidi="he-IL"/>
        </w:rPr>
        <w:t xml:space="preserve">הסרת </w:t>
      </w:r>
      <w:r w:rsidR="003749ED">
        <w:rPr>
          <w:rFonts w:hint="cs"/>
          <w:rtl/>
          <w:lang w:bidi="he-IL"/>
        </w:rPr>
        <w:t>הצעה</w:t>
      </w:r>
      <w:r w:rsidR="00457DA9">
        <w:rPr>
          <w:rFonts w:hint="cs"/>
          <w:rtl/>
          <w:lang w:bidi="he-IL"/>
        </w:rPr>
        <w:t xml:space="preserve"> אחרי שהוגשה הצעה</w:t>
      </w:r>
    </w:p>
    <w:p w:rsidR="00CB1A3A" w:rsidP="00CB1A3A" w:rsidRDefault="00CB1A3A" w14:paraId="6A1774D4" w14:textId="494575BA">
      <w:pPr>
        <w:bidi/>
        <w:rPr>
          <w:rtl/>
          <w:lang w:bidi="he-IL"/>
        </w:rPr>
      </w:pPr>
      <w:r w:rsidRPr="00CB1A3A">
        <w:rPr>
          <w:rFonts w:cs="Arial"/>
          <w:noProof/>
          <w:rtl/>
          <w:lang w:bidi="he-IL"/>
        </w:rPr>
        <w:drawing>
          <wp:inline distT="0" distB="0" distL="0" distR="0" wp14:anchorId="08C24BF2" wp14:editId="550B19C4">
            <wp:extent cx="5731510" cy="268605"/>
            <wp:effectExtent l="0" t="0" r="2540" b="0"/>
            <wp:docPr id="949894962" name="Picture 94989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94962" name=""/>
                    <pic:cNvPicPr/>
                  </pic:nvPicPr>
                  <pic:blipFill>
                    <a:blip r:embed="rId90"/>
                    <a:stretch>
                      <a:fillRect/>
                    </a:stretch>
                  </pic:blipFill>
                  <pic:spPr>
                    <a:xfrm>
                      <a:off x="0" y="0"/>
                      <a:ext cx="5731510" cy="268605"/>
                    </a:xfrm>
                    <a:prstGeom prst="rect">
                      <a:avLst/>
                    </a:prstGeom>
                  </pic:spPr>
                </pic:pic>
              </a:graphicData>
            </a:graphic>
          </wp:inline>
        </w:drawing>
      </w:r>
    </w:p>
    <w:p w:rsidR="00204B15" w:rsidP="00CB1A3A" w:rsidRDefault="00FC78D1" w14:paraId="132502E2" w14:textId="1BE52527">
      <w:pPr>
        <w:bidi/>
        <w:rPr>
          <w:rtl/>
          <w:lang w:bidi="he-IL"/>
        </w:rPr>
      </w:pPr>
      <w:r>
        <w:rPr>
          <w:rFonts w:hint="cs"/>
          <w:rtl/>
          <w:lang w:bidi="he-IL"/>
        </w:rPr>
        <w:t xml:space="preserve">כניסה חוזרת למערכת - </w:t>
      </w:r>
      <w:r w:rsidR="00C5107B">
        <w:rPr>
          <w:rFonts w:hint="cs"/>
          <w:rtl/>
          <w:lang w:bidi="he-IL"/>
        </w:rPr>
        <w:t xml:space="preserve">עריכת </w:t>
      </w:r>
      <w:r w:rsidR="00543C4E">
        <w:rPr>
          <w:rFonts w:hint="cs"/>
          <w:rtl/>
          <w:lang w:bidi="he-IL"/>
        </w:rPr>
        <w:t>הצעה שהוגשה</w:t>
      </w:r>
    </w:p>
    <w:p w:rsidR="00E20164" w:rsidP="00E20164" w:rsidRDefault="00AD01D8" w14:paraId="1896693D" w14:textId="4E3A168C">
      <w:pPr>
        <w:bidi/>
        <w:rPr>
          <w:rtl/>
        </w:rPr>
      </w:pPr>
      <w:r w:rsidRPr="00AD01D8">
        <w:rPr>
          <w:rFonts w:cs="Arial"/>
          <w:noProof/>
          <w:rtl/>
        </w:rPr>
        <w:drawing>
          <wp:inline distT="0" distB="0" distL="0" distR="0" wp14:anchorId="257FD985" wp14:editId="7E81E669">
            <wp:extent cx="5731510" cy="268605"/>
            <wp:effectExtent l="0" t="0" r="2540" b="0"/>
            <wp:docPr id="480423008" name="Picture 48042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23008" name=""/>
                    <pic:cNvPicPr/>
                  </pic:nvPicPr>
                  <pic:blipFill>
                    <a:blip r:embed="rId90"/>
                    <a:stretch>
                      <a:fillRect/>
                    </a:stretch>
                  </pic:blipFill>
                  <pic:spPr>
                    <a:xfrm>
                      <a:off x="0" y="0"/>
                      <a:ext cx="5731510" cy="268605"/>
                    </a:xfrm>
                    <a:prstGeom prst="rect">
                      <a:avLst/>
                    </a:prstGeom>
                  </pic:spPr>
                </pic:pic>
              </a:graphicData>
            </a:graphic>
          </wp:inline>
        </w:drawing>
      </w:r>
    </w:p>
    <w:p w:rsidR="00B97B55" w:rsidP="00B97B55" w:rsidRDefault="00A65752" w14:paraId="13156C53" w14:textId="59D8DE8C">
      <w:pPr>
        <w:bidi/>
        <w:rPr>
          <w:rtl/>
          <w:lang w:bidi="he-IL"/>
        </w:rPr>
      </w:pPr>
      <w:r w:rsidRPr="00176637">
        <w:rPr>
          <w:rFonts w:cs="Arial"/>
          <w:noProof/>
          <w:rtl/>
          <w:lang w:bidi="he-IL"/>
        </w:rPr>
        <w:drawing>
          <wp:anchor distT="0" distB="0" distL="114300" distR="114300" simplePos="0" relativeHeight="251658240" behindDoc="0" locked="0" layoutInCell="1" allowOverlap="1" wp14:anchorId="1B6F6A3D" wp14:editId="55B2B554">
            <wp:simplePos x="0" y="0"/>
            <wp:positionH relativeFrom="column">
              <wp:posOffset>5124450</wp:posOffset>
            </wp:positionH>
            <wp:positionV relativeFrom="paragraph">
              <wp:posOffset>39370</wp:posOffset>
            </wp:positionV>
            <wp:extent cx="518461" cy="165295"/>
            <wp:effectExtent l="0" t="0" r="0" b="6350"/>
            <wp:wrapNone/>
            <wp:docPr id="619405740" name="Picture 61940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1899"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18461" cy="165295"/>
                    </a:xfrm>
                    <a:prstGeom prst="rect">
                      <a:avLst/>
                    </a:prstGeom>
                  </pic:spPr>
                </pic:pic>
              </a:graphicData>
            </a:graphic>
            <wp14:sizeRelH relativeFrom="margin">
              <wp14:pctWidth>0</wp14:pctWidth>
            </wp14:sizeRelH>
            <wp14:sizeRelV relativeFrom="margin">
              <wp14:pctHeight>0</wp14:pctHeight>
            </wp14:sizeRelV>
          </wp:anchor>
        </w:drawing>
      </w:r>
      <w:r w:rsidRPr="00B97B55" w:rsidR="00B97B55">
        <w:rPr>
          <w:rFonts w:cs="Arial"/>
          <w:noProof/>
          <w:rtl/>
          <w:lang w:bidi="he-IL"/>
        </w:rPr>
        <w:drawing>
          <wp:inline distT="0" distB="0" distL="0" distR="0" wp14:anchorId="602B7A88" wp14:editId="3ACBC2D8">
            <wp:extent cx="5731510" cy="255905"/>
            <wp:effectExtent l="0" t="0" r="2540" b="0"/>
            <wp:docPr id="969160204" name="Picture 9691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60204" name=""/>
                    <pic:cNvPicPr/>
                  </pic:nvPicPr>
                  <pic:blipFill>
                    <a:blip r:embed="rId97"/>
                    <a:stretch>
                      <a:fillRect/>
                    </a:stretch>
                  </pic:blipFill>
                  <pic:spPr>
                    <a:xfrm>
                      <a:off x="0" y="0"/>
                      <a:ext cx="5731510" cy="255905"/>
                    </a:xfrm>
                    <a:prstGeom prst="rect">
                      <a:avLst/>
                    </a:prstGeom>
                  </pic:spPr>
                </pic:pic>
              </a:graphicData>
            </a:graphic>
          </wp:inline>
        </w:drawing>
      </w:r>
    </w:p>
    <w:p w:rsidR="00373AA8" w:rsidP="00373AA8" w:rsidRDefault="009E20AF" w14:paraId="278A2008" w14:textId="1205B55E">
      <w:pPr>
        <w:bidi/>
        <w:rPr>
          <w:rtl/>
          <w:lang w:bidi="he-IL"/>
        </w:rPr>
      </w:pPr>
      <w:r>
        <w:rPr>
          <w:rFonts w:hint="cs"/>
          <w:rtl/>
          <w:lang w:bidi="he-IL"/>
        </w:rPr>
        <w:t xml:space="preserve">          </w:t>
      </w:r>
    </w:p>
    <w:tbl>
      <w:tblPr>
        <w:tblStyle w:val="4-5"/>
        <w:bidiVisual/>
        <w:tblW w:w="10763" w:type="dxa"/>
        <w:tblInd w:w="-816" w:type="dxa"/>
        <w:tblLook w:val="04A0" w:firstRow="1" w:lastRow="0" w:firstColumn="1" w:lastColumn="0" w:noHBand="0" w:noVBand="1"/>
      </w:tblPr>
      <w:tblGrid>
        <w:gridCol w:w="2401"/>
        <w:gridCol w:w="1843"/>
        <w:gridCol w:w="2552"/>
        <w:gridCol w:w="3967"/>
      </w:tblGrid>
      <w:tr w:rsidR="00D80CE2" w:rsidTr="00CF3A20" w14:paraId="4BED4AA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rsidR="00612816" w:rsidRDefault="00612816" w14:paraId="372CE4E6" w14:textId="77777777">
            <w:pPr>
              <w:bidi/>
              <w:rPr>
                <w:rtl/>
                <w:lang w:bidi="he-IL"/>
              </w:rPr>
            </w:pPr>
            <w:r>
              <w:rPr>
                <w:rFonts w:hint="cs"/>
                <w:rtl/>
                <w:lang w:bidi="he-IL"/>
              </w:rPr>
              <w:lastRenderedPageBreak/>
              <w:t>רכיב</w:t>
            </w:r>
          </w:p>
        </w:tc>
        <w:tc>
          <w:tcPr>
            <w:tcW w:w="1843" w:type="dxa"/>
          </w:tcPr>
          <w:p w:rsidR="00612816" w:rsidRDefault="00612816" w14:paraId="505614AF"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סוג רכיב / שדה</w:t>
            </w:r>
          </w:p>
        </w:tc>
        <w:tc>
          <w:tcPr>
            <w:tcW w:w="2552" w:type="dxa"/>
          </w:tcPr>
          <w:p w:rsidR="00612816" w:rsidRDefault="00612816" w14:paraId="11646DAC"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מקור נתונים</w:t>
            </w:r>
          </w:p>
        </w:tc>
        <w:tc>
          <w:tcPr>
            <w:tcW w:w="3967" w:type="dxa"/>
          </w:tcPr>
          <w:p w:rsidR="00612816" w:rsidRDefault="00612816" w14:paraId="54D008C5"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פונקציונאליות</w:t>
            </w:r>
          </w:p>
        </w:tc>
      </w:tr>
      <w:tr w:rsidR="00D80CE2" w:rsidTr="00CF3A20" w14:paraId="36A4E6B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rsidRPr="00CF3A20" w:rsidR="00612816" w:rsidRDefault="006B33A0" w14:paraId="61B67E8C" w14:textId="0D3A0450">
            <w:pPr>
              <w:bidi/>
              <w:rPr>
                <w:b w:val="0"/>
                <w:bCs w:val="0"/>
                <w:rtl/>
                <w:lang w:bidi="he-IL"/>
              </w:rPr>
            </w:pPr>
            <w:r>
              <w:rPr>
                <w:rFonts w:hint="cs"/>
                <w:b w:val="0"/>
                <w:bCs w:val="0"/>
                <w:rtl/>
                <w:lang w:bidi="he-IL"/>
              </w:rPr>
              <w:t xml:space="preserve">המשך </w:t>
            </w:r>
            <w:r w:rsidRPr="00CF3A20" w:rsidR="00CF3A20">
              <w:rPr>
                <w:rFonts w:hint="cs"/>
                <w:b w:val="0"/>
                <w:bCs w:val="0"/>
                <w:rtl/>
                <w:lang w:bidi="he-IL"/>
              </w:rPr>
              <w:t>לאנשי קשר</w:t>
            </w:r>
          </w:p>
          <w:p w:rsidRPr="00CF054F" w:rsidR="006B33A0" w:rsidP="006B33A0" w:rsidRDefault="00EF66A3" w14:paraId="7A225959" w14:textId="2EE55A51">
            <w:pPr>
              <w:bidi/>
              <w:rPr>
                <w:b w:val="0"/>
                <w:bCs w:val="0"/>
                <w:rtl/>
                <w:lang w:bidi="he-IL"/>
              </w:rPr>
            </w:pPr>
            <w:r w:rsidRPr="00EF66A3">
              <w:rPr>
                <w:rFonts w:cs="Arial"/>
                <w:noProof/>
                <w:rtl/>
                <w:lang w:bidi="he-IL"/>
              </w:rPr>
              <w:drawing>
                <wp:inline distT="0" distB="0" distL="0" distR="0" wp14:anchorId="2FC6A5AD" wp14:editId="72CEA5ED">
                  <wp:extent cx="806491" cy="273064"/>
                  <wp:effectExtent l="0" t="0" r="0" b="0"/>
                  <wp:docPr id="1524591922" name="Picture 152459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91922" name=""/>
                          <pic:cNvPicPr/>
                        </pic:nvPicPr>
                        <pic:blipFill>
                          <a:blip r:embed="rId98"/>
                          <a:stretch>
                            <a:fillRect/>
                          </a:stretch>
                        </pic:blipFill>
                        <pic:spPr>
                          <a:xfrm>
                            <a:off x="0" y="0"/>
                            <a:ext cx="806491" cy="273064"/>
                          </a:xfrm>
                          <a:prstGeom prst="rect">
                            <a:avLst/>
                          </a:prstGeom>
                        </pic:spPr>
                      </pic:pic>
                    </a:graphicData>
                  </a:graphic>
                </wp:inline>
              </w:drawing>
            </w:r>
          </w:p>
        </w:tc>
        <w:tc>
          <w:tcPr>
            <w:tcW w:w="1843" w:type="dxa"/>
          </w:tcPr>
          <w:p w:rsidR="00612816" w:rsidRDefault="00737CDD" w14:paraId="12CA9F8D" w14:textId="6CCC386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552" w:type="dxa"/>
          </w:tcPr>
          <w:p w:rsidR="00612816" w:rsidRDefault="001C7A41" w14:paraId="02578D36" w14:textId="02B81A10">
            <w:pPr>
              <w:bidi/>
              <w:cnfStyle w:val="000000100000" w:firstRow="0" w:lastRow="0" w:firstColumn="0" w:lastColumn="0" w:oddVBand="0" w:evenVBand="0" w:oddHBand="1" w:evenHBand="0" w:firstRowFirstColumn="0" w:firstRowLastColumn="0" w:lastRowFirstColumn="0" w:lastRowLastColumn="0"/>
              <w:rPr>
                <w:rtl/>
                <w:lang w:bidi="he-IL"/>
              </w:rPr>
            </w:pPr>
            <w:r w:rsidRPr="001C7A41">
              <w:rPr>
                <w:rFonts w:hint="cs"/>
                <w:highlight w:val="yellow"/>
                <w:rtl/>
                <w:lang w:bidi="he-IL"/>
              </w:rPr>
              <w:t>להשלים</w:t>
            </w:r>
          </w:p>
        </w:tc>
        <w:tc>
          <w:tcPr>
            <w:tcW w:w="3967" w:type="dxa"/>
          </w:tcPr>
          <w:p w:rsidR="00C4758C" w:rsidP="00AD16B7" w:rsidRDefault="0030617B" w14:paraId="6AE11D73" w14:textId="0EC74A2F">
            <w:pPr>
              <w:bidi/>
              <w:cnfStyle w:val="000000100000" w:firstRow="0" w:lastRow="0" w:firstColumn="0" w:lastColumn="0" w:oddVBand="0" w:evenVBand="0" w:oddHBand="1" w:evenHBand="0" w:firstRowFirstColumn="0" w:firstRowLastColumn="0" w:lastRowFirstColumn="0" w:lastRowLastColumn="0"/>
              <w:rPr>
                <w:rtl/>
                <w:lang w:bidi="he-IL"/>
              </w:rPr>
            </w:pPr>
            <w:r w:rsidRPr="0030617B">
              <w:rPr>
                <w:rFonts w:hint="cs"/>
                <w:b/>
                <w:bCs/>
                <w:rtl/>
                <w:lang w:bidi="he-IL"/>
              </w:rPr>
              <w:t>מצבים בהם מופיע</w:t>
            </w:r>
            <w:r>
              <w:rPr>
                <w:rFonts w:hint="cs"/>
                <w:rtl/>
                <w:lang w:bidi="he-IL"/>
              </w:rPr>
              <w:t>:</w:t>
            </w:r>
          </w:p>
          <w:p w:rsidR="0030617B" w:rsidP="00A07B65" w:rsidRDefault="001B6E92" w14:paraId="5534E982" w14:textId="53D21D9C">
            <w:pPr>
              <w:pStyle w:val="a3"/>
              <w:numPr>
                <w:ilvl w:val="0"/>
                <w:numId w:val="9"/>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ב</w:t>
            </w:r>
            <w:r w:rsidR="004E4674">
              <w:rPr>
                <w:rFonts w:hint="cs"/>
                <w:rtl/>
                <w:lang w:bidi="he-IL"/>
              </w:rPr>
              <w:t>סטטוס</w:t>
            </w:r>
            <w:r w:rsidR="004A6405">
              <w:rPr>
                <w:rFonts w:hint="cs"/>
                <w:rtl/>
                <w:lang w:bidi="he-IL"/>
              </w:rPr>
              <w:t>ים</w:t>
            </w:r>
            <w:r w:rsidR="004E4674">
              <w:rPr>
                <w:rFonts w:hint="cs"/>
                <w:rtl/>
                <w:lang w:bidi="he-IL"/>
              </w:rPr>
              <w:t xml:space="preserve"> </w:t>
            </w:r>
            <w:r w:rsidR="001F0246">
              <w:rPr>
                <w:rFonts w:hint="cs"/>
                <w:rtl/>
                <w:lang w:bidi="he-IL"/>
              </w:rPr>
              <w:t>"ט</w:t>
            </w:r>
            <w:r w:rsidR="000E75AC">
              <w:rPr>
                <w:rFonts w:hint="cs"/>
                <w:rtl/>
                <w:lang w:bidi="he-IL"/>
              </w:rPr>
              <w:t>יוטה</w:t>
            </w:r>
            <w:r w:rsidR="00DE4321">
              <w:rPr>
                <w:rFonts w:hint="cs"/>
                <w:rtl/>
                <w:lang w:bidi="he-IL"/>
              </w:rPr>
              <w:t xml:space="preserve"> ש</w:t>
            </w:r>
            <w:r w:rsidR="000E75AC">
              <w:rPr>
                <w:rFonts w:hint="cs"/>
                <w:rtl/>
                <w:lang w:bidi="he-IL"/>
              </w:rPr>
              <w:t>מורה"</w:t>
            </w:r>
            <w:r>
              <w:rPr>
                <w:rFonts w:hint="cs"/>
                <w:rtl/>
                <w:lang w:bidi="he-IL"/>
              </w:rPr>
              <w:t>,</w:t>
            </w:r>
            <w:r w:rsidR="00DE4321">
              <w:rPr>
                <w:rFonts w:hint="cs"/>
                <w:rtl/>
                <w:lang w:bidi="he-IL"/>
              </w:rPr>
              <w:t xml:space="preserve"> </w:t>
            </w:r>
            <w:r w:rsidR="00D547A3">
              <w:rPr>
                <w:rFonts w:hint="cs"/>
                <w:rtl/>
                <w:lang w:bidi="he-IL"/>
              </w:rPr>
              <w:t>"</w:t>
            </w:r>
            <w:r w:rsidR="002E18A9">
              <w:rPr>
                <w:rFonts w:hint="cs"/>
                <w:rtl/>
                <w:lang w:bidi="he-IL"/>
              </w:rPr>
              <w:t>עריכת הצעה"</w:t>
            </w:r>
          </w:p>
          <w:p w:rsidR="00C53212" w:rsidP="003A0013" w:rsidRDefault="003A0013" w14:paraId="2CEF5852" w14:textId="2FF69663">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מופיע במסך</w:t>
            </w:r>
            <w:r w:rsidR="002C53AB">
              <w:rPr>
                <w:rFonts w:hint="cs"/>
                <w:b/>
                <w:bCs/>
                <w:rtl/>
                <w:lang w:bidi="he-IL"/>
              </w:rPr>
              <w:t>:</w:t>
            </w:r>
            <w:r>
              <w:rPr>
                <w:rFonts w:hint="cs"/>
                <w:b/>
                <w:bCs/>
                <w:rtl/>
                <w:lang w:bidi="he-IL"/>
              </w:rPr>
              <w:t xml:space="preserve"> </w:t>
            </w:r>
            <w:r w:rsidR="00746B97">
              <w:rPr>
                <w:rFonts w:hint="cs"/>
                <w:rtl/>
                <w:lang w:bidi="he-IL"/>
              </w:rPr>
              <w:t>אישור תנאים</w:t>
            </w:r>
          </w:p>
          <w:p w:rsidR="001D4182" w:rsidRDefault="008259FF" w14:paraId="191B48E9" w14:textId="54DFE939">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פעיל</w:t>
            </w:r>
            <w:r w:rsidR="004C3324">
              <w:rPr>
                <w:rFonts w:hint="cs"/>
                <w:b/>
                <w:bCs/>
                <w:rtl/>
                <w:lang w:bidi="he-IL"/>
              </w:rPr>
              <w:t xml:space="preserve">: </w:t>
            </w:r>
            <w:r w:rsidRPr="004C3324" w:rsidR="004C3324">
              <w:rPr>
                <w:rFonts w:hint="cs"/>
                <w:rtl/>
                <w:lang w:bidi="he-IL"/>
              </w:rPr>
              <w:t>תמיד</w:t>
            </w:r>
          </w:p>
          <w:p w:rsidR="001D4182" w:rsidP="001D4182" w:rsidRDefault="001D4182" w14:paraId="233733AB" w14:textId="75AA1602">
            <w:pPr>
              <w:bidi/>
              <w:cnfStyle w:val="000000100000" w:firstRow="0" w:lastRow="0" w:firstColumn="0" w:lastColumn="0" w:oddVBand="0" w:evenVBand="0" w:oddHBand="1"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1D4182" w:rsidP="00A07B65" w:rsidRDefault="00945125" w14:paraId="319EF878" w14:textId="7CD489B7">
            <w:pPr>
              <w:pStyle w:val="a3"/>
              <w:numPr>
                <w:ilvl w:val="0"/>
                <w:numId w:val="9"/>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בדיקת תקינות נתונים</w:t>
            </w:r>
            <w:r w:rsidR="002F05D7">
              <w:rPr>
                <w:rFonts w:hint="cs"/>
                <w:rtl/>
                <w:lang w:bidi="he-IL"/>
              </w:rPr>
              <w:t>: כל המסמכים</w:t>
            </w:r>
            <w:r w:rsidR="00E9259A">
              <w:rPr>
                <w:rFonts w:hint="cs"/>
                <w:rtl/>
                <w:lang w:bidi="he-IL"/>
              </w:rPr>
              <w:t>,</w:t>
            </w:r>
            <w:r w:rsidR="002F05D7">
              <w:rPr>
                <w:rFonts w:hint="cs"/>
                <w:rtl/>
                <w:lang w:bidi="he-IL"/>
              </w:rPr>
              <w:t xml:space="preserve"> עבורם נדרש אישור ק</w:t>
            </w:r>
            <w:r w:rsidR="00E9259A">
              <w:rPr>
                <w:rFonts w:hint="cs"/>
                <w:rtl/>
                <w:lang w:bidi="he-IL"/>
              </w:rPr>
              <w:t>ריאה, אושרו</w:t>
            </w:r>
          </w:p>
          <w:p w:rsidR="009F60D8" w:rsidP="00A07B65" w:rsidRDefault="009F60D8" w14:paraId="19EF2D8B" w14:textId="144B9C06">
            <w:pPr>
              <w:pStyle w:val="a3"/>
              <w:numPr>
                <w:ilvl w:val="0"/>
                <w:numId w:val="9"/>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אם בדיקות תקינות הנתונים עבור שלב זה </w:t>
            </w:r>
            <w:r w:rsidRPr="003C5108">
              <w:rPr>
                <w:rFonts w:hint="cs"/>
                <w:b/>
                <w:bCs/>
                <w:rtl/>
                <w:lang w:bidi="he-IL"/>
              </w:rPr>
              <w:t>לא</w:t>
            </w:r>
            <w:r>
              <w:rPr>
                <w:rFonts w:hint="cs"/>
                <w:rtl/>
                <w:lang w:bidi="he-IL"/>
              </w:rPr>
              <w:t xml:space="preserve"> הסתיימו בהצלחה, יש להציג התראות</w:t>
            </w:r>
            <w:r w:rsidR="00CE7F1B">
              <w:rPr>
                <w:rFonts w:hint="cs"/>
                <w:rtl/>
                <w:lang w:bidi="he-IL"/>
              </w:rPr>
              <w:t xml:space="preserve"> מערכת מתאימות (ראו אפיון מסך </w:t>
            </w:r>
            <w:r w:rsidR="00012DA4">
              <w:rPr>
                <w:rFonts w:hint="cs"/>
                <w:rtl/>
                <w:lang w:bidi="he-IL"/>
              </w:rPr>
              <w:t>אישור תנאים</w:t>
            </w:r>
            <w:r w:rsidR="00CE7F1B">
              <w:rPr>
                <w:rFonts w:hint="cs"/>
                <w:rtl/>
                <w:lang w:bidi="he-IL"/>
              </w:rPr>
              <w:t>). אין לאפשר מעבר לשלב הבא</w:t>
            </w:r>
          </w:p>
          <w:p w:rsidR="00B62BEE" w:rsidP="00A07B65" w:rsidRDefault="00BC0E3C" w14:paraId="6552DA3A" w14:textId="281D77A2">
            <w:pPr>
              <w:pStyle w:val="a3"/>
              <w:numPr>
                <w:ilvl w:val="0"/>
                <w:numId w:val="9"/>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 xml:space="preserve">אם בדיקות תקינות התסיימו בהצלחה יש לבצע </w:t>
            </w:r>
            <w:r w:rsidR="00501FA7">
              <w:rPr>
                <w:rFonts w:hint="cs"/>
                <w:rtl/>
                <w:lang w:bidi="he-IL"/>
              </w:rPr>
              <w:t>שמיר</w:t>
            </w:r>
            <w:r w:rsidR="00C8655D">
              <w:rPr>
                <w:rFonts w:hint="cs"/>
                <w:rtl/>
                <w:lang w:bidi="he-IL"/>
              </w:rPr>
              <w:t xml:space="preserve">ת נתונים </w:t>
            </w:r>
            <w:r w:rsidR="00D27734">
              <w:rPr>
                <w:rFonts w:hint="cs"/>
                <w:rtl/>
                <w:lang w:bidi="he-IL"/>
              </w:rPr>
              <w:t xml:space="preserve">במערכת </w:t>
            </w:r>
            <w:r w:rsidR="00C8655D">
              <w:rPr>
                <w:rFonts w:hint="cs"/>
                <w:rtl/>
                <w:lang w:bidi="he-IL"/>
              </w:rPr>
              <w:t xml:space="preserve">ולאחר מכן </w:t>
            </w:r>
            <w:r w:rsidR="00B62BEE">
              <w:rPr>
                <w:rFonts w:hint="cs"/>
                <w:rtl/>
                <w:lang w:bidi="he-IL"/>
              </w:rPr>
              <w:t>מעבר למסך "</w:t>
            </w:r>
            <w:r w:rsidR="00012DA4">
              <w:rPr>
                <w:rFonts w:hint="cs"/>
                <w:rtl/>
                <w:lang w:bidi="he-IL"/>
              </w:rPr>
              <w:t>אנשי קשר</w:t>
            </w:r>
            <w:r w:rsidR="00B62BEE">
              <w:rPr>
                <w:rFonts w:hint="cs"/>
                <w:rtl/>
                <w:lang w:bidi="he-IL"/>
              </w:rPr>
              <w:t>"</w:t>
            </w:r>
            <w:r w:rsidR="000C1846">
              <w:rPr>
                <w:rFonts w:hint="cs"/>
                <w:rtl/>
                <w:lang w:bidi="he-IL"/>
              </w:rPr>
              <w:t>.</w:t>
            </w:r>
          </w:p>
          <w:p w:rsidR="00C8655D" w:rsidP="00AF71B2" w:rsidRDefault="00C8655D" w14:paraId="7D46B27B"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AF71B2">
              <w:rPr>
                <w:rFonts w:hint="cs"/>
                <w:b/>
                <w:bCs/>
                <w:rtl/>
                <w:lang w:bidi="he-IL"/>
              </w:rPr>
              <w:t>הערה</w:t>
            </w:r>
            <w:r>
              <w:rPr>
                <w:rFonts w:hint="cs"/>
                <w:rtl/>
                <w:lang w:bidi="he-IL"/>
              </w:rPr>
              <w:t xml:space="preserve">: לפני התחלה של תהליך שמירת נתונים במערכת יש לפתוח </w:t>
            </w:r>
            <w:r w:rsidRPr="00AF71B2">
              <w:rPr>
                <w:rFonts w:hint="cs"/>
                <w:b/>
                <w:bCs/>
                <w:rtl/>
                <w:lang w:bidi="he-IL"/>
              </w:rPr>
              <w:t>פופ-אפ "שמירה"</w:t>
            </w:r>
            <w:r>
              <w:rPr>
                <w:rFonts w:hint="cs"/>
                <w:rtl/>
                <w:lang w:bidi="he-IL"/>
              </w:rPr>
              <w:t xml:space="preserve"> במקרים הבאים בלבד:</w:t>
            </w:r>
          </w:p>
          <w:p w:rsidR="00C8655D" w:rsidP="00AF71B2" w:rsidRDefault="00C8655D" w14:paraId="1C3A1DFC" w14:textId="5FFA2F1A">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שדה </w:t>
            </w:r>
            <w:r w:rsidRPr="00AF71B2">
              <w:rPr>
                <w:rFonts w:hint="cs"/>
                <w:highlight w:val="yellow"/>
                <w:rtl/>
                <w:lang w:bidi="he-IL"/>
              </w:rPr>
              <w:t>"</w:t>
            </w:r>
            <w:r w:rsidRPr="00F02CF2">
              <w:rPr>
                <w:rFonts w:hint="cs"/>
                <w:b/>
                <w:bCs/>
                <w:highlight w:val="yellow"/>
                <w:rtl/>
                <w:lang w:bidi="he-IL"/>
              </w:rPr>
              <w:t>לא להציג שוב" = 0</w:t>
            </w:r>
            <w:r w:rsidRPr="00AF71B2">
              <w:rPr>
                <w:rFonts w:hint="cs"/>
                <w:highlight w:val="yellow"/>
                <w:rtl/>
                <w:lang w:bidi="he-IL"/>
              </w:rPr>
              <w:t xml:space="preserve"> בטבלת המערכת </w:t>
            </w:r>
            <w:r w:rsidRPr="00AF71B2">
              <w:rPr>
                <w:rFonts w:hint="cs"/>
                <w:highlight w:val="yellow"/>
                <w:lang w:bidi="he-IL"/>
              </w:rPr>
              <w:t>XXX</w:t>
            </w:r>
            <w:r>
              <w:rPr>
                <w:rFonts w:hint="cs"/>
                <w:rtl/>
                <w:lang w:bidi="he-IL"/>
              </w:rPr>
              <w:t xml:space="preserve"> </w:t>
            </w:r>
            <w:r w:rsidRPr="00F02CF2">
              <w:rPr>
                <w:rFonts w:hint="cs"/>
                <w:b/>
                <w:bCs/>
                <w:rtl/>
                <w:lang w:bidi="he-IL"/>
              </w:rPr>
              <w:t>וגם</w:t>
            </w:r>
            <w:r>
              <w:rPr>
                <w:rFonts w:hint="cs"/>
                <w:rtl/>
                <w:lang w:bidi="he-IL"/>
              </w:rPr>
              <w:t xml:space="preserve"> </w:t>
            </w:r>
            <w:r w:rsidR="00F02CF2">
              <w:rPr>
                <w:rFonts w:hint="cs"/>
                <w:rtl/>
                <w:lang w:bidi="he-IL"/>
              </w:rPr>
              <w:t xml:space="preserve">הצעה נמצאת </w:t>
            </w:r>
            <w:r w:rsidRPr="00F02CF2" w:rsidR="00F02CF2">
              <w:rPr>
                <w:rFonts w:hint="cs"/>
                <w:b/>
                <w:bCs/>
                <w:rtl/>
                <w:lang w:bidi="he-IL"/>
              </w:rPr>
              <w:t xml:space="preserve">בסטטוסים "טיוטה שמורה" </w:t>
            </w:r>
            <w:r w:rsidRPr="00F02CF2" w:rsidR="00AF28FE">
              <w:rPr>
                <w:rFonts w:hint="cs"/>
                <w:b/>
                <w:bCs/>
                <w:rtl/>
                <w:lang w:bidi="he-IL"/>
              </w:rPr>
              <w:t>וגם</w:t>
            </w:r>
            <w:r w:rsidR="00AF28FE">
              <w:rPr>
                <w:rFonts w:hint="cs"/>
                <w:rtl/>
                <w:lang w:bidi="he-IL"/>
              </w:rPr>
              <w:t xml:space="preserve"> </w:t>
            </w:r>
            <w:r>
              <w:rPr>
                <w:rFonts w:hint="cs"/>
                <w:rtl/>
                <w:lang w:bidi="he-IL"/>
              </w:rPr>
              <w:t xml:space="preserve">בוצעו </w:t>
            </w:r>
            <w:r w:rsidRPr="00F02CF2">
              <w:rPr>
                <w:rFonts w:hint="cs"/>
                <w:b/>
                <w:bCs/>
                <w:rtl/>
                <w:lang w:bidi="he-IL"/>
              </w:rPr>
              <w:t>שינוים במסך שלא נשמרו</w:t>
            </w:r>
          </w:p>
          <w:p w:rsidR="00141B5A" w:rsidP="000D7E87" w:rsidRDefault="00141B5A" w14:paraId="54B4BD24" w14:textId="77777777">
            <w:pPr>
              <w:bidi/>
              <w:cnfStyle w:val="000000100000" w:firstRow="0" w:lastRow="0" w:firstColumn="0" w:lastColumn="0" w:oddVBand="0" w:evenVBand="0" w:oddHBand="1" w:evenHBand="0" w:firstRowFirstColumn="0" w:firstRowLastColumn="0" w:lastRowFirstColumn="0" w:lastRowLastColumn="0"/>
              <w:rPr>
                <w:rtl/>
                <w:lang w:bidi="he-IL"/>
              </w:rPr>
            </w:pPr>
          </w:p>
          <w:p w:rsidRPr="00141B5A" w:rsidR="00254B8F" w:rsidP="00141B5A" w:rsidRDefault="00141B5A" w14:paraId="73D111CD" w14:textId="4410D47E">
            <w:pPr>
              <w:bidi/>
              <w:cnfStyle w:val="000000100000" w:firstRow="0" w:lastRow="0" w:firstColumn="0" w:lastColumn="0" w:oddVBand="0" w:evenVBand="0" w:oddHBand="1" w:evenHBand="0" w:firstRowFirstColumn="0" w:firstRowLastColumn="0" w:lastRowFirstColumn="0" w:lastRowLastColumn="0"/>
              <w:rPr>
                <w:rtl/>
                <w:lang w:bidi="he-IL"/>
              </w:rPr>
            </w:pPr>
            <w:r w:rsidRPr="00141B5A">
              <w:rPr>
                <w:rFonts w:hint="cs"/>
                <w:rtl/>
                <w:lang w:bidi="he-IL"/>
              </w:rPr>
              <w:t>שמירת נתונים מפורטת בתהליך 7 "שמירת נתונים במערכת"</w:t>
            </w:r>
          </w:p>
        </w:tc>
      </w:tr>
      <w:tr w:rsidR="00CF3A20" w:rsidTr="00CF3A20" w14:paraId="6800527F" w14:textId="77777777">
        <w:tc>
          <w:tcPr>
            <w:cnfStyle w:val="001000000000" w:firstRow="0" w:lastRow="0" w:firstColumn="1" w:lastColumn="0" w:oddVBand="0" w:evenVBand="0" w:oddHBand="0" w:evenHBand="0" w:firstRowFirstColumn="0" w:firstRowLastColumn="0" w:lastRowFirstColumn="0" w:lastRowLastColumn="0"/>
            <w:tcW w:w="2401" w:type="dxa"/>
          </w:tcPr>
          <w:p w:rsidR="00CF3A20" w:rsidP="00CF3A20" w:rsidRDefault="00CF3A20" w14:paraId="5C66A22E" w14:textId="77777777">
            <w:pPr>
              <w:bidi/>
              <w:rPr>
                <w:rtl/>
                <w:lang w:bidi="he-IL"/>
              </w:rPr>
            </w:pPr>
            <w:r>
              <w:rPr>
                <w:rFonts w:hint="cs"/>
                <w:b w:val="0"/>
                <w:bCs w:val="0"/>
                <w:rtl/>
                <w:lang w:bidi="he-IL"/>
              </w:rPr>
              <w:t>המשך למעטפה 1</w:t>
            </w:r>
          </w:p>
          <w:p w:rsidR="00CF3A20" w:rsidP="00CF3A20" w:rsidRDefault="00CF3A20" w14:paraId="4BEC9BB6" w14:textId="6868B82B">
            <w:pPr>
              <w:bidi/>
              <w:rPr>
                <w:rtl/>
                <w:lang w:bidi="he-IL"/>
              </w:rPr>
            </w:pPr>
            <w:r w:rsidRPr="00F341F8">
              <w:rPr>
                <w:rFonts w:cs="Arial"/>
                <w:noProof/>
                <w:rtl/>
                <w:lang w:bidi="he-IL"/>
              </w:rPr>
              <w:drawing>
                <wp:inline distT="0" distB="0" distL="0" distR="0" wp14:anchorId="146E3452" wp14:editId="62D9FA70">
                  <wp:extent cx="863644" cy="304816"/>
                  <wp:effectExtent l="0" t="0" r="0" b="0"/>
                  <wp:docPr id="407517317" name="Picture 40751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136" name=""/>
                          <pic:cNvPicPr/>
                        </pic:nvPicPr>
                        <pic:blipFill>
                          <a:blip r:embed="rId99"/>
                          <a:stretch>
                            <a:fillRect/>
                          </a:stretch>
                        </pic:blipFill>
                        <pic:spPr>
                          <a:xfrm>
                            <a:off x="0" y="0"/>
                            <a:ext cx="863644" cy="304816"/>
                          </a:xfrm>
                          <a:prstGeom prst="rect">
                            <a:avLst/>
                          </a:prstGeom>
                        </pic:spPr>
                      </pic:pic>
                    </a:graphicData>
                  </a:graphic>
                </wp:inline>
              </w:drawing>
            </w:r>
          </w:p>
        </w:tc>
        <w:tc>
          <w:tcPr>
            <w:tcW w:w="1843" w:type="dxa"/>
          </w:tcPr>
          <w:p w:rsidR="00CF3A20" w:rsidP="00CF3A20" w:rsidRDefault="00CF3A20" w14:paraId="4F1E8236" w14:textId="5F6993EB">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כפתור</w:t>
            </w:r>
          </w:p>
        </w:tc>
        <w:tc>
          <w:tcPr>
            <w:tcW w:w="2552" w:type="dxa"/>
          </w:tcPr>
          <w:p w:rsidRPr="001C7A41" w:rsidR="00CF3A20" w:rsidP="00CF3A20" w:rsidRDefault="00CF3A20" w14:paraId="60763D70" w14:textId="705C9A86">
            <w:pPr>
              <w:bidi/>
              <w:cnfStyle w:val="000000000000" w:firstRow="0" w:lastRow="0" w:firstColumn="0" w:lastColumn="0" w:oddVBand="0" w:evenVBand="0" w:oddHBand="0" w:evenHBand="0" w:firstRowFirstColumn="0" w:firstRowLastColumn="0" w:lastRowFirstColumn="0" w:lastRowLastColumn="0"/>
              <w:rPr>
                <w:highlight w:val="yellow"/>
                <w:rtl/>
                <w:lang w:bidi="he-IL"/>
              </w:rPr>
            </w:pPr>
            <w:r w:rsidRPr="001C7A41">
              <w:rPr>
                <w:rFonts w:hint="cs"/>
                <w:highlight w:val="yellow"/>
                <w:rtl/>
                <w:lang w:bidi="he-IL"/>
              </w:rPr>
              <w:t>להשלים</w:t>
            </w:r>
          </w:p>
        </w:tc>
        <w:tc>
          <w:tcPr>
            <w:tcW w:w="3967" w:type="dxa"/>
          </w:tcPr>
          <w:p w:rsidR="00CF3A20" w:rsidP="00CF3A20" w:rsidRDefault="00CF3A20" w14:paraId="2BA1060F"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30617B">
              <w:rPr>
                <w:rFonts w:hint="cs"/>
                <w:b/>
                <w:bCs/>
                <w:rtl/>
                <w:lang w:bidi="he-IL"/>
              </w:rPr>
              <w:t>מצבים בהם מופיע</w:t>
            </w:r>
            <w:r>
              <w:rPr>
                <w:rFonts w:hint="cs"/>
                <w:rtl/>
                <w:lang w:bidi="he-IL"/>
              </w:rPr>
              <w:t>:</w:t>
            </w:r>
          </w:p>
          <w:p w:rsidR="00CF3A20" w:rsidP="00CF3A20" w:rsidRDefault="00CF3A20" w14:paraId="5B723F32" w14:textId="77777777">
            <w:pPr>
              <w:pStyle w:val="a3"/>
              <w:numPr>
                <w:ilvl w:val="0"/>
                <w:numId w:val="9"/>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בסטטוסים "טיוטה שמורה", "עריכת הצעה"</w:t>
            </w:r>
          </w:p>
          <w:p w:rsidR="00CF3A20" w:rsidP="00CF3A20" w:rsidRDefault="00CF3A20" w14:paraId="48EF4186"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מופיע במסך: </w:t>
            </w:r>
            <w:r>
              <w:rPr>
                <w:rFonts w:hint="cs"/>
                <w:rtl/>
                <w:lang w:bidi="he-IL"/>
              </w:rPr>
              <w:t>אנשי קשר</w:t>
            </w:r>
          </w:p>
          <w:p w:rsidR="00CF3A20" w:rsidP="00CF3A20" w:rsidRDefault="00CF3A20" w14:paraId="1DB17BC9"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p>
          <w:p w:rsidR="00CF3A20" w:rsidP="00CF3A20" w:rsidRDefault="00CF3A20" w14:paraId="3CE69A26"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CF3A20" w:rsidP="00CF3A20" w:rsidRDefault="00CF3A20" w14:paraId="75B46C42" w14:textId="77777777">
            <w:pPr>
              <w:pStyle w:val="a3"/>
              <w:numPr>
                <w:ilvl w:val="0"/>
                <w:numId w:val="9"/>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שמירת נתונים במערכת</w:t>
            </w:r>
          </w:p>
          <w:p w:rsidR="00CF3A20" w:rsidP="00CF3A20" w:rsidRDefault="00CF3A20" w14:paraId="25AA129E" w14:textId="77777777">
            <w:pPr>
              <w:pStyle w:val="a3"/>
              <w:numPr>
                <w:ilvl w:val="0"/>
                <w:numId w:val="9"/>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אם בדיקות תקינות הנתונים עבור שלב זה </w:t>
            </w:r>
            <w:r w:rsidRPr="003C5108">
              <w:rPr>
                <w:rFonts w:hint="cs"/>
                <w:b/>
                <w:bCs/>
                <w:rtl/>
                <w:lang w:bidi="he-IL"/>
              </w:rPr>
              <w:t>לא</w:t>
            </w:r>
            <w:r>
              <w:rPr>
                <w:rFonts w:hint="cs"/>
                <w:rtl/>
                <w:lang w:bidi="he-IL"/>
              </w:rPr>
              <w:t xml:space="preserve"> הסתיימו בהצלחה, יש להציג התראות מערכת מתאימות (ראו אפיון מסך אנשי קשר). אין לאפשר מעבר לשלב הבא</w:t>
            </w:r>
          </w:p>
          <w:p w:rsidR="00CF3A20" w:rsidP="00CF3A20" w:rsidRDefault="00CF3A20" w14:paraId="08990DF2" w14:textId="4D39B204">
            <w:pPr>
              <w:pStyle w:val="a3"/>
              <w:numPr>
                <w:ilvl w:val="0"/>
                <w:numId w:val="9"/>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אם בדיקות תקינות התסיימו בהצלחה יש </w:t>
            </w:r>
            <w:r w:rsidR="00D27734">
              <w:rPr>
                <w:rFonts w:hint="cs"/>
                <w:rtl/>
                <w:lang w:bidi="he-IL"/>
              </w:rPr>
              <w:t xml:space="preserve">לבצע שמירת נתונים במערכת </w:t>
            </w:r>
            <w:r w:rsidR="00F27BD2">
              <w:rPr>
                <w:rFonts w:hint="cs"/>
                <w:rtl/>
                <w:lang w:bidi="he-IL"/>
              </w:rPr>
              <w:t xml:space="preserve">ולאחר מכן </w:t>
            </w:r>
            <w:r>
              <w:rPr>
                <w:rFonts w:hint="cs"/>
                <w:rtl/>
                <w:lang w:bidi="he-IL"/>
              </w:rPr>
              <w:t xml:space="preserve">מעבר למסך "מעטפה 1" </w:t>
            </w:r>
          </w:p>
          <w:p w:rsidR="00F27BD2" w:rsidP="00F27BD2" w:rsidRDefault="00F27BD2" w14:paraId="396F277C"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AF71B2">
              <w:rPr>
                <w:rFonts w:hint="cs"/>
                <w:b/>
                <w:bCs/>
                <w:rtl/>
                <w:lang w:bidi="he-IL"/>
              </w:rPr>
              <w:t>הערה</w:t>
            </w:r>
            <w:r>
              <w:rPr>
                <w:rFonts w:hint="cs"/>
                <w:rtl/>
                <w:lang w:bidi="he-IL"/>
              </w:rPr>
              <w:t xml:space="preserve">: לפני התחלה של תהליך שמירת נתונים במערכת יש לפתוח </w:t>
            </w:r>
            <w:r w:rsidRPr="00AF71B2">
              <w:rPr>
                <w:rFonts w:hint="cs"/>
                <w:b/>
                <w:bCs/>
                <w:rtl/>
                <w:lang w:bidi="he-IL"/>
              </w:rPr>
              <w:t>פופ-אפ "שמירה"</w:t>
            </w:r>
            <w:r>
              <w:rPr>
                <w:rFonts w:hint="cs"/>
                <w:rtl/>
                <w:lang w:bidi="he-IL"/>
              </w:rPr>
              <w:t xml:space="preserve"> במקרים הבאים בלבד:</w:t>
            </w:r>
          </w:p>
          <w:p w:rsidR="00F27BD2" w:rsidP="00F27BD2" w:rsidRDefault="00F27BD2" w14:paraId="784A8654"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שדה </w:t>
            </w:r>
            <w:r w:rsidRPr="00AF71B2">
              <w:rPr>
                <w:rFonts w:hint="cs"/>
                <w:highlight w:val="yellow"/>
                <w:rtl/>
                <w:lang w:bidi="he-IL"/>
              </w:rPr>
              <w:t>"</w:t>
            </w:r>
            <w:r w:rsidRPr="00F02CF2">
              <w:rPr>
                <w:rFonts w:hint="cs"/>
                <w:b/>
                <w:bCs/>
                <w:highlight w:val="yellow"/>
                <w:rtl/>
                <w:lang w:bidi="he-IL"/>
              </w:rPr>
              <w:t>לא להציג שוב" = 0</w:t>
            </w:r>
            <w:r w:rsidRPr="00AF71B2">
              <w:rPr>
                <w:rFonts w:hint="cs"/>
                <w:highlight w:val="yellow"/>
                <w:rtl/>
                <w:lang w:bidi="he-IL"/>
              </w:rPr>
              <w:t xml:space="preserve"> בטבלת המערכת </w:t>
            </w:r>
            <w:r w:rsidRPr="00AF71B2">
              <w:rPr>
                <w:rFonts w:hint="cs"/>
                <w:highlight w:val="yellow"/>
                <w:lang w:bidi="he-IL"/>
              </w:rPr>
              <w:t>XXX</w:t>
            </w:r>
            <w:r>
              <w:rPr>
                <w:rFonts w:hint="cs"/>
                <w:rtl/>
                <w:lang w:bidi="he-IL"/>
              </w:rPr>
              <w:t xml:space="preserve"> </w:t>
            </w:r>
            <w:r w:rsidRPr="00F02CF2">
              <w:rPr>
                <w:rFonts w:hint="cs"/>
                <w:b/>
                <w:bCs/>
                <w:rtl/>
                <w:lang w:bidi="he-IL"/>
              </w:rPr>
              <w:t>וגם</w:t>
            </w:r>
            <w:r>
              <w:rPr>
                <w:rFonts w:hint="cs"/>
                <w:rtl/>
                <w:lang w:bidi="he-IL"/>
              </w:rPr>
              <w:t xml:space="preserve"> הצעה נמצאת </w:t>
            </w:r>
            <w:r w:rsidRPr="00F02CF2">
              <w:rPr>
                <w:rFonts w:hint="cs"/>
                <w:b/>
                <w:bCs/>
                <w:rtl/>
                <w:lang w:bidi="he-IL"/>
              </w:rPr>
              <w:t>בסטטוסים "טיוטה שמורה" וגם</w:t>
            </w:r>
            <w:r>
              <w:rPr>
                <w:rFonts w:hint="cs"/>
                <w:rtl/>
                <w:lang w:bidi="he-IL"/>
              </w:rPr>
              <w:t xml:space="preserve"> בוצעו </w:t>
            </w:r>
            <w:r w:rsidRPr="00F02CF2">
              <w:rPr>
                <w:rFonts w:hint="cs"/>
                <w:b/>
                <w:bCs/>
                <w:rtl/>
                <w:lang w:bidi="he-IL"/>
              </w:rPr>
              <w:t>שינוים במסך שלא נשמרו</w:t>
            </w:r>
          </w:p>
          <w:p w:rsidRPr="00F27BD2" w:rsidR="00CF3A20" w:rsidP="00CF3A20" w:rsidRDefault="00CF3A20" w14:paraId="72B8A885" w14:textId="77777777">
            <w:pPr>
              <w:bidi/>
              <w:cnfStyle w:val="000000000000" w:firstRow="0" w:lastRow="0" w:firstColumn="0" w:lastColumn="0" w:oddVBand="0" w:evenVBand="0" w:oddHBand="0" w:evenHBand="0" w:firstRowFirstColumn="0" w:firstRowLastColumn="0" w:lastRowFirstColumn="0" w:lastRowLastColumn="0"/>
              <w:rPr>
                <w:rtl/>
                <w:lang w:bidi="he-IL"/>
              </w:rPr>
            </w:pPr>
          </w:p>
          <w:p w:rsidRPr="0030617B" w:rsidR="00CF3A20" w:rsidP="00CF3A20" w:rsidRDefault="00CF3A20" w14:paraId="331FDA23" w14:textId="3125EB95">
            <w:pPr>
              <w:bidi/>
              <w:cnfStyle w:val="000000000000" w:firstRow="0" w:lastRow="0" w:firstColumn="0" w:lastColumn="0" w:oddVBand="0" w:evenVBand="0" w:oddHBand="0" w:evenHBand="0" w:firstRowFirstColumn="0" w:firstRowLastColumn="0" w:lastRowFirstColumn="0" w:lastRowLastColumn="0"/>
              <w:rPr>
                <w:b/>
                <w:bCs/>
                <w:rtl/>
                <w:lang w:bidi="he-IL"/>
              </w:rPr>
            </w:pPr>
            <w:r w:rsidRPr="00141B5A">
              <w:rPr>
                <w:rFonts w:hint="cs"/>
                <w:rtl/>
                <w:lang w:bidi="he-IL"/>
              </w:rPr>
              <w:lastRenderedPageBreak/>
              <w:t>שמירת נתונים מפורטת בתהליך 7 "שמירת נתונים במערכת"</w:t>
            </w:r>
          </w:p>
        </w:tc>
      </w:tr>
      <w:tr w:rsidR="00CF3A20" w:rsidTr="00CF3A20" w14:paraId="0C1AE63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rsidRPr="00492234" w:rsidR="00CF3A20" w:rsidP="00CF3A20" w:rsidRDefault="00CF3A20" w14:paraId="6B1C8193" w14:textId="77777777">
            <w:pPr>
              <w:bidi/>
              <w:rPr>
                <w:b w:val="0"/>
                <w:bCs w:val="0"/>
                <w:rtl/>
                <w:lang w:bidi="he-IL"/>
              </w:rPr>
            </w:pPr>
            <w:r w:rsidRPr="00492234">
              <w:rPr>
                <w:rFonts w:hint="cs"/>
                <w:b w:val="0"/>
                <w:bCs w:val="0"/>
                <w:rtl/>
                <w:lang w:bidi="he-IL"/>
              </w:rPr>
              <w:lastRenderedPageBreak/>
              <w:t>המשך למעטפה 2</w:t>
            </w:r>
          </w:p>
          <w:p w:rsidRPr="00B66D73" w:rsidR="00CF3A20" w:rsidP="00CF3A20" w:rsidRDefault="00CF3A20" w14:paraId="7B1F75EB" w14:textId="34748227">
            <w:pPr>
              <w:bidi/>
              <w:rPr>
                <w:rFonts w:cs="Arial"/>
                <w:b w:val="0"/>
                <w:bCs w:val="0"/>
                <w:rtl/>
                <w:lang w:bidi="he-IL"/>
              </w:rPr>
            </w:pPr>
            <w:r w:rsidRPr="006E6350">
              <w:rPr>
                <w:rFonts w:cs="Arial"/>
                <w:noProof/>
                <w:rtl/>
                <w:lang w:bidi="he-IL"/>
              </w:rPr>
              <w:drawing>
                <wp:inline distT="0" distB="0" distL="0" distR="0" wp14:anchorId="74B1D23B" wp14:editId="56DDCD67">
                  <wp:extent cx="881789" cy="275898"/>
                  <wp:effectExtent l="0" t="0" r="0" b="0"/>
                  <wp:docPr id="307842386" name="Picture 30784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42386" name=""/>
                          <pic:cNvPicPr/>
                        </pic:nvPicPr>
                        <pic:blipFill>
                          <a:blip r:embed="rId100"/>
                          <a:stretch>
                            <a:fillRect/>
                          </a:stretch>
                        </pic:blipFill>
                        <pic:spPr>
                          <a:xfrm>
                            <a:off x="0" y="0"/>
                            <a:ext cx="885254" cy="276982"/>
                          </a:xfrm>
                          <a:prstGeom prst="rect">
                            <a:avLst/>
                          </a:prstGeom>
                        </pic:spPr>
                      </pic:pic>
                    </a:graphicData>
                  </a:graphic>
                </wp:inline>
              </w:drawing>
            </w:r>
          </w:p>
        </w:tc>
        <w:tc>
          <w:tcPr>
            <w:tcW w:w="1843" w:type="dxa"/>
          </w:tcPr>
          <w:p w:rsidR="00CF3A20" w:rsidP="00CF3A20" w:rsidRDefault="00CF3A20" w14:paraId="00FBA1CD" w14:textId="40D71FDB">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552" w:type="dxa"/>
          </w:tcPr>
          <w:p w:rsidR="00A62293" w:rsidP="00A62293" w:rsidRDefault="00A62293" w14:paraId="425F941D"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כמות מעטפות במכרז מתוך שירות</w:t>
            </w:r>
          </w:p>
          <w:p w:rsidR="00CF3A20" w:rsidP="00A62293" w:rsidRDefault="00A62293" w14:paraId="507AD877" w14:textId="67C20715">
            <w:pPr>
              <w:cnfStyle w:val="000000100000" w:firstRow="0" w:lastRow="0" w:firstColumn="0" w:lastColumn="0" w:oddVBand="0" w:evenVBand="0" w:oddHBand="1" w:evenHBand="0" w:firstRowFirstColumn="0" w:firstRowLastColumn="0" w:lastRowFirstColumn="0" w:lastRowLastColumn="0"/>
              <w:rPr>
                <w:rtl/>
                <w:lang w:bidi="he-IL"/>
              </w:rPr>
            </w:pPr>
            <w:proofErr w:type="spellStart"/>
            <w:r w:rsidRPr="00A91832">
              <w:rPr>
                <w:lang w:bidi="he-IL"/>
              </w:rPr>
              <w:t>GetTender</w:t>
            </w:r>
            <w:proofErr w:type="spellEnd"/>
            <w:r>
              <w:rPr>
                <w:lang w:bidi="he-IL"/>
              </w:rPr>
              <w:t>.</w:t>
            </w:r>
            <w:r>
              <w:t xml:space="preserve"> </w:t>
            </w:r>
            <w:proofErr w:type="spellStart"/>
            <w:r w:rsidRPr="00937B92">
              <w:rPr>
                <w:lang w:bidi="he-IL"/>
              </w:rPr>
              <w:t>envelopesAmount</w:t>
            </w:r>
            <w:proofErr w:type="spellEnd"/>
          </w:p>
        </w:tc>
        <w:tc>
          <w:tcPr>
            <w:tcW w:w="3967" w:type="dxa"/>
          </w:tcPr>
          <w:p w:rsidR="00CF3A20" w:rsidP="00CF3A20" w:rsidRDefault="00CF3A20" w14:paraId="16450224"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30617B">
              <w:rPr>
                <w:rFonts w:hint="cs"/>
                <w:b/>
                <w:bCs/>
                <w:rtl/>
                <w:lang w:bidi="he-IL"/>
              </w:rPr>
              <w:t>מצבים בהם מופיע</w:t>
            </w:r>
            <w:r>
              <w:rPr>
                <w:rFonts w:hint="cs"/>
                <w:rtl/>
                <w:lang w:bidi="he-IL"/>
              </w:rPr>
              <w:t>:</w:t>
            </w:r>
          </w:p>
          <w:p w:rsidR="00CF3A20" w:rsidP="00CF3A20" w:rsidRDefault="00CF3A20" w14:paraId="706FE343" w14:textId="75273160">
            <w:pPr>
              <w:pStyle w:val="a3"/>
              <w:numPr>
                <w:ilvl w:val="0"/>
                <w:numId w:val="9"/>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בסטטוסים "טיוטה שמורה", "עריכת הצעה"</w:t>
            </w:r>
          </w:p>
          <w:p w:rsidRPr="008E38C4" w:rsidR="00CF3A20" w:rsidP="00CF3A20" w:rsidRDefault="00CF3A20" w14:paraId="0D7031B0" w14:textId="29AAB095">
            <w:pPr>
              <w:pStyle w:val="a3"/>
              <w:bidi/>
              <w:cnfStyle w:val="000000100000" w:firstRow="0" w:lastRow="0" w:firstColumn="0" w:lastColumn="0" w:oddVBand="0" w:evenVBand="0" w:oddHBand="1" w:evenHBand="0" w:firstRowFirstColumn="0" w:firstRowLastColumn="0" w:lastRowFirstColumn="0" w:lastRowLastColumn="0"/>
              <w:rPr>
                <w:b/>
                <w:bCs/>
                <w:rtl/>
                <w:lang w:bidi="he-IL"/>
              </w:rPr>
            </w:pPr>
            <w:r w:rsidRPr="008E38C4">
              <w:rPr>
                <w:rFonts w:hint="cs"/>
                <w:b/>
                <w:bCs/>
                <w:rtl/>
                <w:lang w:bidi="he-IL"/>
              </w:rPr>
              <w:t>וגם</w:t>
            </w:r>
          </w:p>
          <w:p w:rsidR="00CF3A20" w:rsidP="00CF3A20" w:rsidRDefault="00CF3A20" w14:paraId="36C750DE" w14:textId="7F914AA0">
            <w:pPr>
              <w:pStyle w:val="a3"/>
              <w:numPr>
                <w:ilvl w:val="0"/>
                <w:numId w:val="9"/>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קיימת מעטפה 2 בהגדרות המכרז</w:t>
            </w:r>
          </w:p>
          <w:p w:rsidR="00CF3A20" w:rsidP="00CF3A20" w:rsidRDefault="00CF3A20" w14:paraId="463ECA69" w14:textId="16A1ACA2">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מופיע במסך: </w:t>
            </w:r>
            <w:r>
              <w:rPr>
                <w:rFonts w:hint="cs"/>
                <w:rtl/>
                <w:lang w:bidi="he-IL"/>
              </w:rPr>
              <w:t>מעטפה 1</w:t>
            </w:r>
          </w:p>
          <w:p w:rsidR="00CF3A20" w:rsidP="00CF3A20" w:rsidRDefault="00CF3A20" w14:paraId="012B18BD" w14:textId="34B74160">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p>
          <w:p w:rsidR="00CF3A20" w:rsidP="00CF3A20" w:rsidRDefault="00CF3A20" w14:paraId="0C4C0FD8"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CF3A20" w:rsidP="00CF3A20" w:rsidRDefault="00CF3A20" w14:paraId="5D0886F7" w14:textId="77777777">
            <w:pPr>
              <w:pStyle w:val="a3"/>
              <w:numPr>
                <w:ilvl w:val="0"/>
                <w:numId w:val="9"/>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שמירת נתונים במערכת</w:t>
            </w:r>
          </w:p>
          <w:p w:rsidR="00CF3A20" w:rsidP="00CF3A20" w:rsidRDefault="00CF3A20" w14:paraId="6911DB4E" w14:textId="3FFE8FF7">
            <w:pPr>
              <w:pStyle w:val="a3"/>
              <w:numPr>
                <w:ilvl w:val="0"/>
                <w:numId w:val="9"/>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אם בדיקות תקינות הנתונים עבור שלב זה </w:t>
            </w:r>
            <w:r w:rsidRPr="003C5108">
              <w:rPr>
                <w:rFonts w:hint="cs"/>
                <w:b/>
                <w:bCs/>
                <w:rtl/>
                <w:lang w:bidi="he-IL"/>
              </w:rPr>
              <w:t>לא</w:t>
            </w:r>
            <w:r>
              <w:rPr>
                <w:rFonts w:hint="cs"/>
                <w:rtl/>
                <w:lang w:bidi="he-IL"/>
              </w:rPr>
              <w:t xml:space="preserve"> הסתיימו בהצלחה, יש להציג התראות מערכת מתאימות (ראו אפיון מסך מעטפה 1). אין לאפשר מעבר לשלב הבא</w:t>
            </w:r>
          </w:p>
          <w:p w:rsidR="00CF3A20" w:rsidP="00CF3A20" w:rsidRDefault="00CF3A20" w14:paraId="6D1736D8" w14:textId="0CE04C9F">
            <w:pPr>
              <w:pStyle w:val="a3"/>
              <w:numPr>
                <w:ilvl w:val="0"/>
                <w:numId w:val="9"/>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 xml:space="preserve">אם בדיקות תקינות התסיימו בהצלחה יש לבצע </w:t>
            </w:r>
            <w:r w:rsidR="00F27BD2">
              <w:rPr>
                <w:rFonts w:hint="cs"/>
                <w:rtl/>
                <w:lang w:bidi="he-IL"/>
              </w:rPr>
              <w:t xml:space="preserve">שמירת נתונים במערכת ולאחר מכן </w:t>
            </w:r>
            <w:r>
              <w:rPr>
                <w:rFonts w:hint="cs"/>
                <w:rtl/>
                <w:lang w:bidi="he-IL"/>
              </w:rPr>
              <w:t xml:space="preserve">מעבר למסך "מעטפה 2" </w:t>
            </w:r>
          </w:p>
          <w:p w:rsidR="00F27BD2" w:rsidP="00F27BD2" w:rsidRDefault="00F27BD2" w14:paraId="13E839A5"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AF71B2">
              <w:rPr>
                <w:rFonts w:hint="cs"/>
                <w:b/>
                <w:bCs/>
                <w:rtl/>
                <w:lang w:bidi="he-IL"/>
              </w:rPr>
              <w:t>הערה</w:t>
            </w:r>
            <w:r>
              <w:rPr>
                <w:rFonts w:hint="cs"/>
                <w:rtl/>
                <w:lang w:bidi="he-IL"/>
              </w:rPr>
              <w:t xml:space="preserve">: לפני התחלה של תהליך שמירת נתונים במערכת יש לפתוח </w:t>
            </w:r>
            <w:r w:rsidRPr="00AF71B2">
              <w:rPr>
                <w:rFonts w:hint="cs"/>
                <w:b/>
                <w:bCs/>
                <w:rtl/>
                <w:lang w:bidi="he-IL"/>
              </w:rPr>
              <w:t>פופ-אפ "שמירה"</w:t>
            </w:r>
            <w:r>
              <w:rPr>
                <w:rFonts w:hint="cs"/>
                <w:rtl/>
                <w:lang w:bidi="he-IL"/>
              </w:rPr>
              <w:t xml:space="preserve"> במקרים הבאים בלבד:</w:t>
            </w:r>
          </w:p>
          <w:p w:rsidR="00F27BD2" w:rsidP="00F27BD2" w:rsidRDefault="00F27BD2" w14:paraId="4EF8262A"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שדה </w:t>
            </w:r>
            <w:r w:rsidRPr="00AF71B2">
              <w:rPr>
                <w:rFonts w:hint="cs"/>
                <w:highlight w:val="yellow"/>
                <w:rtl/>
                <w:lang w:bidi="he-IL"/>
              </w:rPr>
              <w:t>"</w:t>
            </w:r>
            <w:r w:rsidRPr="00F02CF2">
              <w:rPr>
                <w:rFonts w:hint="cs"/>
                <w:b/>
                <w:bCs/>
                <w:highlight w:val="yellow"/>
                <w:rtl/>
                <w:lang w:bidi="he-IL"/>
              </w:rPr>
              <w:t>לא להציג שוב" = 0</w:t>
            </w:r>
            <w:r w:rsidRPr="00AF71B2">
              <w:rPr>
                <w:rFonts w:hint="cs"/>
                <w:highlight w:val="yellow"/>
                <w:rtl/>
                <w:lang w:bidi="he-IL"/>
              </w:rPr>
              <w:t xml:space="preserve"> בטבלת המערכת </w:t>
            </w:r>
            <w:r w:rsidRPr="00AF71B2">
              <w:rPr>
                <w:rFonts w:hint="cs"/>
                <w:highlight w:val="yellow"/>
                <w:lang w:bidi="he-IL"/>
              </w:rPr>
              <w:t>XXX</w:t>
            </w:r>
            <w:r>
              <w:rPr>
                <w:rFonts w:hint="cs"/>
                <w:rtl/>
                <w:lang w:bidi="he-IL"/>
              </w:rPr>
              <w:t xml:space="preserve"> </w:t>
            </w:r>
            <w:r w:rsidRPr="00F02CF2">
              <w:rPr>
                <w:rFonts w:hint="cs"/>
                <w:b/>
                <w:bCs/>
                <w:rtl/>
                <w:lang w:bidi="he-IL"/>
              </w:rPr>
              <w:t>וגם</w:t>
            </w:r>
            <w:r>
              <w:rPr>
                <w:rFonts w:hint="cs"/>
                <w:rtl/>
                <w:lang w:bidi="he-IL"/>
              </w:rPr>
              <w:t xml:space="preserve"> הצעה נמצאת </w:t>
            </w:r>
            <w:r w:rsidRPr="00F02CF2">
              <w:rPr>
                <w:rFonts w:hint="cs"/>
                <w:b/>
                <w:bCs/>
                <w:rtl/>
                <w:lang w:bidi="he-IL"/>
              </w:rPr>
              <w:t>בסטטוסים "טיוטה שמורה" וגם</w:t>
            </w:r>
            <w:r>
              <w:rPr>
                <w:rFonts w:hint="cs"/>
                <w:rtl/>
                <w:lang w:bidi="he-IL"/>
              </w:rPr>
              <w:t xml:space="preserve"> בוצעו </w:t>
            </w:r>
            <w:r w:rsidRPr="00F02CF2">
              <w:rPr>
                <w:rFonts w:hint="cs"/>
                <w:b/>
                <w:bCs/>
                <w:rtl/>
                <w:lang w:bidi="he-IL"/>
              </w:rPr>
              <w:t>שינוים במסך שלא נשמרו</w:t>
            </w:r>
          </w:p>
          <w:p w:rsidR="00CF3A20" w:rsidP="00CF3A20" w:rsidRDefault="00CF3A20" w14:paraId="041C5B9C" w14:textId="77777777">
            <w:pPr>
              <w:bidi/>
              <w:cnfStyle w:val="000000100000" w:firstRow="0" w:lastRow="0" w:firstColumn="0" w:lastColumn="0" w:oddVBand="0" w:evenVBand="0" w:oddHBand="1" w:evenHBand="0" w:firstRowFirstColumn="0" w:firstRowLastColumn="0" w:lastRowFirstColumn="0" w:lastRowLastColumn="0"/>
              <w:rPr>
                <w:b/>
                <w:bCs/>
                <w:rtl/>
                <w:lang w:bidi="he-IL"/>
              </w:rPr>
            </w:pPr>
          </w:p>
          <w:p w:rsidRPr="00630133" w:rsidR="00CF3A20" w:rsidP="00CF3A20" w:rsidRDefault="00CF3A20" w14:paraId="13CF2068" w14:textId="2144C9C4">
            <w:pPr>
              <w:bidi/>
              <w:cnfStyle w:val="000000100000" w:firstRow="0" w:lastRow="0" w:firstColumn="0" w:lastColumn="0" w:oddVBand="0" w:evenVBand="0" w:oddHBand="1" w:evenHBand="0" w:firstRowFirstColumn="0" w:firstRowLastColumn="0" w:lastRowFirstColumn="0" w:lastRowLastColumn="0"/>
              <w:rPr>
                <w:b/>
                <w:bCs/>
                <w:rtl/>
                <w:lang w:bidi="he-IL"/>
              </w:rPr>
            </w:pPr>
            <w:r w:rsidRPr="00141B5A">
              <w:rPr>
                <w:rFonts w:hint="cs"/>
                <w:rtl/>
                <w:lang w:bidi="he-IL"/>
              </w:rPr>
              <w:t>שמירת נתונים מפורטת בתהליך 7 "שמירת נתונים במערכת"</w:t>
            </w:r>
          </w:p>
        </w:tc>
      </w:tr>
      <w:tr w:rsidR="00CF3A20" w:rsidTr="00CF3A20" w14:paraId="2AD0067C" w14:textId="77777777">
        <w:tc>
          <w:tcPr>
            <w:cnfStyle w:val="001000000000" w:firstRow="0" w:lastRow="0" w:firstColumn="1" w:lastColumn="0" w:oddVBand="0" w:evenVBand="0" w:oddHBand="0" w:evenHBand="0" w:firstRowFirstColumn="0" w:firstRowLastColumn="0" w:lastRowFirstColumn="0" w:lastRowLastColumn="0"/>
            <w:tcW w:w="2401" w:type="dxa"/>
          </w:tcPr>
          <w:p w:rsidRPr="00B66D73" w:rsidR="00CF3A20" w:rsidP="00CF3A20" w:rsidRDefault="00CF3A20" w14:paraId="64110FB2" w14:textId="77777777">
            <w:pPr>
              <w:bidi/>
              <w:rPr>
                <w:rFonts w:cs="Arial"/>
                <w:b w:val="0"/>
                <w:bCs w:val="0"/>
                <w:rtl/>
                <w:lang w:bidi="he-IL"/>
              </w:rPr>
            </w:pPr>
            <w:r w:rsidRPr="00B66D73">
              <w:rPr>
                <w:rFonts w:hint="cs" w:cs="Arial"/>
                <w:b w:val="0"/>
                <w:bCs w:val="0"/>
                <w:rtl/>
                <w:lang w:bidi="he-IL"/>
              </w:rPr>
              <w:t>סיכום ואישור</w:t>
            </w:r>
          </w:p>
          <w:p w:rsidR="00CF3A20" w:rsidP="00CF3A20" w:rsidRDefault="00CF3A20" w14:paraId="1B87C372" w14:textId="208A8C40">
            <w:pPr>
              <w:bidi/>
              <w:rPr>
                <w:rFonts w:cs="Arial"/>
                <w:rtl/>
                <w:lang w:bidi="he-IL"/>
              </w:rPr>
            </w:pPr>
            <w:r w:rsidRPr="00B742DC">
              <w:rPr>
                <w:rFonts w:cs="Arial"/>
                <w:noProof/>
                <w:rtl/>
                <w:lang w:bidi="he-IL"/>
              </w:rPr>
              <w:drawing>
                <wp:inline distT="0" distB="0" distL="0" distR="0" wp14:anchorId="7E3347B1" wp14:editId="4F2DCDEC">
                  <wp:extent cx="888999" cy="273126"/>
                  <wp:effectExtent l="0" t="0" r="6985" b="0"/>
                  <wp:docPr id="289248176" name="Picture 28924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48176" name=""/>
                          <pic:cNvPicPr/>
                        </pic:nvPicPr>
                        <pic:blipFill>
                          <a:blip r:embed="rId101"/>
                          <a:stretch>
                            <a:fillRect/>
                          </a:stretch>
                        </pic:blipFill>
                        <pic:spPr>
                          <a:xfrm>
                            <a:off x="0" y="0"/>
                            <a:ext cx="894400" cy="274785"/>
                          </a:xfrm>
                          <a:prstGeom prst="rect">
                            <a:avLst/>
                          </a:prstGeom>
                        </pic:spPr>
                      </pic:pic>
                    </a:graphicData>
                  </a:graphic>
                </wp:inline>
              </w:drawing>
            </w:r>
          </w:p>
        </w:tc>
        <w:tc>
          <w:tcPr>
            <w:tcW w:w="1843" w:type="dxa"/>
          </w:tcPr>
          <w:p w:rsidR="00CF3A20" w:rsidP="00CF3A20" w:rsidRDefault="00CF3A20" w14:paraId="4261BBC3" w14:textId="17EDF345">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כפתור</w:t>
            </w:r>
          </w:p>
        </w:tc>
        <w:tc>
          <w:tcPr>
            <w:tcW w:w="2552" w:type="dxa"/>
          </w:tcPr>
          <w:p w:rsidR="00CF3A20" w:rsidP="00CF3A20" w:rsidRDefault="00CF3A20" w14:paraId="3A6D0F64" w14:textId="2DC46ED5">
            <w:pPr>
              <w:bidi/>
              <w:cnfStyle w:val="000000000000" w:firstRow="0" w:lastRow="0" w:firstColumn="0" w:lastColumn="0" w:oddVBand="0" w:evenVBand="0" w:oddHBand="0" w:evenHBand="0" w:firstRowFirstColumn="0" w:firstRowLastColumn="0" w:lastRowFirstColumn="0" w:lastRowLastColumn="0"/>
              <w:rPr>
                <w:rtl/>
                <w:lang w:bidi="he-IL"/>
              </w:rPr>
            </w:pPr>
            <w:r w:rsidRPr="001C7A41">
              <w:rPr>
                <w:rFonts w:hint="cs"/>
                <w:highlight w:val="yellow"/>
                <w:rtl/>
                <w:lang w:bidi="he-IL"/>
              </w:rPr>
              <w:t>להשלים</w:t>
            </w:r>
          </w:p>
        </w:tc>
        <w:tc>
          <w:tcPr>
            <w:tcW w:w="3967" w:type="dxa"/>
          </w:tcPr>
          <w:p w:rsidR="00CF3A20" w:rsidP="00CF3A20" w:rsidRDefault="00CF3A20" w14:paraId="7DBF7FE1"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630133">
              <w:rPr>
                <w:rFonts w:hint="cs"/>
                <w:b/>
                <w:bCs/>
                <w:rtl/>
                <w:lang w:bidi="he-IL"/>
              </w:rPr>
              <w:t>מצבים בהם מופיע</w:t>
            </w:r>
            <w:r>
              <w:rPr>
                <w:rFonts w:hint="cs"/>
                <w:rtl/>
                <w:lang w:bidi="he-IL"/>
              </w:rPr>
              <w:t>:</w:t>
            </w:r>
          </w:p>
          <w:p w:rsidR="00CF3A20" w:rsidP="00CF3A20" w:rsidRDefault="00CF3A20" w14:paraId="35AF7BBB" w14:textId="4F303141">
            <w:pPr>
              <w:pStyle w:val="a3"/>
              <w:numPr>
                <w:ilvl w:val="0"/>
                <w:numId w:val="1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בסטטוסים "טיוטה שמורה", "עריכת הצעה" </w:t>
            </w:r>
          </w:p>
          <w:p w:rsidR="00CF3A20" w:rsidP="00CF3A20" w:rsidRDefault="00CF3A20" w14:paraId="4F2CB3A7" w14:textId="64794486">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מופיע במסך: </w:t>
            </w:r>
            <w:r w:rsidRPr="00B52B46">
              <w:rPr>
                <w:rFonts w:hint="cs"/>
                <w:rtl/>
                <w:lang w:bidi="he-IL"/>
              </w:rPr>
              <w:t>מעטפה 2</w:t>
            </w:r>
            <w:r>
              <w:rPr>
                <w:rFonts w:hint="cs"/>
                <w:rtl/>
                <w:lang w:bidi="he-IL"/>
              </w:rPr>
              <w:t xml:space="preserve"> (במידה וקיימת) או במעטפה 1 (במידה ומעטפה 2 לא קיימת)</w:t>
            </w:r>
          </w:p>
          <w:p w:rsidR="00CF3A20" w:rsidP="00CF3A20" w:rsidRDefault="00CF3A20" w14:paraId="47EAD2B9" w14:textId="77777777">
            <w:pPr>
              <w:bidi/>
              <w:cnfStyle w:val="000000000000" w:firstRow="0" w:lastRow="0" w:firstColumn="0" w:lastColumn="0" w:oddVBand="0" w:evenVBand="0" w:oddHBand="0" w:evenHBand="0" w:firstRowFirstColumn="0" w:firstRowLastColumn="0" w:lastRowFirstColumn="0" w:lastRowLastColumn="0"/>
              <w:rPr>
                <w:rtl/>
                <w:lang w:bidi="he-IL"/>
              </w:rPr>
            </w:pPr>
          </w:p>
          <w:p w:rsidR="00CF3A20" w:rsidP="00CF3A20" w:rsidRDefault="00CF3A20" w14:paraId="22DD4646" w14:textId="48CCA47F">
            <w:pPr>
              <w:bidi/>
              <w:cnfStyle w:val="000000000000" w:firstRow="0" w:lastRow="0" w:firstColumn="0" w:lastColumn="0" w:oddVBand="0" w:evenVBand="0" w:oddHBand="0" w:evenHBand="0" w:firstRowFirstColumn="0" w:firstRowLastColumn="0" w:lastRowFirstColumn="0" w:lastRowLastColumn="0"/>
              <w:rPr>
                <w:b/>
                <w:bCs/>
                <w:rtl/>
                <w:lang w:bidi="he-IL"/>
              </w:rPr>
            </w:pPr>
            <w:r>
              <w:rPr>
                <w:rFonts w:hint="cs"/>
                <w:b/>
                <w:bCs/>
                <w:rtl/>
                <w:lang w:bidi="he-IL"/>
              </w:rPr>
              <w:t>פעיל</w:t>
            </w:r>
            <w:r>
              <w:rPr>
                <w:rFonts w:hint="cs"/>
                <w:rtl/>
                <w:lang w:bidi="he-IL"/>
              </w:rPr>
              <w:t>: תמיד</w:t>
            </w:r>
          </w:p>
          <w:p w:rsidR="00CF3A20" w:rsidP="00CF3A20" w:rsidRDefault="00CF3A20" w14:paraId="2EC83B8A"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124155">
              <w:rPr>
                <w:rFonts w:hint="cs"/>
                <w:b/>
                <w:bCs/>
                <w:rtl/>
                <w:lang w:bidi="he-IL"/>
              </w:rPr>
              <w:t>פעולות</w:t>
            </w:r>
            <w:r>
              <w:rPr>
                <w:rFonts w:hint="cs"/>
                <w:rtl/>
                <w:lang w:bidi="he-IL"/>
              </w:rPr>
              <w:t>:</w:t>
            </w:r>
          </w:p>
          <w:p w:rsidR="00CF3A20" w:rsidP="00CF3A20" w:rsidRDefault="00CF3A20" w14:paraId="011B817F" w14:textId="77777777">
            <w:pPr>
              <w:pStyle w:val="a3"/>
              <w:numPr>
                <w:ilvl w:val="0"/>
                <w:numId w:val="1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שמירת נתונים במערכת</w:t>
            </w:r>
          </w:p>
          <w:p w:rsidR="00CF3A20" w:rsidP="00CF3A20" w:rsidRDefault="00CF3A20" w14:paraId="5CAA7BD4" w14:textId="77777777">
            <w:pPr>
              <w:pStyle w:val="a3"/>
              <w:numPr>
                <w:ilvl w:val="0"/>
                <w:numId w:val="16"/>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אם בדיקות תקינות הנתונים עבור שלב זה </w:t>
            </w:r>
            <w:r w:rsidRPr="007C657B">
              <w:rPr>
                <w:rFonts w:hint="cs"/>
                <w:b/>
                <w:bCs/>
                <w:rtl/>
                <w:lang w:bidi="he-IL"/>
              </w:rPr>
              <w:t>לא</w:t>
            </w:r>
            <w:r>
              <w:rPr>
                <w:rFonts w:hint="cs"/>
                <w:rtl/>
                <w:lang w:bidi="he-IL"/>
              </w:rPr>
              <w:t xml:space="preserve"> הסתיימו בהצלחה, יש להציג התראות מערכת מתאימות (ראו אפיון מסך אנשי קשר). אין לאפשר מעבר לשלב הבא</w:t>
            </w:r>
          </w:p>
          <w:p w:rsidR="00CF3A20" w:rsidP="00CF3A20" w:rsidRDefault="00CF3A20" w14:paraId="135D5547" w14:textId="7760BC79">
            <w:pPr>
              <w:pStyle w:val="a3"/>
              <w:numPr>
                <w:ilvl w:val="0"/>
                <w:numId w:val="1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אם בדיקות תקינות התסיימו בהצלחה יש לבצע </w:t>
            </w:r>
            <w:r w:rsidR="00864C42">
              <w:rPr>
                <w:rFonts w:hint="cs"/>
                <w:rtl/>
                <w:lang w:bidi="he-IL"/>
              </w:rPr>
              <w:t xml:space="preserve">שמירת נתונים במערכת ולאחר מכן </w:t>
            </w:r>
            <w:r>
              <w:rPr>
                <w:rFonts w:hint="cs"/>
                <w:rtl/>
                <w:lang w:bidi="he-IL"/>
              </w:rPr>
              <w:t xml:space="preserve">מעבר למסך "סיכום ואישור" </w:t>
            </w:r>
          </w:p>
          <w:p w:rsidR="00864C42" w:rsidP="00864C42" w:rsidRDefault="00864C42" w14:paraId="552B5F8C"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AF71B2">
              <w:rPr>
                <w:rFonts w:hint="cs"/>
                <w:b/>
                <w:bCs/>
                <w:rtl/>
                <w:lang w:bidi="he-IL"/>
              </w:rPr>
              <w:t>הערה</w:t>
            </w:r>
            <w:r>
              <w:rPr>
                <w:rFonts w:hint="cs"/>
                <w:rtl/>
                <w:lang w:bidi="he-IL"/>
              </w:rPr>
              <w:t xml:space="preserve">: לפני התחלה של תהליך שמירת נתונים במערכת יש לפתוח </w:t>
            </w:r>
            <w:r w:rsidRPr="00AF71B2">
              <w:rPr>
                <w:rFonts w:hint="cs"/>
                <w:b/>
                <w:bCs/>
                <w:rtl/>
                <w:lang w:bidi="he-IL"/>
              </w:rPr>
              <w:t>פופ-אפ "שמירה"</w:t>
            </w:r>
            <w:r>
              <w:rPr>
                <w:rFonts w:hint="cs"/>
                <w:rtl/>
                <w:lang w:bidi="he-IL"/>
              </w:rPr>
              <w:t xml:space="preserve"> במקרים הבאים בלבד:</w:t>
            </w:r>
          </w:p>
          <w:p w:rsidR="00864C42" w:rsidP="00864C42" w:rsidRDefault="00864C42" w14:paraId="7BFD7152"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שדה </w:t>
            </w:r>
            <w:r w:rsidRPr="00AF71B2">
              <w:rPr>
                <w:rFonts w:hint="cs"/>
                <w:highlight w:val="yellow"/>
                <w:rtl/>
                <w:lang w:bidi="he-IL"/>
              </w:rPr>
              <w:t>"</w:t>
            </w:r>
            <w:r w:rsidRPr="00F02CF2">
              <w:rPr>
                <w:rFonts w:hint="cs"/>
                <w:b/>
                <w:bCs/>
                <w:highlight w:val="yellow"/>
                <w:rtl/>
                <w:lang w:bidi="he-IL"/>
              </w:rPr>
              <w:t>לא להציג שוב" = 0</w:t>
            </w:r>
            <w:r w:rsidRPr="00AF71B2">
              <w:rPr>
                <w:rFonts w:hint="cs"/>
                <w:highlight w:val="yellow"/>
                <w:rtl/>
                <w:lang w:bidi="he-IL"/>
              </w:rPr>
              <w:t xml:space="preserve"> בטבלת המערכת </w:t>
            </w:r>
            <w:r w:rsidRPr="00AF71B2">
              <w:rPr>
                <w:rFonts w:hint="cs"/>
                <w:highlight w:val="yellow"/>
                <w:lang w:bidi="he-IL"/>
              </w:rPr>
              <w:t>XXX</w:t>
            </w:r>
            <w:r>
              <w:rPr>
                <w:rFonts w:hint="cs"/>
                <w:rtl/>
                <w:lang w:bidi="he-IL"/>
              </w:rPr>
              <w:t xml:space="preserve"> </w:t>
            </w:r>
            <w:r w:rsidRPr="00F02CF2">
              <w:rPr>
                <w:rFonts w:hint="cs"/>
                <w:b/>
                <w:bCs/>
                <w:rtl/>
                <w:lang w:bidi="he-IL"/>
              </w:rPr>
              <w:t>וגם</w:t>
            </w:r>
            <w:r>
              <w:rPr>
                <w:rFonts w:hint="cs"/>
                <w:rtl/>
                <w:lang w:bidi="he-IL"/>
              </w:rPr>
              <w:t xml:space="preserve"> הצעה נמצאת </w:t>
            </w:r>
            <w:r w:rsidRPr="00F02CF2">
              <w:rPr>
                <w:rFonts w:hint="cs"/>
                <w:b/>
                <w:bCs/>
                <w:rtl/>
                <w:lang w:bidi="he-IL"/>
              </w:rPr>
              <w:t xml:space="preserve">בסטטוסים "טיוטה </w:t>
            </w:r>
            <w:r w:rsidRPr="00F02CF2">
              <w:rPr>
                <w:rFonts w:hint="cs"/>
                <w:b/>
                <w:bCs/>
                <w:rtl/>
                <w:lang w:bidi="he-IL"/>
              </w:rPr>
              <w:lastRenderedPageBreak/>
              <w:t>שמורה" וגם</w:t>
            </w:r>
            <w:r>
              <w:rPr>
                <w:rFonts w:hint="cs"/>
                <w:rtl/>
                <w:lang w:bidi="he-IL"/>
              </w:rPr>
              <w:t xml:space="preserve"> בוצעו </w:t>
            </w:r>
            <w:r w:rsidRPr="00F02CF2">
              <w:rPr>
                <w:rFonts w:hint="cs"/>
                <w:b/>
                <w:bCs/>
                <w:rtl/>
                <w:lang w:bidi="he-IL"/>
              </w:rPr>
              <w:t>שינוים במסך שלא נשמרו</w:t>
            </w:r>
          </w:p>
          <w:p w:rsidR="00CF3A20" w:rsidP="00CF3A20" w:rsidRDefault="00CF3A20" w14:paraId="47FFAA53" w14:textId="77777777">
            <w:pPr>
              <w:bidi/>
              <w:cnfStyle w:val="000000000000" w:firstRow="0" w:lastRow="0" w:firstColumn="0" w:lastColumn="0" w:oddVBand="0" w:evenVBand="0" w:oddHBand="0" w:evenHBand="0" w:firstRowFirstColumn="0" w:firstRowLastColumn="0" w:lastRowFirstColumn="0" w:lastRowLastColumn="0"/>
              <w:rPr>
                <w:rtl/>
                <w:lang w:bidi="he-IL"/>
              </w:rPr>
            </w:pPr>
          </w:p>
          <w:p w:rsidR="00CF3A20" w:rsidP="00CF3A20" w:rsidRDefault="00CF3A20" w14:paraId="04F44A38" w14:textId="3636101D">
            <w:pPr>
              <w:bidi/>
              <w:cnfStyle w:val="000000000000" w:firstRow="0" w:lastRow="0" w:firstColumn="0" w:lastColumn="0" w:oddVBand="0" w:evenVBand="0" w:oddHBand="0" w:evenHBand="0" w:firstRowFirstColumn="0" w:firstRowLastColumn="0" w:lastRowFirstColumn="0" w:lastRowLastColumn="0"/>
              <w:rPr>
                <w:rtl/>
                <w:lang w:bidi="he-IL"/>
              </w:rPr>
            </w:pPr>
            <w:r w:rsidRPr="00141B5A">
              <w:rPr>
                <w:rFonts w:hint="cs"/>
                <w:rtl/>
                <w:lang w:bidi="he-IL"/>
              </w:rPr>
              <w:t>שמירת נתונים מפורטת בתהליך 7 "שמירת נתונים במערכת"</w:t>
            </w:r>
          </w:p>
        </w:tc>
      </w:tr>
      <w:tr w:rsidR="00CF3A20" w:rsidTr="00CF3A20" w14:paraId="235BA49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rsidR="00CF3A20" w:rsidP="00CF3A20" w:rsidRDefault="00CF3A20" w14:paraId="4305D3E0" w14:textId="77777777">
            <w:pPr>
              <w:bidi/>
              <w:rPr>
                <w:rFonts w:cs="Arial"/>
                <w:rtl/>
                <w:lang w:bidi="he-IL"/>
              </w:rPr>
            </w:pPr>
            <w:r>
              <w:rPr>
                <w:rFonts w:hint="cs" w:cs="Arial"/>
                <w:b w:val="0"/>
                <w:bCs w:val="0"/>
                <w:rtl/>
                <w:lang w:bidi="he-IL"/>
              </w:rPr>
              <w:lastRenderedPageBreak/>
              <w:t>חזרה</w:t>
            </w:r>
          </w:p>
          <w:p w:rsidRPr="00CF054F" w:rsidR="00CF3A20" w:rsidP="00CF3A20" w:rsidRDefault="00CF3A20" w14:paraId="11093F68" w14:textId="759347C2">
            <w:pPr>
              <w:bidi/>
              <w:rPr>
                <w:rFonts w:cs="Arial"/>
                <w:b w:val="0"/>
                <w:bCs w:val="0"/>
                <w:rtl/>
                <w:lang w:bidi="he-IL"/>
              </w:rPr>
            </w:pPr>
            <w:r w:rsidRPr="00A8357B">
              <w:rPr>
                <w:rFonts w:cs="Arial"/>
                <w:noProof/>
                <w:rtl/>
                <w:lang w:bidi="he-IL"/>
              </w:rPr>
              <w:drawing>
                <wp:inline distT="0" distB="0" distL="0" distR="0" wp14:anchorId="2E34C375" wp14:editId="393B1B39">
                  <wp:extent cx="876345" cy="311166"/>
                  <wp:effectExtent l="0" t="0" r="0" b="0"/>
                  <wp:docPr id="1078889252" name="Picture 107888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89252" name=""/>
                          <pic:cNvPicPr/>
                        </pic:nvPicPr>
                        <pic:blipFill>
                          <a:blip r:embed="rId102"/>
                          <a:stretch>
                            <a:fillRect/>
                          </a:stretch>
                        </pic:blipFill>
                        <pic:spPr>
                          <a:xfrm>
                            <a:off x="0" y="0"/>
                            <a:ext cx="876345" cy="311166"/>
                          </a:xfrm>
                          <a:prstGeom prst="rect">
                            <a:avLst/>
                          </a:prstGeom>
                        </pic:spPr>
                      </pic:pic>
                    </a:graphicData>
                  </a:graphic>
                </wp:inline>
              </w:drawing>
            </w:r>
          </w:p>
        </w:tc>
        <w:tc>
          <w:tcPr>
            <w:tcW w:w="1843" w:type="dxa"/>
          </w:tcPr>
          <w:p w:rsidR="00CF3A20" w:rsidP="00CF3A20" w:rsidRDefault="00CF3A20" w14:paraId="2AD22118" w14:textId="1E9A6853">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552" w:type="dxa"/>
          </w:tcPr>
          <w:p w:rsidR="00CF3A20" w:rsidP="00CF3A20" w:rsidRDefault="00CF3A20" w14:paraId="3FC864FC" w14:textId="63DCAC3B">
            <w:pPr>
              <w:bidi/>
              <w:cnfStyle w:val="000000100000" w:firstRow="0" w:lastRow="0" w:firstColumn="0" w:lastColumn="0" w:oddVBand="0" w:evenVBand="0" w:oddHBand="1" w:evenHBand="0" w:firstRowFirstColumn="0" w:firstRowLastColumn="0" w:lastRowFirstColumn="0" w:lastRowLastColumn="0"/>
              <w:rPr>
                <w:rtl/>
                <w:lang w:bidi="he-IL"/>
              </w:rPr>
            </w:pPr>
            <w:r w:rsidRPr="001C7A41">
              <w:rPr>
                <w:rFonts w:hint="cs"/>
                <w:highlight w:val="yellow"/>
                <w:rtl/>
                <w:lang w:bidi="he-IL"/>
              </w:rPr>
              <w:t>להשלים</w:t>
            </w:r>
          </w:p>
        </w:tc>
        <w:tc>
          <w:tcPr>
            <w:tcW w:w="3967" w:type="dxa"/>
          </w:tcPr>
          <w:p w:rsidR="00CF3A20" w:rsidP="00CF3A20" w:rsidRDefault="00CF3A20" w14:paraId="09D540B1"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630133">
              <w:rPr>
                <w:rFonts w:hint="cs"/>
                <w:b/>
                <w:bCs/>
                <w:rtl/>
                <w:lang w:bidi="he-IL"/>
              </w:rPr>
              <w:t>מצבים בהם מופיע</w:t>
            </w:r>
            <w:r>
              <w:rPr>
                <w:rFonts w:hint="cs"/>
                <w:rtl/>
                <w:lang w:bidi="he-IL"/>
              </w:rPr>
              <w:t>:</w:t>
            </w:r>
          </w:p>
          <w:p w:rsidR="00CF3A20" w:rsidP="00CF3A20" w:rsidRDefault="00CF3A20" w14:paraId="551F8AED" w14:textId="77777777">
            <w:pPr>
              <w:pStyle w:val="a3"/>
              <w:numPr>
                <w:ilvl w:val="0"/>
                <w:numId w:val="16"/>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 xml:space="preserve">בסטטוסים "טיוטה שמורה", "עריכת הצעה" </w:t>
            </w:r>
          </w:p>
          <w:p w:rsidR="00CF3A20" w:rsidP="00CF3A20" w:rsidRDefault="00CF3A20" w14:paraId="36217F5E" w14:textId="3B1E366D">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מופיע במסך: </w:t>
            </w:r>
            <w:r w:rsidRPr="00FA37E3" w:rsidR="00FA37E3">
              <w:rPr>
                <w:rFonts w:hint="cs"/>
                <w:rtl/>
                <w:lang w:bidi="he-IL"/>
              </w:rPr>
              <w:t>אנשי קשר,</w:t>
            </w:r>
            <w:r w:rsidR="00FA37E3">
              <w:rPr>
                <w:rFonts w:hint="cs"/>
                <w:b/>
                <w:bCs/>
                <w:rtl/>
                <w:lang w:bidi="he-IL"/>
              </w:rPr>
              <w:t xml:space="preserve"> </w:t>
            </w:r>
            <w:r w:rsidRPr="00A3658E">
              <w:rPr>
                <w:rFonts w:hint="cs"/>
                <w:rtl/>
                <w:lang w:bidi="he-IL"/>
              </w:rPr>
              <w:t>מעטפה 1,</w:t>
            </w:r>
            <w:r>
              <w:rPr>
                <w:rFonts w:hint="cs"/>
                <w:rtl/>
                <w:lang w:bidi="he-IL"/>
              </w:rPr>
              <w:t xml:space="preserve"> </w:t>
            </w:r>
            <w:r w:rsidRPr="00A3658E">
              <w:rPr>
                <w:rFonts w:hint="cs"/>
                <w:rtl/>
                <w:lang w:bidi="he-IL"/>
              </w:rPr>
              <w:t>מ</w:t>
            </w:r>
            <w:r w:rsidRPr="00B52B46">
              <w:rPr>
                <w:rFonts w:hint="cs"/>
                <w:rtl/>
                <w:lang w:bidi="he-IL"/>
              </w:rPr>
              <w:t>עטפה 2</w:t>
            </w:r>
            <w:r>
              <w:rPr>
                <w:rFonts w:hint="cs"/>
                <w:rtl/>
                <w:lang w:bidi="he-IL"/>
              </w:rPr>
              <w:t xml:space="preserve"> (במידה וקיימת), סיכום ואישור</w:t>
            </w:r>
          </w:p>
          <w:p w:rsidR="00CF3A20" w:rsidP="00CF3A20" w:rsidRDefault="00CF3A20" w14:paraId="5682781D" w14:textId="77777777">
            <w:pPr>
              <w:bidi/>
              <w:cnfStyle w:val="000000100000" w:firstRow="0" w:lastRow="0" w:firstColumn="0" w:lastColumn="0" w:oddVBand="0" w:evenVBand="0" w:oddHBand="1" w:evenHBand="0" w:firstRowFirstColumn="0" w:firstRowLastColumn="0" w:lastRowFirstColumn="0" w:lastRowLastColumn="0"/>
              <w:rPr>
                <w:rtl/>
                <w:lang w:bidi="he-IL"/>
              </w:rPr>
            </w:pPr>
          </w:p>
          <w:p w:rsidR="00CF3A20" w:rsidP="00CF3A20" w:rsidRDefault="00CF3A20" w14:paraId="3E2000DB" w14:textId="5E70E27C">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פעיל</w:t>
            </w:r>
            <w:r>
              <w:rPr>
                <w:rFonts w:hint="cs"/>
                <w:rtl/>
                <w:lang w:bidi="he-IL"/>
              </w:rPr>
              <w:t>: תמיד</w:t>
            </w:r>
          </w:p>
          <w:p w:rsidR="00CF3A20" w:rsidP="00CF3A20" w:rsidRDefault="00CF3A20" w14:paraId="283B24FB" w14:textId="77777777">
            <w:pPr>
              <w:bidi/>
              <w:cnfStyle w:val="000000100000" w:firstRow="0" w:lastRow="0" w:firstColumn="0" w:lastColumn="0" w:oddVBand="0" w:evenVBand="0" w:oddHBand="1" w:evenHBand="0" w:firstRowFirstColumn="0" w:firstRowLastColumn="0" w:lastRowFirstColumn="0" w:lastRowLastColumn="0"/>
              <w:rPr>
                <w:b/>
                <w:bCs/>
                <w:rtl/>
                <w:lang w:bidi="he-IL"/>
              </w:rPr>
            </w:pPr>
          </w:p>
          <w:p w:rsidR="00CF3A20" w:rsidP="00CF3A20" w:rsidRDefault="00CF3A20" w14:paraId="0006718D"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124155">
              <w:rPr>
                <w:rFonts w:hint="cs"/>
                <w:b/>
                <w:bCs/>
                <w:rtl/>
                <w:lang w:bidi="he-IL"/>
              </w:rPr>
              <w:t>פעולות</w:t>
            </w:r>
            <w:r>
              <w:rPr>
                <w:rFonts w:hint="cs"/>
                <w:rtl/>
                <w:lang w:bidi="he-IL"/>
              </w:rPr>
              <w:t>:</w:t>
            </w:r>
          </w:p>
          <w:p w:rsidR="00CF3A20" w:rsidP="00CF3A20" w:rsidRDefault="00CF3A20" w14:paraId="2CD1CE4D" w14:textId="77777777">
            <w:pPr>
              <w:pStyle w:val="a3"/>
              <w:numPr>
                <w:ilvl w:val="0"/>
                <w:numId w:val="16"/>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שמירת נתונים במערכת</w:t>
            </w:r>
          </w:p>
          <w:p w:rsidR="00CF3A20" w:rsidP="00CF3A20" w:rsidRDefault="00CF3A20" w14:paraId="3E22319B" w14:textId="77777777">
            <w:pPr>
              <w:pStyle w:val="a3"/>
              <w:numPr>
                <w:ilvl w:val="0"/>
                <w:numId w:val="16"/>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מעבר למסך קודם בתהליך (מעטפה 2, מעטפה 1 או אנשי קשר - בהתאם למסך בו נמצאים)</w:t>
            </w:r>
          </w:p>
          <w:p w:rsidR="00C46525" w:rsidP="00C46525" w:rsidRDefault="00C46525" w14:paraId="0E3A8846"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AF71B2">
              <w:rPr>
                <w:rFonts w:hint="cs"/>
                <w:b/>
                <w:bCs/>
                <w:rtl/>
                <w:lang w:bidi="he-IL"/>
              </w:rPr>
              <w:t>הערה</w:t>
            </w:r>
            <w:r>
              <w:rPr>
                <w:rFonts w:hint="cs"/>
                <w:rtl/>
                <w:lang w:bidi="he-IL"/>
              </w:rPr>
              <w:t xml:space="preserve">: לפני התחלה של תהליך שמירת נתונים במערכת יש לפתוח </w:t>
            </w:r>
            <w:r w:rsidRPr="00AF71B2">
              <w:rPr>
                <w:rFonts w:hint="cs"/>
                <w:b/>
                <w:bCs/>
                <w:rtl/>
                <w:lang w:bidi="he-IL"/>
              </w:rPr>
              <w:t>פופ-אפ "שמירה"</w:t>
            </w:r>
            <w:r>
              <w:rPr>
                <w:rFonts w:hint="cs"/>
                <w:rtl/>
                <w:lang w:bidi="he-IL"/>
              </w:rPr>
              <w:t xml:space="preserve"> במקרים הבאים בלבד:</w:t>
            </w:r>
          </w:p>
          <w:p w:rsidR="00C46525" w:rsidP="00C46525" w:rsidRDefault="00C46525" w14:paraId="768A8C3D"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שדה </w:t>
            </w:r>
            <w:r w:rsidRPr="00AF71B2">
              <w:rPr>
                <w:rFonts w:hint="cs"/>
                <w:highlight w:val="yellow"/>
                <w:rtl/>
                <w:lang w:bidi="he-IL"/>
              </w:rPr>
              <w:t>"</w:t>
            </w:r>
            <w:r w:rsidRPr="00F02CF2">
              <w:rPr>
                <w:rFonts w:hint="cs"/>
                <w:b/>
                <w:bCs/>
                <w:highlight w:val="yellow"/>
                <w:rtl/>
                <w:lang w:bidi="he-IL"/>
              </w:rPr>
              <w:t>לא להציג שוב" = 0</w:t>
            </w:r>
            <w:r w:rsidRPr="00AF71B2">
              <w:rPr>
                <w:rFonts w:hint="cs"/>
                <w:highlight w:val="yellow"/>
                <w:rtl/>
                <w:lang w:bidi="he-IL"/>
              </w:rPr>
              <w:t xml:space="preserve"> בטבלת המערכת </w:t>
            </w:r>
            <w:r w:rsidRPr="00AF71B2">
              <w:rPr>
                <w:rFonts w:hint="cs"/>
                <w:highlight w:val="yellow"/>
                <w:lang w:bidi="he-IL"/>
              </w:rPr>
              <w:t>XXX</w:t>
            </w:r>
            <w:r>
              <w:rPr>
                <w:rFonts w:hint="cs"/>
                <w:rtl/>
                <w:lang w:bidi="he-IL"/>
              </w:rPr>
              <w:t xml:space="preserve"> </w:t>
            </w:r>
            <w:r w:rsidRPr="00F02CF2">
              <w:rPr>
                <w:rFonts w:hint="cs"/>
                <w:b/>
                <w:bCs/>
                <w:rtl/>
                <w:lang w:bidi="he-IL"/>
              </w:rPr>
              <w:t>וגם</w:t>
            </w:r>
            <w:r>
              <w:rPr>
                <w:rFonts w:hint="cs"/>
                <w:rtl/>
                <w:lang w:bidi="he-IL"/>
              </w:rPr>
              <w:t xml:space="preserve"> הצעה נמצאת </w:t>
            </w:r>
            <w:r w:rsidRPr="00F02CF2">
              <w:rPr>
                <w:rFonts w:hint="cs"/>
                <w:b/>
                <w:bCs/>
                <w:rtl/>
                <w:lang w:bidi="he-IL"/>
              </w:rPr>
              <w:t>בסטטוסים "טיוטה שמורה" וגם</w:t>
            </w:r>
            <w:r>
              <w:rPr>
                <w:rFonts w:hint="cs"/>
                <w:rtl/>
                <w:lang w:bidi="he-IL"/>
              </w:rPr>
              <w:t xml:space="preserve"> בוצעו </w:t>
            </w:r>
            <w:r w:rsidRPr="00F02CF2">
              <w:rPr>
                <w:rFonts w:hint="cs"/>
                <w:b/>
                <w:bCs/>
                <w:rtl/>
                <w:lang w:bidi="he-IL"/>
              </w:rPr>
              <w:t>שינוים במסך שלא נשמרו</w:t>
            </w:r>
          </w:p>
          <w:p w:rsidR="00CF3A20" w:rsidP="00CF3A20" w:rsidRDefault="00CF3A20" w14:paraId="74B5E5B9" w14:textId="77777777">
            <w:pPr>
              <w:bidi/>
              <w:cnfStyle w:val="000000100000" w:firstRow="0" w:lastRow="0" w:firstColumn="0" w:lastColumn="0" w:oddVBand="0" w:evenVBand="0" w:oddHBand="1" w:evenHBand="0" w:firstRowFirstColumn="0" w:firstRowLastColumn="0" w:lastRowFirstColumn="0" w:lastRowLastColumn="0"/>
              <w:rPr>
                <w:rtl/>
                <w:lang w:bidi="he-IL"/>
              </w:rPr>
            </w:pPr>
          </w:p>
          <w:p w:rsidR="00CF3A20" w:rsidP="00CF3A20" w:rsidRDefault="00CF3A20" w14:paraId="05D6FAAE" w14:textId="013AD2F6">
            <w:pPr>
              <w:bidi/>
              <w:cnfStyle w:val="000000100000" w:firstRow="0" w:lastRow="0" w:firstColumn="0" w:lastColumn="0" w:oddVBand="0" w:evenVBand="0" w:oddHBand="1" w:evenHBand="0" w:firstRowFirstColumn="0" w:firstRowLastColumn="0" w:lastRowFirstColumn="0" w:lastRowLastColumn="0"/>
              <w:rPr>
                <w:rtl/>
                <w:lang w:bidi="he-IL"/>
              </w:rPr>
            </w:pPr>
            <w:r w:rsidRPr="00141B5A">
              <w:rPr>
                <w:rFonts w:hint="cs"/>
                <w:rtl/>
                <w:lang w:bidi="he-IL"/>
              </w:rPr>
              <w:t>שמירת נתונים מפורטת בתהליך 7 "שמירת נתונים במערכת"</w:t>
            </w:r>
          </w:p>
        </w:tc>
      </w:tr>
      <w:tr w:rsidR="00CF3A20" w:rsidTr="00CF3A20" w14:paraId="6E6A97A7" w14:textId="77777777">
        <w:tc>
          <w:tcPr>
            <w:cnfStyle w:val="001000000000" w:firstRow="0" w:lastRow="0" w:firstColumn="1" w:lastColumn="0" w:oddVBand="0" w:evenVBand="0" w:oddHBand="0" w:evenHBand="0" w:firstRowFirstColumn="0" w:firstRowLastColumn="0" w:lastRowFirstColumn="0" w:lastRowLastColumn="0"/>
            <w:tcW w:w="2401" w:type="dxa"/>
          </w:tcPr>
          <w:p w:rsidR="00CF3A20" w:rsidP="00CF3A20" w:rsidRDefault="00CF3A20" w14:paraId="63BC6339" w14:textId="77777777">
            <w:pPr>
              <w:bidi/>
              <w:rPr>
                <w:rFonts w:cs="Arial"/>
                <w:rtl/>
                <w:lang w:bidi="he-IL"/>
              </w:rPr>
            </w:pPr>
            <w:r>
              <w:rPr>
                <w:rFonts w:hint="cs" w:cs="Arial"/>
                <w:b w:val="0"/>
                <w:bCs w:val="0"/>
                <w:rtl/>
                <w:lang w:bidi="he-IL"/>
              </w:rPr>
              <w:t>מחיקת טיוטה</w:t>
            </w:r>
          </w:p>
          <w:p w:rsidR="00CF3A20" w:rsidP="00CF3A20" w:rsidRDefault="00CF3A20" w14:paraId="1D54B30B" w14:textId="0265F8E1">
            <w:pPr>
              <w:bidi/>
              <w:rPr>
                <w:rFonts w:cs="Arial"/>
                <w:b w:val="0"/>
                <w:bCs w:val="0"/>
                <w:rtl/>
                <w:lang w:bidi="he-IL"/>
              </w:rPr>
            </w:pPr>
            <w:r w:rsidRPr="00B779CA">
              <w:rPr>
                <w:rFonts w:cs="Arial"/>
                <w:noProof/>
                <w:rtl/>
                <w:lang w:bidi="he-IL"/>
              </w:rPr>
              <w:drawing>
                <wp:inline distT="0" distB="0" distL="0" distR="0" wp14:anchorId="1D09870A" wp14:editId="118E4010">
                  <wp:extent cx="876345" cy="311166"/>
                  <wp:effectExtent l="0" t="0" r="0" b="0"/>
                  <wp:docPr id="840809036" name="Picture 84080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09036" name=""/>
                          <pic:cNvPicPr/>
                        </pic:nvPicPr>
                        <pic:blipFill>
                          <a:blip r:embed="rId103"/>
                          <a:stretch>
                            <a:fillRect/>
                          </a:stretch>
                        </pic:blipFill>
                        <pic:spPr>
                          <a:xfrm>
                            <a:off x="0" y="0"/>
                            <a:ext cx="876345" cy="311166"/>
                          </a:xfrm>
                          <a:prstGeom prst="rect">
                            <a:avLst/>
                          </a:prstGeom>
                        </pic:spPr>
                      </pic:pic>
                    </a:graphicData>
                  </a:graphic>
                </wp:inline>
              </w:drawing>
            </w:r>
          </w:p>
        </w:tc>
        <w:tc>
          <w:tcPr>
            <w:tcW w:w="1843" w:type="dxa"/>
          </w:tcPr>
          <w:p w:rsidR="00CF3A20" w:rsidP="00CF3A20" w:rsidRDefault="00CF3A20" w14:paraId="55657E71" w14:textId="24A0EBDB">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כפתור</w:t>
            </w:r>
          </w:p>
        </w:tc>
        <w:tc>
          <w:tcPr>
            <w:tcW w:w="2552" w:type="dxa"/>
          </w:tcPr>
          <w:p w:rsidRPr="00880A68" w:rsidR="00CF3A20" w:rsidP="00CF3A20" w:rsidRDefault="00CF3A20" w14:paraId="20D94415" w14:textId="23C83EE2">
            <w:pPr>
              <w:bidi/>
              <w:cnfStyle w:val="000000000000" w:firstRow="0" w:lastRow="0" w:firstColumn="0" w:lastColumn="0" w:oddVBand="0" w:evenVBand="0" w:oddHBand="0" w:evenHBand="0" w:firstRowFirstColumn="0" w:firstRowLastColumn="0" w:lastRowFirstColumn="0" w:lastRowLastColumn="0"/>
              <w:rPr>
                <w:highlight w:val="yellow"/>
                <w:rtl/>
                <w:lang w:bidi="he-IL"/>
              </w:rPr>
            </w:pPr>
            <w:r w:rsidRPr="001C7A41">
              <w:rPr>
                <w:rFonts w:hint="cs"/>
                <w:highlight w:val="yellow"/>
                <w:rtl/>
                <w:lang w:bidi="he-IL"/>
              </w:rPr>
              <w:t>להשלים</w:t>
            </w:r>
          </w:p>
        </w:tc>
        <w:tc>
          <w:tcPr>
            <w:tcW w:w="3967" w:type="dxa"/>
          </w:tcPr>
          <w:p w:rsidR="00CF3A20" w:rsidP="00CF3A20" w:rsidRDefault="00CF3A20" w14:paraId="460AEC50"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630133">
              <w:rPr>
                <w:rFonts w:hint="cs"/>
                <w:b/>
                <w:bCs/>
                <w:rtl/>
                <w:lang w:bidi="he-IL"/>
              </w:rPr>
              <w:t>מצבים בהם מופיע</w:t>
            </w:r>
            <w:r>
              <w:rPr>
                <w:rFonts w:hint="cs"/>
                <w:rtl/>
                <w:lang w:bidi="he-IL"/>
              </w:rPr>
              <w:t>:</w:t>
            </w:r>
          </w:p>
          <w:p w:rsidR="00CF3A20" w:rsidP="00CF3A20" w:rsidRDefault="00CF3A20" w14:paraId="2C188857" w14:textId="0BD88F4A">
            <w:pPr>
              <w:pStyle w:val="a3"/>
              <w:numPr>
                <w:ilvl w:val="0"/>
                <w:numId w:val="1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בסטטוס "טיוטה שמורה" </w:t>
            </w:r>
          </w:p>
          <w:p w:rsidR="00CF3A20" w:rsidP="00CF3A20" w:rsidRDefault="00CF3A20" w14:paraId="44332BD3" w14:textId="46947FFA">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מופיע במסך: </w:t>
            </w:r>
            <w:r w:rsidRPr="007F7DB0" w:rsidR="00FA37E3">
              <w:rPr>
                <w:rFonts w:hint="cs"/>
                <w:rtl/>
                <w:lang w:bidi="he-IL"/>
              </w:rPr>
              <w:t>אישור תנאים,</w:t>
            </w:r>
            <w:r w:rsidR="00FA37E3">
              <w:rPr>
                <w:rFonts w:hint="cs"/>
                <w:b/>
                <w:bCs/>
                <w:rtl/>
                <w:lang w:bidi="he-IL"/>
              </w:rPr>
              <w:t xml:space="preserve"> </w:t>
            </w:r>
            <w:r w:rsidRPr="007A4615">
              <w:rPr>
                <w:rFonts w:hint="cs"/>
                <w:rtl/>
                <w:lang w:bidi="he-IL"/>
              </w:rPr>
              <w:t>אנשי קשר,</w:t>
            </w:r>
            <w:r>
              <w:rPr>
                <w:rFonts w:hint="cs"/>
                <w:b/>
                <w:bCs/>
                <w:rtl/>
                <w:lang w:bidi="he-IL"/>
              </w:rPr>
              <w:t xml:space="preserve"> </w:t>
            </w:r>
            <w:r w:rsidRPr="00A3658E">
              <w:rPr>
                <w:rFonts w:hint="cs"/>
                <w:rtl/>
                <w:lang w:bidi="he-IL"/>
              </w:rPr>
              <w:t>מעטפה 1,</w:t>
            </w:r>
            <w:r>
              <w:rPr>
                <w:rFonts w:hint="cs"/>
                <w:rtl/>
                <w:lang w:bidi="he-IL"/>
              </w:rPr>
              <w:t xml:space="preserve"> </w:t>
            </w:r>
            <w:r w:rsidRPr="00A3658E">
              <w:rPr>
                <w:rFonts w:hint="cs"/>
                <w:rtl/>
                <w:lang w:bidi="he-IL"/>
              </w:rPr>
              <w:t>מ</w:t>
            </w:r>
            <w:r w:rsidRPr="00B52B46">
              <w:rPr>
                <w:rFonts w:hint="cs"/>
                <w:rtl/>
                <w:lang w:bidi="he-IL"/>
              </w:rPr>
              <w:t>עטפה 2</w:t>
            </w:r>
            <w:r>
              <w:rPr>
                <w:rFonts w:hint="cs"/>
                <w:rtl/>
                <w:lang w:bidi="he-IL"/>
              </w:rPr>
              <w:t xml:space="preserve"> (במידה וקיימת), סיכום ואישור</w:t>
            </w:r>
          </w:p>
          <w:p w:rsidR="00CF3A20" w:rsidP="00CF3A20" w:rsidRDefault="00CF3A20" w14:paraId="4B70DDB4" w14:textId="77777777">
            <w:pPr>
              <w:bidi/>
              <w:cnfStyle w:val="000000000000" w:firstRow="0" w:lastRow="0" w:firstColumn="0" w:lastColumn="0" w:oddVBand="0" w:evenVBand="0" w:oddHBand="0" w:evenHBand="0" w:firstRowFirstColumn="0" w:firstRowLastColumn="0" w:lastRowFirstColumn="0" w:lastRowLastColumn="0"/>
              <w:rPr>
                <w:rtl/>
                <w:lang w:bidi="he-IL"/>
              </w:rPr>
            </w:pPr>
          </w:p>
          <w:p w:rsidR="00CF3A20" w:rsidP="00CF3A20" w:rsidRDefault="00CF3A20" w14:paraId="03F8C863" w14:textId="7A251CA8">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פעיל</w:t>
            </w:r>
            <w:r>
              <w:rPr>
                <w:rFonts w:hint="cs"/>
                <w:rtl/>
                <w:lang w:bidi="he-IL"/>
              </w:rPr>
              <w:t>: תמיד</w:t>
            </w:r>
          </w:p>
          <w:p w:rsidR="00CF3A20" w:rsidP="00CF3A20" w:rsidRDefault="00CF3A20" w14:paraId="742672C0" w14:textId="2A14BD44">
            <w:pPr>
              <w:bidi/>
              <w:cnfStyle w:val="000000000000" w:firstRow="0" w:lastRow="0" w:firstColumn="0" w:lastColumn="0" w:oddVBand="0" w:evenVBand="0" w:oddHBand="0" w:evenHBand="0" w:firstRowFirstColumn="0" w:firstRowLastColumn="0" w:lastRowFirstColumn="0" w:lastRowLastColumn="0"/>
              <w:rPr>
                <w:rtl/>
                <w:lang w:bidi="he-IL"/>
              </w:rPr>
            </w:pPr>
            <w:r w:rsidRPr="004D0D42">
              <w:rPr>
                <w:rFonts w:hint="cs"/>
                <w:b/>
                <w:bCs/>
                <w:rtl/>
                <w:lang w:bidi="he-IL"/>
              </w:rPr>
              <w:t>פעולות</w:t>
            </w:r>
            <w:r>
              <w:rPr>
                <w:rFonts w:hint="cs"/>
                <w:rtl/>
                <w:lang w:bidi="he-IL"/>
              </w:rPr>
              <w:t>:</w:t>
            </w:r>
          </w:p>
          <w:p w:rsidR="00CF3A20" w:rsidP="00CF3A20" w:rsidRDefault="00CF3A20" w14:paraId="14616B19" w14:textId="77777777">
            <w:pPr>
              <w:pStyle w:val="a3"/>
              <w:numPr>
                <w:ilvl w:val="0"/>
                <w:numId w:val="1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פתיחת מסך פופ-אפ "מחיקת טיוטה"</w:t>
            </w:r>
          </w:p>
          <w:p w:rsidR="00CF3A20" w:rsidP="00CF3A20" w:rsidRDefault="00CF3A20" w14:paraId="0A049F94" w14:textId="1D5F45B9">
            <w:pPr>
              <w:bidi/>
              <w:cnfStyle w:val="000000000000" w:firstRow="0" w:lastRow="0" w:firstColumn="0" w:lastColumn="0" w:oddVBand="0" w:evenVBand="0" w:oddHBand="0" w:evenHBand="0" w:firstRowFirstColumn="0" w:firstRowLastColumn="0" w:lastRowFirstColumn="0" w:lastRowLastColumn="0"/>
              <w:rPr>
                <w:rtl/>
                <w:lang w:bidi="he-IL"/>
              </w:rPr>
            </w:pPr>
          </w:p>
        </w:tc>
      </w:tr>
      <w:tr w:rsidR="00CF3A20" w:rsidTr="00CF3A20" w14:paraId="77FF3CC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rsidRPr="00DF40B7" w:rsidR="00CF3A20" w:rsidP="00CF3A20" w:rsidRDefault="00CF3A20" w14:paraId="2CA24E25" w14:textId="77777777">
            <w:pPr>
              <w:bidi/>
              <w:rPr>
                <w:rFonts w:cs="Arial"/>
                <w:b w:val="0"/>
                <w:bCs w:val="0"/>
                <w:rtl/>
                <w:lang w:bidi="he-IL"/>
              </w:rPr>
            </w:pPr>
            <w:r w:rsidRPr="00DF40B7">
              <w:rPr>
                <w:rFonts w:hint="cs" w:cs="Arial"/>
                <w:b w:val="0"/>
                <w:bCs w:val="0"/>
                <w:rtl/>
                <w:lang w:bidi="he-IL"/>
              </w:rPr>
              <w:t>שמירה</w:t>
            </w:r>
          </w:p>
          <w:p w:rsidR="00CF3A20" w:rsidP="00CF3A20" w:rsidRDefault="00CF3A20" w14:paraId="72146C66" w14:textId="7DD0A71C">
            <w:pPr>
              <w:bidi/>
              <w:rPr>
                <w:rFonts w:cs="Arial"/>
                <w:rtl/>
                <w:lang w:bidi="he-IL"/>
              </w:rPr>
            </w:pPr>
            <w:r w:rsidRPr="00DF40B7">
              <w:rPr>
                <w:rFonts w:cs="Arial"/>
                <w:noProof/>
                <w:rtl/>
                <w:lang w:bidi="he-IL"/>
              </w:rPr>
              <w:drawing>
                <wp:inline distT="0" distB="0" distL="0" distR="0" wp14:anchorId="48A7CE2A" wp14:editId="280E7819">
                  <wp:extent cx="858609" cy="272892"/>
                  <wp:effectExtent l="0" t="0" r="0" b="0"/>
                  <wp:docPr id="874538825" name="Picture 874538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38825" name=""/>
                          <pic:cNvPicPr/>
                        </pic:nvPicPr>
                        <pic:blipFill>
                          <a:blip r:embed="rId104"/>
                          <a:stretch>
                            <a:fillRect/>
                          </a:stretch>
                        </pic:blipFill>
                        <pic:spPr>
                          <a:xfrm>
                            <a:off x="0" y="0"/>
                            <a:ext cx="874847" cy="278053"/>
                          </a:xfrm>
                          <a:prstGeom prst="rect">
                            <a:avLst/>
                          </a:prstGeom>
                        </pic:spPr>
                      </pic:pic>
                    </a:graphicData>
                  </a:graphic>
                </wp:inline>
              </w:drawing>
            </w:r>
          </w:p>
        </w:tc>
        <w:tc>
          <w:tcPr>
            <w:tcW w:w="1843" w:type="dxa"/>
          </w:tcPr>
          <w:p w:rsidR="00CF3A20" w:rsidP="00CF3A20" w:rsidRDefault="00CF3A20" w14:paraId="148F79A6" w14:textId="4C84F0C6">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552" w:type="dxa"/>
          </w:tcPr>
          <w:p w:rsidRPr="00880A68" w:rsidR="00CF3A20" w:rsidP="00CF3A20" w:rsidRDefault="00CF3A20" w14:paraId="5F3A91C5" w14:textId="542129B6">
            <w:pPr>
              <w:bidi/>
              <w:cnfStyle w:val="000000100000" w:firstRow="0" w:lastRow="0" w:firstColumn="0" w:lastColumn="0" w:oddVBand="0" w:evenVBand="0" w:oddHBand="1" w:evenHBand="0" w:firstRowFirstColumn="0" w:firstRowLastColumn="0" w:lastRowFirstColumn="0" w:lastRowLastColumn="0"/>
              <w:rPr>
                <w:highlight w:val="yellow"/>
                <w:rtl/>
                <w:lang w:bidi="he-IL"/>
              </w:rPr>
            </w:pPr>
            <w:r w:rsidRPr="001C7A41">
              <w:rPr>
                <w:rFonts w:hint="cs"/>
                <w:highlight w:val="yellow"/>
                <w:rtl/>
                <w:lang w:bidi="he-IL"/>
              </w:rPr>
              <w:t>להשלים</w:t>
            </w:r>
          </w:p>
        </w:tc>
        <w:tc>
          <w:tcPr>
            <w:tcW w:w="3967" w:type="dxa"/>
          </w:tcPr>
          <w:p w:rsidR="00CF3A20" w:rsidP="00CF3A20" w:rsidRDefault="00CF3A20" w14:paraId="1992D2B2"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630133">
              <w:rPr>
                <w:rFonts w:hint="cs"/>
                <w:b/>
                <w:bCs/>
                <w:rtl/>
                <w:lang w:bidi="he-IL"/>
              </w:rPr>
              <w:t>מצבים בהם מופיע</w:t>
            </w:r>
            <w:r>
              <w:rPr>
                <w:rFonts w:hint="cs"/>
                <w:rtl/>
                <w:lang w:bidi="he-IL"/>
              </w:rPr>
              <w:t>:</w:t>
            </w:r>
          </w:p>
          <w:p w:rsidR="00CF3A20" w:rsidP="00CF3A20" w:rsidRDefault="00CF3A20" w14:paraId="30A9C710" w14:textId="77777777">
            <w:pPr>
              <w:pStyle w:val="a3"/>
              <w:numPr>
                <w:ilvl w:val="0"/>
                <w:numId w:val="16"/>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 xml:space="preserve">בסטטוס "טיוטה שמורה" </w:t>
            </w:r>
          </w:p>
          <w:p w:rsidR="00CF3A20" w:rsidP="00CF3A20" w:rsidRDefault="00CF3A20" w14:paraId="7C4686D4" w14:textId="3BABBD93">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מופיע במסך: </w:t>
            </w:r>
            <w:r w:rsidRPr="007F7DB0" w:rsidR="00FA37E3">
              <w:rPr>
                <w:rFonts w:hint="cs"/>
                <w:rtl/>
                <w:lang w:bidi="he-IL"/>
              </w:rPr>
              <w:t>אישור תנאים,</w:t>
            </w:r>
            <w:r w:rsidR="00FA37E3">
              <w:rPr>
                <w:rFonts w:hint="cs"/>
                <w:b/>
                <w:bCs/>
                <w:rtl/>
                <w:lang w:bidi="he-IL"/>
              </w:rPr>
              <w:t xml:space="preserve"> </w:t>
            </w:r>
            <w:r w:rsidRPr="007A4615">
              <w:rPr>
                <w:rFonts w:hint="cs"/>
                <w:rtl/>
                <w:lang w:bidi="he-IL"/>
              </w:rPr>
              <w:t>אנשי קשר,</w:t>
            </w:r>
            <w:r>
              <w:rPr>
                <w:rFonts w:hint="cs"/>
                <w:b/>
                <w:bCs/>
                <w:rtl/>
                <w:lang w:bidi="he-IL"/>
              </w:rPr>
              <w:t xml:space="preserve"> </w:t>
            </w:r>
            <w:r w:rsidRPr="00A3658E">
              <w:rPr>
                <w:rFonts w:hint="cs"/>
                <w:rtl/>
                <w:lang w:bidi="he-IL"/>
              </w:rPr>
              <w:t>מעטפה 1,</w:t>
            </w:r>
            <w:r>
              <w:rPr>
                <w:rFonts w:hint="cs"/>
                <w:rtl/>
                <w:lang w:bidi="he-IL"/>
              </w:rPr>
              <w:t xml:space="preserve"> </w:t>
            </w:r>
            <w:r w:rsidRPr="00A3658E">
              <w:rPr>
                <w:rFonts w:hint="cs"/>
                <w:rtl/>
                <w:lang w:bidi="he-IL"/>
              </w:rPr>
              <w:t>מ</w:t>
            </w:r>
            <w:r w:rsidRPr="00B52B46">
              <w:rPr>
                <w:rFonts w:hint="cs"/>
                <w:rtl/>
                <w:lang w:bidi="he-IL"/>
              </w:rPr>
              <w:t>עטפה 2</w:t>
            </w:r>
            <w:r>
              <w:rPr>
                <w:rFonts w:hint="cs"/>
                <w:rtl/>
                <w:lang w:bidi="he-IL"/>
              </w:rPr>
              <w:t xml:space="preserve"> (במידה וקיימת), סיכום ואישור</w:t>
            </w:r>
          </w:p>
          <w:p w:rsidR="00CF3A20" w:rsidP="00CF3A20" w:rsidRDefault="00CF3A20" w14:paraId="38AF60F0"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פעיל</w:t>
            </w:r>
            <w:r>
              <w:rPr>
                <w:rFonts w:hint="cs"/>
                <w:rtl/>
                <w:lang w:bidi="he-IL"/>
              </w:rPr>
              <w:t>: תמיד</w:t>
            </w:r>
          </w:p>
          <w:p w:rsidR="00CF3A20" w:rsidP="00CF3A20" w:rsidRDefault="00CF3A20" w14:paraId="3B269CA6"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4D0D42">
              <w:rPr>
                <w:rFonts w:hint="cs"/>
                <w:b/>
                <w:bCs/>
                <w:rtl/>
                <w:lang w:bidi="he-IL"/>
              </w:rPr>
              <w:t>פעולות</w:t>
            </w:r>
            <w:r>
              <w:rPr>
                <w:rFonts w:hint="cs"/>
                <w:rtl/>
                <w:lang w:bidi="he-IL"/>
              </w:rPr>
              <w:t>:</w:t>
            </w:r>
          </w:p>
          <w:p w:rsidR="00CF3A20" w:rsidP="00CF3A20" w:rsidRDefault="00CF3A20" w14:paraId="1E222C56" w14:textId="77777777">
            <w:pPr>
              <w:pStyle w:val="a3"/>
              <w:numPr>
                <w:ilvl w:val="0"/>
                <w:numId w:val="16"/>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שמירת נתונים במערכת.</w:t>
            </w:r>
          </w:p>
          <w:p w:rsidR="00CF3A20" w:rsidP="00CF3A20" w:rsidRDefault="00CF3A20" w14:paraId="696B6647" w14:textId="77777777">
            <w:pPr>
              <w:pStyle w:val="a3"/>
              <w:numPr>
                <w:ilvl w:val="0"/>
                <w:numId w:val="16"/>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פתיחת מסך פופ אפ "שמירה בהצלחה"</w:t>
            </w:r>
          </w:p>
          <w:p w:rsidR="00CF3A20" w:rsidP="00CF3A20" w:rsidRDefault="00CF3A20" w14:paraId="6DB7C45E" w14:textId="77777777">
            <w:pPr>
              <w:bidi/>
              <w:cnfStyle w:val="000000100000" w:firstRow="0" w:lastRow="0" w:firstColumn="0" w:lastColumn="0" w:oddVBand="0" w:evenVBand="0" w:oddHBand="1" w:evenHBand="0" w:firstRowFirstColumn="0" w:firstRowLastColumn="0" w:lastRowFirstColumn="0" w:lastRowLastColumn="0"/>
              <w:rPr>
                <w:rtl/>
                <w:lang w:bidi="he-IL"/>
              </w:rPr>
            </w:pPr>
          </w:p>
          <w:p w:rsidR="00CF3A20" w:rsidP="00CF3A20" w:rsidRDefault="00CF3A20" w14:paraId="64F722CF" w14:textId="3DF53A2B">
            <w:pPr>
              <w:bidi/>
              <w:cnfStyle w:val="000000100000" w:firstRow="0" w:lastRow="0" w:firstColumn="0" w:lastColumn="0" w:oddVBand="0" w:evenVBand="0" w:oddHBand="1" w:evenHBand="0" w:firstRowFirstColumn="0" w:firstRowLastColumn="0" w:lastRowFirstColumn="0" w:lastRowLastColumn="0"/>
              <w:rPr>
                <w:rtl/>
                <w:lang w:bidi="he-IL"/>
              </w:rPr>
            </w:pPr>
            <w:r w:rsidRPr="00141B5A">
              <w:rPr>
                <w:rFonts w:hint="cs"/>
                <w:rtl/>
                <w:lang w:bidi="he-IL"/>
              </w:rPr>
              <w:t>שמירת נתונים מפורטת בתהליך 7 "שמירת נתונים במערכת"</w:t>
            </w:r>
          </w:p>
        </w:tc>
      </w:tr>
      <w:tr w:rsidR="00CF3A20" w:rsidTr="00CF3A20" w14:paraId="751FF95F" w14:textId="77777777">
        <w:tc>
          <w:tcPr>
            <w:cnfStyle w:val="001000000000" w:firstRow="0" w:lastRow="0" w:firstColumn="1" w:lastColumn="0" w:oddVBand="0" w:evenVBand="0" w:oddHBand="0" w:evenHBand="0" w:firstRowFirstColumn="0" w:firstRowLastColumn="0" w:lastRowFirstColumn="0" w:lastRowLastColumn="0"/>
            <w:tcW w:w="2401" w:type="dxa"/>
          </w:tcPr>
          <w:p w:rsidR="00CF3A20" w:rsidP="00CF3A20" w:rsidRDefault="00CF3A20" w14:paraId="62CAACA8" w14:textId="757B7903">
            <w:pPr>
              <w:bidi/>
              <w:rPr>
                <w:rFonts w:cs="Arial"/>
                <w:rtl/>
                <w:lang w:bidi="he-IL"/>
              </w:rPr>
            </w:pPr>
            <w:r>
              <w:rPr>
                <w:rFonts w:hint="cs" w:cs="Arial"/>
                <w:b w:val="0"/>
                <w:bCs w:val="0"/>
                <w:rtl/>
                <w:lang w:bidi="he-IL"/>
              </w:rPr>
              <w:t>הגשת הצעה</w:t>
            </w:r>
          </w:p>
          <w:p w:rsidR="00CF3A20" w:rsidP="00CF3A20" w:rsidRDefault="00CF3A20" w14:paraId="4A54429A" w14:textId="08DCC528">
            <w:pPr>
              <w:bidi/>
              <w:rPr>
                <w:rFonts w:cs="Arial"/>
                <w:b w:val="0"/>
                <w:bCs w:val="0"/>
                <w:rtl/>
                <w:lang w:bidi="he-IL"/>
              </w:rPr>
            </w:pPr>
            <w:r w:rsidRPr="00C33B5E">
              <w:rPr>
                <w:rFonts w:cs="Arial"/>
                <w:noProof/>
                <w:rtl/>
                <w:lang w:bidi="he-IL"/>
              </w:rPr>
              <w:lastRenderedPageBreak/>
              <w:drawing>
                <wp:inline distT="0" distB="0" distL="0" distR="0" wp14:anchorId="188437FF" wp14:editId="1739C8ED">
                  <wp:extent cx="858534" cy="268938"/>
                  <wp:effectExtent l="0" t="0" r="0" b="0"/>
                  <wp:docPr id="1123325263" name="Picture 112332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25263" name=""/>
                          <pic:cNvPicPr/>
                        </pic:nvPicPr>
                        <pic:blipFill>
                          <a:blip r:embed="rId105"/>
                          <a:stretch>
                            <a:fillRect/>
                          </a:stretch>
                        </pic:blipFill>
                        <pic:spPr>
                          <a:xfrm>
                            <a:off x="0" y="0"/>
                            <a:ext cx="872064" cy="273176"/>
                          </a:xfrm>
                          <a:prstGeom prst="rect">
                            <a:avLst/>
                          </a:prstGeom>
                        </pic:spPr>
                      </pic:pic>
                    </a:graphicData>
                  </a:graphic>
                </wp:inline>
              </w:drawing>
            </w:r>
          </w:p>
        </w:tc>
        <w:tc>
          <w:tcPr>
            <w:tcW w:w="1843" w:type="dxa"/>
          </w:tcPr>
          <w:p w:rsidR="00CF3A20" w:rsidP="00CF3A20" w:rsidRDefault="00CF3A20" w14:paraId="1B283D1E" w14:textId="2315A8F5">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lastRenderedPageBreak/>
              <w:t>כפתור</w:t>
            </w:r>
          </w:p>
        </w:tc>
        <w:tc>
          <w:tcPr>
            <w:tcW w:w="2552" w:type="dxa"/>
          </w:tcPr>
          <w:p w:rsidRPr="00880A68" w:rsidR="00CF3A20" w:rsidP="00CF3A20" w:rsidRDefault="00CF3A20" w14:paraId="768527CF" w14:textId="1749FB25">
            <w:pPr>
              <w:bidi/>
              <w:cnfStyle w:val="000000000000" w:firstRow="0" w:lastRow="0" w:firstColumn="0" w:lastColumn="0" w:oddVBand="0" w:evenVBand="0" w:oddHBand="0" w:evenHBand="0" w:firstRowFirstColumn="0" w:firstRowLastColumn="0" w:lastRowFirstColumn="0" w:lastRowLastColumn="0"/>
              <w:rPr>
                <w:highlight w:val="yellow"/>
                <w:rtl/>
                <w:lang w:bidi="he-IL"/>
              </w:rPr>
            </w:pPr>
            <w:r w:rsidRPr="001C7A41">
              <w:rPr>
                <w:rFonts w:hint="cs"/>
                <w:highlight w:val="yellow"/>
                <w:rtl/>
                <w:lang w:bidi="he-IL"/>
              </w:rPr>
              <w:t>להשלים</w:t>
            </w:r>
          </w:p>
        </w:tc>
        <w:tc>
          <w:tcPr>
            <w:tcW w:w="3967" w:type="dxa"/>
          </w:tcPr>
          <w:p w:rsidR="00CF3A20" w:rsidP="00CF3A20" w:rsidRDefault="00CF3A20" w14:paraId="04CE2A32"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630133">
              <w:rPr>
                <w:rFonts w:hint="cs"/>
                <w:b/>
                <w:bCs/>
                <w:rtl/>
                <w:lang w:bidi="he-IL"/>
              </w:rPr>
              <w:t>מצבים בהם מופיע</w:t>
            </w:r>
            <w:r>
              <w:rPr>
                <w:rFonts w:hint="cs"/>
                <w:rtl/>
                <w:lang w:bidi="he-IL"/>
              </w:rPr>
              <w:t>:</w:t>
            </w:r>
          </w:p>
          <w:p w:rsidR="00CF3A20" w:rsidP="00CF3A20" w:rsidRDefault="00CF3A20" w14:paraId="74358279" w14:textId="22C74C45">
            <w:pPr>
              <w:pStyle w:val="a3"/>
              <w:numPr>
                <w:ilvl w:val="0"/>
                <w:numId w:val="1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בסטטוס "טיוטה שמורה"</w:t>
            </w:r>
          </w:p>
          <w:p w:rsidR="00CF3A20" w:rsidP="00CF3A20" w:rsidRDefault="00CF3A20" w14:paraId="43DB52A5" w14:textId="31C3DDA4">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lastRenderedPageBreak/>
              <w:t xml:space="preserve">מופיע במסך: </w:t>
            </w:r>
            <w:r>
              <w:rPr>
                <w:rFonts w:hint="cs"/>
                <w:rtl/>
                <w:lang w:bidi="he-IL"/>
              </w:rPr>
              <w:t>סיכום ואישור</w:t>
            </w:r>
          </w:p>
          <w:p w:rsidR="00CF3A20" w:rsidP="00CF3A20" w:rsidRDefault="00CF3A20" w14:paraId="4FFE52FD"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פעיל</w:t>
            </w:r>
            <w:r>
              <w:rPr>
                <w:rFonts w:hint="cs"/>
                <w:rtl/>
                <w:lang w:bidi="he-IL"/>
              </w:rPr>
              <w:t>: תמיד</w:t>
            </w:r>
          </w:p>
          <w:p w:rsidR="00CF3A20" w:rsidP="00CF3A20" w:rsidRDefault="00CF3A20" w14:paraId="6AC2A5F3"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4D0D42">
              <w:rPr>
                <w:rFonts w:hint="cs"/>
                <w:b/>
                <w:bCs/>
                <w:rtl/>
                <w:lang w:bidi="he-IL"/>
              </w:rPr>
              <w:t>פעולות</w:t>
            </w:r>
            <w:r>
              <w:rPr>
                <w:rFonts w:hint="cs"/>
                <w:rtl/>
                <w:lang w:bidi="he-IL"/>
              </w:rPr>
              <w:t>:</w:t>
            </w:r>
          </w:p>
          <w:p w:rsidR="00CF3A20" w:rsidP="00CF3A20" w:rsidRDefault="00CF3A20" w14:paraId="486546A6" w14:textId="77777777">
            <w:pPr>
              <w:pStyle w:val="a3"/>
              <w:numPr>
                <w:ilvl w:val="0"/>
                <w:numId w:val="1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שמירת נתונים במערכת.</w:t>
            </w:r>
          </w:p>
          <w:p w:rsidR="00CF3A20" w:rsidP="00CF3A20" w:rsidRDefault="00CF3A20" w14:paraId="0A1A7A47" w14:textId="55651D68">
            <w:pPr>
              <w:pStyle w:val="a3"/>
              <w:numPr>
                <w:ilvl w:val="0"/>
                <w:numId w:val="1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פתיחת מסך "הצלחה בהגשת הצעה"</w:t>
            </w:r>
          </w:p>
          <w:p w:rsidR="00CF3A20" w:rsidP="00CF3A20" w:rsidRDefault="00CF3A20" w14:paraId="430FE707" w14:textId="77777777">
            <w:pPr>
              <w:bidi/>
              <w:cnfStyle w:val="000000000000" w:firstRow="0" w:lastRow="0" w:firstColumn="0" w:lastColumn="0" w:oddVBand="0" w:evenVBand="0" w:oddHBand="0" w:evenHBand="0" w:firstRowFirstColumn="0" w:firstRowLastColumn="0" w:lastRowFirstColumn="0" w:lastRowLastColumn="0"/>
              <w:rPr>
                <w:rtl/>
                <w:lang w:bidi="he-IL"/>
              </w:rPr>
            </w:pPr>
          </w:p>
          <w:p w:rsidR="00CF3A20" w:rsidP="00CF3A20" w:rsidRDefault="00CF3A20" w14:paraId="52111A04" w14:textId="541EBD73">
            <w:pPr>
              <w:bidi/>
              <w:cnfStyle w:val="000000000000" w:firstRow="0" w:lastRow="0" w:firstColumn="0" w:lastColumn="0" w:oddVBand="0" w:evenVBand="0" w:oddHBand="0" w:evenHBand="0" w:firstRowFirstColumn="0" w:firstRowLastColumn="0" w:lastRowFirstColumn="0" w:lastRowLastColumn="0"/>
              <w:rPr>
                <w:rtl/>
                <w:lang w:bidi="he-IL"/>
              </w:rPr>
            </w:pPr>
            <w:r w:rsidRPr="00141B5A">
              <w:rPr>
                <w:rFonts w:hint="cs"/>
                <w:rtl/>
                <w:lang w:bidi="he-IL"/>
              </w:rPr>
              <w:t>שמירת נתונים מפורטת בתהליך 7 "שמירת נתונים במערכת"</w:t>
            </w:r>
          </w:p>
        </w:tc>
      </w:tr>
      <w:tr w:rsidR="00CF3A20" w:rsidTr="00CF3A20" w14:paraId="7B2912E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rsidR="00CF3A20" w:rsidP="00CF3A20" w:rsidRDefault="00CF3A20" w14:paraId="20532D77" w14:textId="20757480">
            <w:pPr>
              <w:bidi/>
              <w:rPr>
                <w:rFonts w:cs="Arial"/>
                <w:rtl/>
                <w:lang w:bidi="he-IL"/>
              </w:rPr>
            </w:pPr>
            <w:r>
              <w:rPr>
                <w:rFonts w:hint="cs" w:cs="Arial"/>
                <w:b w:val="0"/>
                <w:bCs w:val="0"/>
                <w:rtl/>
                <w:lang w:bidi="he-IL"/>
              </w:rPr>
              <w:lastRenderedPageBreak/>
              <w:t>הסרת הצעה</w:t>
            </w:r>
          </w:p>
          <w:p w:rsidRPr="0090781D" w:rsidR="00CF3A20" w:rsidP="00CF3A20" w:rsidRDefault="00CF3A20" w14:paraId="7FAA0425" w14:textId="4A89D20B">
            <w:pPr>
              <w:bidi/>
              <w:rPr>
                <w:rFonts w:cs="Arial"/>
                <w:b w:val="0"/>
                <w:bCs w:val="0"/>
                <w:rtl/>
                <w:lang w:bidi="he-IL"/>
              </w:rPr>
            </w:pPr>
            <w:r w:rsidRPr="00176637">
              <w:rPr>
                <w:rFonts w:cs="Arial"/>
                <w:noProof/>
                <w:rtl/>
                <w:lang w:bidi="he-IL"/>
              </w:rPr>
              <w:drawing>
                <wp:inline distT="0" distB="0" distL="0" distR="0" wp14:anchorId="244BCF75" wp14:editId="2E3A455C">
                  <wp:extent cx="817212" cy="260350"/>
                  <wp:effectExtent l="0" t="0" r="2540" b="6350"/>
                  <wp:docPr id="49241899" name="Picture 4924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1899" name=""/>
                          <pic:cNvPicPr/>
                        </pic:nvPicPr>
                        <pic:blipFill>
                          <a:blip r:embed="rId106"/>
                          <a:stretch>
                            <a:fillRect/>
                          </a:stretch>
                        </pic:blipFill>
                        <pic:spPr>
                          <a:xfrm>
                            <a:off x="0" y="0"/>
                            <a:ext cx="824576" cy="262696"/>
                          </a:xfrm>
                          <a:prstGeom prst="rect">
                            <a:avLst/>
                          </a:prstGeom>
                        </pic:spPr>
                      </pic:pic>
                    </a:graphicData>
                  </a:graphic>
                </wp:inline>
              </w:drawing>
            </w:r>
          </w:p>
        </w:tc>
        <w:tc>
          <w:tcPr>
            <w:tcW w:w="1843" w:type="dxa"/>
          </w:tcPr>
          <w:p w:rsidR="00CF3A20" w:rsidP="00CF3A20" w:rsidRDefault="00CF3A20" w14:paraId="386DF89A" w14:textId="10FF8E5B">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552" w:type="dxa"/>
          </w:tcPr>
          <w:p w:rsidRPr="00880A68" w:rsidR="00CF3A20" w:rsidP="00CF3A20" w:rsidRDefault="00CF3A20" w14:paraId="6DE6FAD8" w14:textId="0C346D9F">
            <w:pPr>
              <w:bidi/>
              <w:cnfStyle w:val="000000100000" w:firstRow="0" w:lastRow="0" w:firstColumn="0" w:lastColumn="0" w:oddVBand="0" w:evenVBand="0" w:oddHBand="1" w:evenHBand="0" w:firstRowFirstColumn="0" w:firstRowLastColumn="0" w:lastRowFirstColumn="0" w:lastRowLastColumn="0"/>
              <w:rPr>
                <w:highlight w:val="yellow"/>
                <w:rtl/>
                <w:lang w:bidi="he-IL"/>
              </w:rPr>
            </w:pPr>
            <w:r w:rsidRPr="001C7A41">
              <w:rPr>
                <w:rFonts w:hint="cs"/>
                <w:highlight w:val="yellow"/>
                <w:rtl/>
                <w:lang w:bidi="he-IL"/>
              </w:rPr>
              <w:t>להשלים</w:t>
            </w:r>
          </w:p>
        </w:tc>
        <w:tc>
          <w:tcPr>
            <w:tcW w:w="3967" w:type="dxa"/>
          </w:tcPr>
          <w:p w:rsidR="00CF3A20" w:rsidP="00CF3A20" w:rsidRDefault="00CF3A20" w14:paraId="35875DF2"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630133">
              <w:rPr>
                <w:rFonts w:hint="cs"/>
                <w:b/>
                <w:bCs/>
                <w:rtl/>
                <w:lang w:bidi="he-IL"/>
              </w:rPr>
              <w:t>מצבים בהם מופיע</w:t>
            </w:r>
            <w:r>
              <w:rPr>
                <w:rFonts w:hint="cs"/>
                <w:rtl/>
                <w:lang w:bidi="he-IL"/>
              </w:rPr>
              <w:t>:</w:t>
            </w:r>
          </w:p>
          <w:p w:rsidR="00CF3A20" w:rsidP="00CF3A20" w:rsidRDefault="00CF3A20" w14:paraId="252BEF86" w14:textId="47F95958">
            <w:pPr>
              <w:pStyle w:val="a3"/>
              <w:numPr>
                <w:ilvl w:val="0"/>
                <w:numId w:val="16"/>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בסטטוס "הצעה בעריכה"</w:t>
            </w:r>
          </w:p>
          <w:p w:rsidR="00CF3A20" w:rsidP="00CF3A20" w:rsidRDefault="00CF3A20" w14:paraId="2190B3A9" w14:textId="042215BE">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מופיע במסך: </w:t>
            </w:r>
            <w:r w:rsidRPr="007F7DB0" w:rsidR="007F7DB0">
              <w:rPr>
                <w:rFonts w:hint="cs"/>
                <w:rtl/>
                <w:lang w:bidi="he-IL"/>
              </w:rPr>
              <w:t>אישור תנאים,</w:t>
            </w:r>
            <w:r w:rsidR="007F7DB0">
              <w:rPr>
                <w:rFonts w:hint="cs"/>
                <w:b/>
                <w:bCs/>
                <w:rtl/>
                <w:lang w:bidi="he-IL"/>
              </w:rPr>
              <w:t xml:space="preserve"> </w:t>
            </w:r>
            <w:r w:rsidRPr="00D11D2B">
              <w:rPr>
                <w:rFonts w:hint="cs"/>
                <w:rtl/>
                <w:lang w:bidi="he-IL"/>
              </w:rPr>
              <w:t>אנשי קשר, מעטפה 1, מעטפה 2 (במידה וקיימת),</w:t>
            </w:r>
            <w:r>
              <w:rPr>
                <w:rFonts w:hint="cs"/>
                <w:b/>
                <w:bCs/>
                <w:rtl/>
                <w:lang w:bidi="he-IL"/>
              </w:rPr>
              <w:t xml:space="preserve"> </w:t>
            </w:r>
            <w:r>
              <w:rPr>
                <w:rFonts w:hint="cs"/>
                <w:rtl/>
                <w:lang w:bidi="he-IL"/>
              </w:rPr>
              <w:t>סיכום ואישור</w:t>
            </w:r>
          </w:p>
          <w:p w:rsidR="00CF3A20" w:rsidP="00CF3A20" w:rsidRDefault="00CF3A20" w14:paraId="02FB8EC7" w14:textId="77777777">
            <w:pPr>
              <w:bidi/>
              <w:cnfStyle w:val="000000100000" w:firstRow="0" w:lastRow="0" w:firstColumn="0" w:lastColumn="0" w:oddVBand="0" w:evenVBand="0" w:oddHBand="1" w:evenHBand="0" w:firstRowFirstColumn="0" w:firstRowLastColumn="0" w:lastRowFirstColumn="0" w:lastRowLastColumn="0"/>
              <w:rPr>
                <w:rtl/>
                <w:lang w:bidi="he-IL"/>
              </w:rPr>
            </w:pPr>
          </w:p>
          <w:p w:rsidR="00CF3A20" w:rsidP="00CF3A20" w:rsidRDefault="00CF3A20" w14:paraId="474914EA"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פעיל</w:t>
            </w:r>
            <w:r>
              <w:rPr>
                <w:rFonts w:hint="cs"/>
                <w:rtl/>
                <w:lang w:bidi="he-IL"/>
              </w:rPr>
              <w:t>: תמיד</w:t>
            </w:r>
          </w:p>
          <w:p w:rsidR="00CF3A20" w:rsidP="00CF3A20" w:rsidRDefault="00CF3A20" w14:paraId="59B42987"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4D0D42">
              <w:rPr>
                <w:rFonts w:hint="cs"/>
                <w:b/>
                <w:bCs/>
                <w:rtl/>
                <w:lang w:bidi="he-IL"/>
              </w:rPr>
              <w:t>פעולות</w:t>
            </w:r>
            <w:r>
              <w:rPr>
                <w:rFonts w:hint="cs"/>
                <w:rtl/>
                <w:lang w:bidi="he-IL"/>
              </w:rPr>
              <w:t>:</w:t>
            </w:r>
          </w:p>
          <w:p w:rsidR="00CF3A20" w:rsidP="00CF3A20" w:rsidRDefault="00CF3A20" w14:paraId="136EBDBC" w14:textId="77777777">
            <w:pPr>
              <w:pStyle w:val="a3"/>
              <w:numPr>
                <w:ilvl w:val="0"/>
                <w:numId w:val="16"/>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פתיחת מסך פופ-אפ "הסרת הצעה"</w:t>
            </w:r>
          </w:p>
          <w:p w:rsidR="00CF3A20" w:rsidP="00CF3A20" w:rsidRDefault="00CF3A20" w14:paraId="475AA2EC" w14:textId="605779F2">
            <w:pPr>
              <w:bidi/>
              <w:cnfStyle w:val="000000100000" w:firstRow="0" w:lastRow="0" w:firstColumn="0" w:lastColumn="0" w:oddVBand="0" w:evenVBand="0" w:oddHBand="1" w:evenHBand="0" w:firstRowFirstColumn="0" w:firstRowLastColumn="0" w:lastRowFirstColumn="0" w:lastRowLastColumn="0"/>
              <w:rPr>
                <w:rtl/>
                <w:lang w:bidi="he-IL"/>
              </w:rPr>
            </w:pPr>
          </w:p>
        </w:tc>
      </w:tr>
      <w:tr w:rsidR="00CF3A20" w:rsidTr="00CF3A20" w14:paraId="669B4F70" w14:textId="77777777">
        <w:tc>
          <w:tcPr>
            <w:cnfStyle w:val="001000000000" w:firstRow="0" w:lastRow="0" w:firstColumn="1" w:lastColumn="0" w:oddVBand="0" w:evenVBand="0" w:oddHBand="0" w:evenHBand="0" w:firstRowFirstColumn="0" w:firstRowLastColumn="0" w:lastRowFirstColumn="0" w:lastRowLastColumn="0"/>
            <w:tcW w:w="2401" w:type="dxa"/>
          </w:tcPr>
          <w:p w:rsidR="00CF3A20" w:rsidP="00CF3A20" w:rsidRDefault="00CF3A20" w14:paraId="08A93C02" w14:textId="50A94FFF">
            <w:pPr>
              <w:bidi/>
              <w:rPr>
                <w:rFonts w:cs="Arial"/>
                <w:rtl/>
                <w:lang w:bidi="he-IL"/>
              </w:rPr>
            </w:pPr>
            <w:r>
              <w:rPr>
                <w:rFonts w:hint="cs" w:cs="Arial"/>
                <w:b w:val="0"/>
                <w:bCs w:val="0"/>
                <w:rtl/>
                <w:lang w:bidi="he-IL"/>
              </w:rPr>
              <w:t>עדכון והגשה</w:t>
            </w:r>
          </w:p>
          <w:p w:rsidR="00CF3A20" w:rsidP="00CF3A20" w:rsidRDefault="00CF3A20" w14:paraId="17AD5254" w14:textId="6D2DC5F7">
            <w:pPr>
              <w:bidi/>
              <w:rPr>
                <w:rFonts w:cs="Arial"/>
                <w:b w:val="0"/>
                <w:bCs w:val="0"/>
                <w:rtl/>
                <w:lang w:bidi="he-IL"/>
              </w:rPr>
            </w:pPr>
            <w:r w:rsidRPr="00AA4F75">
              <w:rPr>
                <w:rFonts w:cs="Arial"/>
                <w:noProof/>
                <w:rtl/>
                <w:lang w:bidi="he-IL"/>
              </w:rPr>
              <w:drawing>
                <wp:inline distT="0" distB="0" distL="0" distR="0" wp14:anchorId="10108713" wp14:editId="7AD7E9AC">
                  <wp:extent cx="821573" cy="249835"/>
                  <wp:effectExtent l="0" t="0" r="0" b="0"/>
                  <wp:docPr id="103159072" name="Picture 1031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9072" name=""/>
                          <pic:cNvPicPr/>
                        </pic:nvPicPr>
                        <pic:blipFill>
                          <a:blip r:embed="rId107"/>
                          <a:stretch>
                            <a:fillRect/>
                          </a:stretch>
                        </pic:blipFill>
                        <pic:spPr>
                          <a:xfrm>
                            <a:off x="0" y="0"/>
                            <a:ext cx="837520" cy="254684"/>
                          </a:xfrm>
                          <a:prstGeom prst="rect">
                            <a:avLst/>
                          </a:prstGeom>
                        </pic:spPr>
                      </pic:pic>
                    </a:graphicData>
                  </a:graphic>
                </wp:inline>
              </w:drawing>
            </w:r>
          </w:p>
        </w:tc>
        <w:tc>
          <w:tcPr>
            <w:tcW w:w="1843" w:type="dxa"/>
          </w:tcPr>
          <w:p w:rsidR="00CF3A20" w:rsidP="00CF3A20" w:rsidRDefault="00CF3A20" w14:paraId="6F3C0F32" w14:textId="3704FA3F">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כפתור</w:t>
            </w:r>
          </w:p>
        </w:tc>
        <w:tc>
          <w:tcPr>
            <w:tcW w:w="2552" w:type="dxa"/>
          </w:tcPr>
          <w:p w:rsidRPr="00880A68" w:rsidR="00CF3A20" w:rsidP="00CF3A20" w:rsidRDefault="00CF3A20" w14:paraId="6E1FD138" w14:textId="525E228F">
            <w:pPr>
              <w:bidi/>
              <w:cnfStyle w:val="000000000000" w:firstRow="0" w:lastRow="0" w:firstColumn="0" w:lastColumn="0" w:oddVBand="0" w:evenVBand="0" w:oddHBand="0" w:evenHBand="0" w:firstRowFirstColumn="0" w:firstRowLastColumn="0" w:lastRowFirstColumn="0" w:lastRowLastColumn="0"/>
              <w:rPr>
                <w:highlight w:val="yellow"/>
                <w:rtl/>
                <w:lang w:bidi="he-IL"/>
              </w:rPr>
            </w:pPr>
            <w:r w:rsidRPr="001C7A41">
              <w:rPr>
                <w:rFonts w:hint="cs"/>
                <w:highlight w:val="yellow"/>
                <w:rtl/>
                <w:lang w:bidi="he-IL"/>
              </w:rPr>
              <w:t>להשלים</w:t>
            </w:r>
          </w:p>
        </w:tc>
        <w:tc>
          <w:tcPr>
            <w:tcW w:w="3967" w:type="dxa"/>
          </w:tcPr>
          <w:p w:rsidR="00CF3A20" w:rsidP="00CF3A20" w:rsidRDefault="00CF3A20" w14:paraId="043F1A34"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630133">
              <w:rPr>
                <w:rFonts w:hint="cs"/>
                <w:b/>
                <w:bCs/>
                <w:rtl/>
                <w:lang w:bidi="he-IL"/>
              </w:rPr>
              <w:t>מצבים בהם מופיע</w:t>
            </w:r>
            <w:r>
              <w:rPr>
                <w:rFonts w:hint="cs"/>
                <w:rtl/>
                <w:lang w:bidi="he-IL"/>
              </w:rPr>
              <w:t>:</w:t>
            </w:r>
          </w:p>
          <w:p w:rsidR="00CF3A20" w:rsidP="00CF3A20" w:rsidRDefault="00CF3A20" w14:paraId="03DCE6C8" w14:textId="03DDB0CF">
            <w:pPr>
              <w:pStyle w:val="a3"/>
              <w:numPr>
                <w:ilvl w:val="0"/>
                <w:numId w:val="1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בסטטוס "הצעה בעריכה"</w:t>
            </w:r>
          </w:p>
          <w:p w:rsidR="00CF3A20" w:rsidP="00CF3A20" w:rsidRDefault="00CF3A20" w14:paraId="4C8E2860"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מופיע במסך: </w:t>
            </w:r>
            <w:r>
              <w:rPr>
                <w:rFonts w:hint="cs"/>
                <w:rtl/>
                <w:lang w:bidi="he-IL"/>
              </w:rPr>
              <w:t>סיכום ואישור</w:t>
            </w:r>
          </w:p>
          <w:p w:rsidR="00CF3A20" w:rsidP="00CF3A20" w:rsidRDefault="00CF3A20" w14:paraId="04AFBAAD"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פעיל</w:t>
            </w:r>
            <w:r>
              <w:rPr>
                <w:rFonts w:hint="cs"/>
                <w:rtl/>
                <w:lang w:bidi="he-IL"/>
              </w:rPr>
              <w:t>: תמיד</w:t>
            </w:r>
          </w:p>
          <w:p w:rsidR="00CF3A20" w:rsidP="00CF3A20" w:rsidRDefault="00CF3A20" w14:paraId="6499437B"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4D0D42">
              <w:rPr>
                <w:rFonts w:hint="cs"/>
                <w:b/>
                <w:bCs/>
                <w:rtl/>
                <w:lang w:bidi="he-IL"/>
              </w:rPr>
              <w:t>פעולות</w:t>
            </w:r>
            <w:r>
              <w:rPr>
                <w:rFonts w:hint="cs"/>
                <w:rtl/>
                <w:lang w:bidi="he-IL"/>
              </w:rPr>
              <w:t>:</w:t>
            </w:r>
          </w:p>
          <w:p w:rsidR="00CF3A20" w:rsidP="00CF3A20" w:rsidRDefault="00CF3A20" w14:paraId="66BEAE35" w14:textId="77777777">
            <w:pPr>
              <w:pStyle w:val="a3"/>
              <w:numPr>
                <w:ilvl w:val="0"/>
                <w:numId w:val="1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שמירת נתונים במערכת.</w:t>
            </w:r>
          </w:p>
          <w:p w:rsidR="00CF3A20" w:rsidP="00CF3A20" w:rsidRDefault="00CF3A20" w14:paraId="3C2E1001" w14:textId="77777777">
            <w:pPr>
              <w:pStyle w:val="a3"/>
              <w:numPr>
                <w:ilvl w:val="0"/>
                <w:numId w:val="1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פתיחת מסך "הצלחה בהגשת הצעה"</w:t>
            </w:r>
          </w:p>
          <w:p w:rsidR="00CF3A20" w:rsidP="00CF3A20" w:rsidRDefault="00CF3A20" w14:paraId="1B3C2D58" w14:textId="77777777">
            <w:pPr>
              <w:bidi/>
              <w:cnfStyle w:val="000000000000" w:firstRow="0" w:lastRow="0" w:firstColumn="0" w:lastColumn="0" w:oddVBand="0" w:evenVBand="0" w:oddHBand="0" w:evenHBand="0" w:firstRowFirstColumn="0" w:firstRowLastColumn="0" w:lastRowFirstColumn="0" w:lastRowLastColumn="0"/>
              <w:rPr>
                <w:rtl/>
                <w:lang w:bidi="he-IL"/>
              </w:rPr>
            </w:pPr>
          </w:p>
          <w:p w:rsidRPr="003B6232" w:rsidR="00CF3A20" w:rsidP="00CF3A20" w:rsidRDefault="00CF3A20" w14:paraId="1F85AF1B" w14:textId="6EA43AB8">
            <w:pPr>
              <w:bidi/>
              <w:cnfStyle w:val="000000000000" w:firstRow="0" w:lastRow="0" w:firstColumn="0" w:lastColumn="0" w:oddVBand="0" w:evenVBand="0" w:oddHBand="0" w:evenHBand="0" w:firstRowFirstColumn="0" w:firstRowLastColumn="0" w:lastRowFirstColumn="0" w:lastRowLastColumn="0"/>
              <w:rPr>
                <w:rtl/>
                <w:lang w:bidi="he-IL"/>
              </w:rPr>
            </w:pPr>
            <w:r w:rsidRPr="00141B5A">
              <w:rPr>
                <w:rFonts w:hint="cs"/>
                <w:rtl/>
                <w:lang w:bidi="he-IL"/>
              </w:rPr>
              <w:t>שמירת נתונים מפורטת בתהליך 7 "שמירת נתונים במערכת"</w:t>
            </w:r>
          </w:p>
        </w:tc>
      </w:tr>
      <w:tr w:rsidR="00CF3A20" w:rsidTr="00CF3A20" w14:paraId="1A3E8E5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rsidR="00CF3A20" w:rsidP="00CF3A20" w:rsidRDefault="00CF3A20" w14:paraId="4AC01212" w14:textId="5C0084F0">
            <w:pPr>
              <w:bidi/>
              <w:rPr>
                <w:rFonts w:cs="Arial"/>
                <w:rtl/>
                <w:lang w:bidi="he-IL"/>
              </w:rPr>
            </w:pPr>
            <w:r>
              <w:rPr>
                <w:rFonts w:hint="cs" w:cs="Arial"/>
                <w:b w:val="0"/>
                <w:bCs w:val="0"/>
                <w:rtl/>
                <w:lang w:bidi="he-IL"/>
              </w:rPr>
              <w:t>התראת מערכת - חריגת גודל צרופות</w:t>
            </w:r>
          </w:p>
          <w:p w:rsidR="00CF3A20" w:rsidP="00CF3A20" w:rsidRDefault="00CF3A20" w14:paraId="0F8D05C1" w14:textId="6CD360E8">
            <w:pPr>
              <w:bidi/>
              <w:rPr>
                <w:rFonts w:cs="Arial"/>
                <w:b w:val="0"/>
                <w:bCs w:val="0"/>
                <w:rtl/>
                <w:lang w:bidi="he-IL"/>
              </w:rPr>
            </w:pPr>
            <w:r w:rsidRPr="005261CD">
              <w:rPr>
                <w:rFonts w:cs="Arial"/>
                <w:noProof/>
                <w:rtl/>
                <w:lang w:bidi="he-IL"/>
              </w:rPr>
              <w:drawing>
                <wp:inline distT="0" distB="0" distL="0" distR="0" wp14:anchorId="04398E75" wp14:editId="643E736E">
                  <wp:extent cx="1143000" cy="152637"/>
                  <wp:effectExtent l="0" t="0" r="0" b="0"/>
                  <wp:docPr id="1175061756" name="Picture 117506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61756" name=""/>
                          <pic:cNvPicPr/>
                        </pic:nvPicPr>
                        <pic:blipFill>
                          <a:blip r:embed="rId108"/>
                          <a:stretch>
                            <a:fillRect/>
                          </a:stretch>
                        </pic:blipFill>
                        <pic:spPr>
                          <a:xfrm>
                            <a:off x="0" y="0"/>
                            <a:ext cx="1180935" cy="157703"/>
                          </a:xfrm>
                          <a:prstGeom prst="rect">
                            <a:avLst/>
                          </a:prstGeom>
                        </pic:spPr>
                      </pic:pic>
                    </a:graphicData>
                  </a:graphic>
                </wp:inline>
              </w:drawing>
            </w:r>
          </w:p>
        </w:tc>
        <w:tc>
          <w:tcPr>
            <w:tcW w:w="1843" w:type="dxa"/>
          </w:tcPr>
          <w:p w:rsidR="00CF3A20" w:rsidP="00CF3A20" w:rsidRDefault="00CF3A20" w14:paraId="30228532" w14:textId="6B57F07C">
            <w:pPr>
              <w:bidi/>
              <w:cnfStyle w:val="000000100000" w:firstRow="0" w:lastRow="0" w:firstColumn="0" w:lastColumn="0" w:oddVBand="0" w:evenVBand="0" w:oddHBand="1" w:evenHBand="0" w:firstRowFirstColumn="0" w:firstRowLastColumn="0" w:lastRowFirstColumn="0" w:lastRowLastColumn="0"/>
              <w:rPr>
                <w:rtl/>
                <w:lang w:bidi="he-IL"/>
              </w:rPr>
            </w:pPr>
            <w:proofErr w:type="spellStart"/>
            <w:r>
              <w:rPr>
                <w:rFonts w:hint="cs"/>
                <w:rtl/>
                <w:lang w:bidi="he-IL"/>
              </w:rPr>
              <w:t>איקון</w:t>
            </w:r>
            <w:proofErr w:type="spellEnd"/>
            <w:r>
              <w:rPr>
                <w:rFonts w:hint="cs"/>
                <w:rtl/>
                <w:lang w:bidi="he-IL"/>
              </w:rPr>
              <w:t xml:space="preserve"> + טקסט</w:t>
            </w:r>
          </w:p>
        </w:tc>
        <w:tc>
          <w:tcPr>
            <w:tcW w:w="2552" w:type="dxa"/>
          </w:tcPr>
          <w:p w:rsidRPr="00880A68" w:rsidR="00CF3A20" w:rsidP="00CF3A20" w:rsidRDefault="00CF3A20" w14:paraId="375C9EF7" w14:textId="0060B1D4">
            <w:pPr>
              <w:bidi/>
              <w:cnfStyle w:val="000000100000" w:firstRow="0" w:lastRow="0" w:firstColumn="0" w:lastColumn="0" w:oddVBand="0" w:evenVBand="0" w:oddHBand="1" w:evenHBand="0" w:firstRowFirstColumn="0" w:firstRowLastColumn="0" w:lastRowFirstColumn="0" w:lastRowLastColumn="0"/>
              <w:rPr>
                <w:highlight w:val="yellow"/>
                <w:rtl/>
                <w:lang w:bidi="he-IL"/>
              </w:rPr>
            </w:pPr>
            <w:r w:rsidRPr="001C7A41">
              <w:rPr>
                <w:rFonts w:hint="cs"/>
                <w:highlight w:val="yellow"/>
                <w:rtl/>
                <w:lang w:bidi="he-IL"/>
              </w:rPr>
              <w:t>להשלים</w:t>
            </w:r>
          </w:p>
        </w:tc>
        <w:tc>
          <w:tcPr>
            <w:tcW w:w="3967" w:type="dxa"/>
          </w:tcPr>
          <w:p w:rsidR="00CF3A20" w:rsidP="00CF3A20" w:rsidRDefault="00CF3A20" w14:paraId="57F37732" w14:textId="2A11B72F">
            <w:pPr>
              <w:bidi/>
              <w:cnfStyle w:val="000000100000" w:firstRow="0" w:lastRow="0" w:firstColumn="0" w:lastColumn="0" w:oddVBand="0" w:evenVBand="0" w:oddHBand="1" w:evenHBand="0" w:firstRowFirstColumn="0" w:firstRowLastColumn="0" w:lastRowFirstColumn="0" w:lastRowLastColumn="0"/>
              <w:rPr>
                <w:b/>
                <w:bCs/>
                <w:rtl/>
                <w:lang w:bidi="he-IL"/>
              </w:rPr>
            </w:pPr>
            <w:r>
              <w:rPr>
                <w:rFonts w:hint="cs"/>
                <w:b/>
                <w:bCs/>
                <w:rtl/>
                <w:lang w:bidi="he-IL"/>
              </w:rPr>
              <w:t>טקסט התראה:</w:t>
            </w:r>
          </w:p>
          <w:p w:rsidRPr="00AD728B" w:rsidR="00CF3A20" w:rsidP="00CF3A20" w:rsidRDefault="00CF3A20" w14:paraId="166EF3E3" w14:textId="3E7E4550">
            <w:pPr>
              <w:pStyle w:val="a3"/>
              <w:numPr>
                <w:ilvl w:val="0"/>
                <w:numId w:val="30"/>
              </w:numPr>
              <w:bidi/>
              <w:cnfStyle w:val="000000100000" w:firstRow="0" w:lastRow="0" w:firstColumn="0" w:lastColumn="0" w:oddVBand="0" w:evenVBand="0" w:oddHBand="1" w:evenHBand="0" w:firstRowFirstColumn="0" w:firstRowLastColumn="0" w:lastRowFirstColumn="0" w:lastRowLastColumn="0"/>
              <w:rPr>
                <w:rtl/>
                <w:lang w:bidi="he-IL"/>
              </w:rPr>
            </w:pPr>
            <w:r w:rsidRPr="00AD728B">
              <w:rPr>
                <w:rFonts w:hint="cs"/>
                <w:rtl/>
                <w:lang w:bidi="he-IL"/>
              </w:rPr>
              <w:t xml:space="preserve">סך כל המסמכים עולה על </w:t>
            </w:r>
            <w:r w:rsidRPr="00061042">
              <w:rPr>
                <w:rFonts w:hint="cs"/>
                <w:highlight w:val="yellow"/>
                <w:lang w:bidi="he-IL"/>
              </w:rPr>
              <w:t>XX</w:t>
            </w:r>
            <w:r w:rsidRPr="00AD728B">
              <w:rPr>
                <w:rFonts w:hint="cs"/>
                <w:rtl/>
                <w:lang w:bidi="he-IL"/>
              </w:rPr>
              <w:t xml:space="preserve"> </w:t>
            </w:r>
            <w:r w:rsidRPr="00AD728B">
              <w:rPr>
                <w:rFonts w:hint="cs"/>
                <w:lang w:bidi="he-IL"/>
              </w:rPr>
              <w:t>MB</w:t>
            </w:r>
            <w:r w:rsidRPr="00AD728B">
              <w:rPr>
                <w:rFonts w:hint="cs"/>
                <w:rtl/>
                <w:lang w:bidi="he-IL"/>
              </w:rPr>
              <w:t xml:space="preserve">. נסו לכווץ ולעלות </w:t>
            </w:r>
            <w:r>
              <w:rPr>
                <w:rFonts w:hint="cs"/>
                <w:rtl/>
                <w:lang w:bidi="he-IL"/>
              </w:rPr>
              <w:t>מחדש</w:t>
            </w:r>
            <w:r w:rsidRPr="00AD728B">
              <w:rPr>
                <w:rFonts w:hint="cs"/>
                <w:rtl/>
                <w:lang w:bidi="he-IL"/>
              </w:rPr>
              <w:t>.</w:t>
            </w:r>
            <w:r>
              <w:rPr>
                <w:rFonts w:hint="cs"/>
                <w:rtl/>
                <w:lang w:bidi="he-IL"/>
              </w:rPr>
              <w:t xml:space="preserve"> </w:t>
            </w:r>
          </w:p>
          <w:p w:rsidR="00CF3A20" w:rsidP="00CF3A20" w:rsidRDefault="00CF3A20" w14:paraId="144789D5" w14:textId="37259695">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מופיע במסך:</w:t>
            </w:r>
            <w:r>
              <w:rPr>
                <w:rFonts w:hint="cs"/>
                <w:rtl/>
                <w:lang w:bidi="he-IL"/>
              </w:rPr>
              <w:t xml:space="preserve"> מעטפה 1, מעטפה 2 (במקרה וקיימת)</w:t>
            </w:r>
          </w:p>
          <w:p w:rsidR="00CF3A20" w:rsidP="00CF3A20" w:rsidRDefault="00CF3A20" w14:paraId="177F753E" w14:textId="77777777">
            <w:pPr>
              <w:bidi/>
              <w:cnfStyle w:val="000000100000" w:firstRow="0" w:lastRow="0" w:firstColumn="0" w:lastColumn="0" w:oddVBand="0" w:evenVBand="0" w:oddHBand="1" w:evenHBand="0" w:firstRowFirstColumn="0" w:firstRowLastColumn="0" w:lastRowFirstColumn="0" w:lastRowLastColumn="0"/>
              <w:rPr>
                <w:rtl/>
                <w:lang w:bidi="he-IL"/>
              </w:rPr>
            </w:pPr>
          </w:p>
          <w:p w:rsidR="00CF3A20" w:rsidP="00CF3A20" w:rsidRDefault="00CF3A20" w14:paraId="24EC9EC1" w14:textId="46EB9D04">
            <w:pPr>
              <w:bidi/>
              <w:cnfStyle w:val="000000100000" w:firstRow="0" w:lastRow="0" w:firstColumn="0" w:lastColumn="0" w:oddVBand="0" w:evenVBand="0" w:oddHBand="1" w:evenHBand="0" w:firstRowFirstColumn="0" w:firstRowLastColumn="0" w:lastRowFirstColumn="0" w:lastRowLastColumn="0"/>
              <w:rPr>
                <w:rtl/>
                <w:lang w:bidi="he-IL"/>
              </w:rPr>
            </w:pPr>
            <w:r w:rsidRPr="0030617B">
              <w:rPr>
                <w:rFonts w:hint="cs"/>
                <w:b/>
                <w:bCs/>
                <w:rtl/>
                <w:lang w:bidi="he-IL"/>
              </w:rPr>
              <w:t>מצבים בהם מופיע</w:t>
            </w:r>
            <w:r>
              <w:rPr>
                <w:rFonts w:hint="cs"/>
                <w:b/>
                <w:bCs/>
                <w:rtl/>
                <w:lang w:bidi="he-IL"/>
              </w:rPr>
              <w:t xml:space="preserve">: </w:t>
            </w:r>
          </w:p>
          <w:p w:rsidRPr="00514BAA" w:rsidR="00CF3A20" w:rsidP="00CF3A20" w:rsidRDefault="00CF3A20" w14:paraId="24930C56" w14:textId="77777777">
            <w:pPr>
              <w:pStyle w:val="a3"/>
              <w:numPr>
                <w:ilvl w:val="0"/>
                <w:numId w:val="29"/>
              </w:numPr>
              <w:bidi/>
              <w:cnfStyle w:val="000000100000" w:firstRow="0" w:lastRow="0" w:firstColumn="0" w:lastColumn="0" w:oddVBand="0" w:evenVBand="0" w:oddHBand="1" w:evenHBand="0" w:firstRowFirstColumn="0" w:firstRowLastColumn="0" w:lastRowFirstColumn="0" w:lastRowLastColumn="0"/>
              <w:rPr>
                <w:rFonts w:cs="Arial"/>
                <w:lang w:bidi="he-IL"/>
              </w:rPr>
            </w:pPr>
            <w:r>
              <w:rPr>
                <w:rFonts w:hint="cs"/>
                <w:rtl/>
                <w:lang w:bidi="he-IL"/>
              </w:rPr>
              <w:t xml:space="preserve">סה"כ נפח כל הצרופות (בכל ההצעה </w:t>
            </w:r>
            <w:r>
              <w:rPr>
                <w:rtl/>
                <w:lang w:bidi="he-IL"/>
              </w:rPr>
              <w:t>–</w:t>
            </w:r>
            <w:r>
              <w:rPr>
                <w:rFonts w:hint="cs"/>
                <w:rtl/>
                <w:lang w:bidi="he-IL"/>
              </w:rPr>
              <w:t xml:space="preserve"> כל המעטפות) גדול מנפח המקסימלי המוגדר במערכת (</w:t>
            </w:r>
            <w:r w:rsidRPr="00FD35B3">
              <w:rPr>
                <w:rFonts w:hint="cs"/>
                <w:highlight w:val="yellow"/>
                <w:rtl/>
                <w:lang w:bidi="he-IL"/>
              </w:rPr>
              <w:t xml:space="preserve">שדה </w:t>
            </w:r>
            <w:r w:rsidRPr="00FD35B3">
              <w:rPr>
                <w:rFonts w:hint="cs"/>
                <w:highlight w:val="yellow"/>
                <w:lang w:bidi="he-IL"/>
              </w:rPr>
              <w:t>XX</w:t>
            </w:r>
            <w:r w:rsidRPr="00FD35B3">
              <w:rPr>
                <w:rFonts w:hint="cs"/>
                <w:highlight w:val="yellow"/>
                <w:rtl/>
                <w:lang w:bidi="he-IL"/>
              </w:rPr>
              <w:t xml:space="preserve"> בטבלה </w:t>
            </w:r>
            <w:r w:rsidRPr="00FD35B3">
              <w:rPr>
                <w:rFonts w:hint="cs"/>
                <w:highlight w:val="yellow"/>
                <w:lang w:bidi="he-IL"/>
              </w:rPr>
              <w:t>YY</w:t>
            </w:r>
            <w:r>
              <w:rPr>
                <w:rFonts w:hint="cs"/>
                <w:rtl/>
                <w:lang w:bidi="he-IL"/>
              </w:rPr>
              <w:t>)</w:t>
            </w:r>
          </w:p>
          <w:p w:rsidRPr="00365CD6" w:rsidR="00CF3A20" w:rsidP="00CF3A20" w:rsidRDefault="00CF3A20" w14:paraId="384CF7E4" w14:textId="77777777">
            <w:pPr>
              <w:bidi/>
              <w:cnfStyle w:val="000000100000" w:firstRow="0" w:lastRow="0" w:firstColumn="0" w:lastColumn="0" w:oddVBand="0" w:evenVBand="0" w:oddHBand="1" w:evenHBand="0" w:firstRowFirstColumn="0" w:firstRowLastColumn="0" w:lastRowFirstColumn="0" w:lastRowLastColumn="0"/>
              <w:rPr>
                <w:rFonts w:cs="Arial"/>
                <w:b/>
                <w:bCs/>
                <w:rtl/>
                <w:lang w:bidi="he-IL"/>
              </w:rPr>
            </w:pPr>
            <w:r w:rsidRPr="00365CD6">
              <w:rPr>
                <w:rFonts w:hint="cs" w:cs="Arial"/>
                <w:b/>
                <w:bCs/>
                <w:rtl/>
                <w:lang w:bidi="he-IL"/>
              </w:rPr>
              <w:t>טריגר להופעה:</w:t>
            </w:r>
          </w:p>
          <w:p w:rsidR="00CF3A20" w:rsidP="00CF3A20" w:rsidRDefault="00CF3A20" w14:paraId="6E6202E9" w14:textId="77777777">
            <w:pPr>
              <w:pStyle w:val="a3"/>
              <w:numPr>
                <w:ilvl w:val="0"/>
                <w:numId w:val="29"/>
              </w:numPr>
              <w:bidi/>
              <w:cnfStyle w:val="000000100000" w:firstRow="0" w:lastRow="0" w:firstColumn="0" w:lastColumn="0" w:oddVBand="0" w:evenVBand="0" w:oddHBand="1" w:evenHBand="0" w:firstRowFirstColumn="0" w:firstRowLastColumn="0" w:lastRowFirstColumn="0" w:lastRowLastColumn="0"/>
              <w:rPr>
                <w:rFonts w:cs="Arial"/>
                <w:lang w:bidi="he-IL"/>
              </w:rPr>
            </w:pPr>
            <w:commentRangeStart w:id="30"/>
            <w:r w:rsidRPr="002C7539">
              <w:rPr>
                <w:rFonts w:hint="cs" w:cs="Arial"/>
                <w:rtl/>
                <w:lang w:bidi="he-IL"/>
              </w:rPr>
              <w:t xml:space="preserve">היה ניסיון לעלות צרופה </w:t>
            </w:r>
            <w:commentRangeEnd w:id="30"/>
            <w:r>
              <w:rPr>
                <w:rStyle w:val="af0"/>
                <w:rtl/>
              </w:rPr>
              <w:commentReference w:id="30"/>
            </w:r>
            <w:r w:rsidRPr="002C7539">
              <w:rPr>
                <w:rFonts w:hint="cs" w:cs="Arial"/>
                <w:rtl/>
                <w:lang w:bidi="he-IL"/>
              </w:rPr>
              <w:t>ומערכת זיהתה שסה"כ נפח כל הצרופות (</w:t>
            </w:r>
            <w:r>
              <w:rPr>
                <w:rFonts w:hint="cs"/>
                <w:rtl/>
                <w:lang w:bidi="he-IL"/>
              </w:rPr>
              <w:t xml:space="preserve">בכל ההצעה </w:t>
            </w:r>
            <w:r>
              <w:rPr>
                <w:rtl/>
                <w:lang w:bidi="he-IL"/>
              </w:rPr>
              <w:t>–</w:t>
            </w:r>
            <w:r>
              <w:rPr>
                <w:rFonts w:hint="cs"/>
                <w:rtl/>
                <w:lang w:bidi="he-IL"/>
              </w:rPr>
              <w:t xml:space="preserve"> כל המעטפות</w:t>
            </w:r>
            <w:r w:rsidRPr="002C7539">
              <w:rPr>
                <w:rFonts w:hint="cs" w:cs="Arial"/>
                <w:rtl/>
                <w:lang w:bidi="he-IL"/>
              </w:rPr>
              <w:t>) גדול מנפח מקסימלי המוגדר במערכת</w:t>
            </w:r>
          </w:p>
          <w:p w:rsidRPr="002C7539" w:rsidR="00CF3A20" w:rsidP="00CF3A20" w:rsidRDefault="00CF3A20" w14:paraId="3E1B1290" w14:textId="036569DC">
            <w:pPr>
              <w:pStyle w:val="a3"/>
              <w:numPr>
                <w:ilvl w:val="0"/>
                <w:numId w:val="29"/>
              </w:numPr>
              <w:bidi/>
              <w:cnfStyle w:val="000000100000" w:firstRow="0" w:lastRow="0" w:firstColumn="0" w:lastColumn="0" w:oddVBand="0" w:evenVBand="0" w:oddHBand="1" w:evenHBand="0" w:firstRowFirstColumn="0" w:firstRowLastColumn="0" w:lastRowFirstColumn="0" w:lastRowLastColumn="0"/>
              <w:rPr>
                <w:rFonts w:cs="Arial"/>
                <w:rtl/>
                <w:lang w:bidi="he-IL"/>
              </w:rPr>
            </w:pPr>
            <w:r>
              <w:rPr>
                <w:rFonts w:hint="cs" w:cs="Arial"/>
                <w:rtl/>
                <w:lang w:bidi="he-IL"/>
              </w:rPr>
              <w:t xml:space="preserve">בתהליך שמירה </w:t>
            </w:r>
            <w:r w:rsidRPr="002C7539">
              <w:rPr>
                <w:rFonts w:hint="cs" w:cs="Arial"/>
                <w:rtl/>
                <w:lang w:bidi="he-IL"/>
              </w:rPr>
              <w:t>מערכת זיהתה שסה"כ נפח כל הצרופות (</w:t>
            </w:r>
            <w:r>
              <w:rPr>
                <w:rFonts w:hint="cs"/>
                <w:rtl/>
                <w:lang w:bidi="he-IL"/>
              </w:rPr>
              <w:t xml:space="preserve">בכל ההצעה </w:t>
            </w:r>
            <w:r>
              <w:rPr>
                <w:rtl/>
                <w:lang w:bidi="he-IL"/>
              </w:rPr>
              <w:t>–</w:t>
            </w:r>
            <w:r>
              <w:rPr>
                <w:rFonts w:hint="cs"/>
                <w:rtl/>
                <w:lang w:bidi="he-IL"/>
              </w:rPr>
              <w:t xml:space="preserve"> כל המעטפות</w:t>
            </w:r>
            <w:r w:rsidRPr="002C7539">
              <w:rPr>
                <w:rFonts w:hint="cs" w:cs="Arial"/>
                <w:rtl/>
                <w:lang w:bidi="he-IL"/>
              </w:rPr>
              <w:t>) גדול מנפח מקסימלי המוגדר במערכת</w:t>
            </w:r>
          </w:p>
          <w:p w:rsidR="00CF3A20" w:rsidP="00CF3A20" w:rsidRDefault="00CF3A20" w14:paraId="1D882187" w14:textId="77777777">
            <w:pPr>
              <w:bidi/>
              <w:cnfStyle w:val="000000100000" w:firstRow="0" w:lastRow="0" w:firstColumn="0" w:lastColumn="0" w:oddVBand="0" w:evenVBand="0" w:oddHBand="1" w:evenHBand="0" w:firstRowFirstColumn="0" w:firstRowLastColumn="0" w:lastRowFirstColumn="0" w:lastRowLastColumn="0"/>
              <w:rPr>
                <w:rFonts w:cs="Arial"/>
                <w:rtl/>
                <w:lang w:bidi="he-IL"/>
              </w:rPr>
            </w:pPr>
          </w:p>
          <w:p w:rsidR="00CF3A20" w:rsidP="00CF3A20" w:rsidRDefault="00CF3A20" w14:paraId="774B2E5D" w14:textId="7BCEA597">
            <w:pPr>
              <w:bidi/>
              <w:cnfStyle w:val="000000100000" w:firstRow="0" w:lastRow="0" w:firstColumn="0" w:lastColumn="0" w:oddVBand="0" w:evenVBand="0" w:oddHBand="1" w:evenHBand="0" w:firstRowFirstColumn="0" w:firstRowLastColumn="0" w:lastRowFirstColumn="0" w:lastRowLastColumn="0"/>
              <w:rPr>
                <w:rtl/>
                <w:lang w:bidi="he-IL"/>
              </w:rPr>
            </w:pPr>
          </w:p>
        </w:tc>
      </w:tr>
      <w:tr w:rsidR="00CF3A20" w:rsidTr="00CF3A20" w14:paraId="363ACD65" w14:textId="77777777">
        <w:tc>
          <w:tcPr>
            <w:cnfStyle w:val="001000000000" w:firstRow="0" w:lastRow="0" w:firstColumn="1" w:lastColumn="0" w:oddVBand="0" w:evenVBand="0" w:oddHBand="0" w:evenHBand="0" w:firstRowFirstColumn="0" w:firstRowLastColumn="0" w:lastRowFirstColumn="0" w:lastRowLastColumn="0"/>
            <w:tcW w:w="2401" w:type="dxa"/>
          </w:tcPr>
          <w:p w:rsidR="00CF3A20" w:rsidP="00CF3A20" w:rsidRDefault="00CF3A20" w14:paraId="656B0CB1" w14:textId="5424554B">
            <w:pPr>
              <w:bidi/>
              <w:rPr>
                <w:rFonts w:cs="Arial"/>
                <w:rtl/>
                <w:lang w:bidi="he-IL"/>
              </w:rPr>
            </w:pPr>
            <w:r w:rsidRPr="0027756D">
              <w:rPr>
                <w:rFonts w:hint="cs" w:cs="Arial"/>
                <w:b w:val="0"/>
                <w:bCs w:val="0"/>
                <w:rtl/>
                <w:lang w:bidi="he-IL"/>
              </w:rPr>
              <w:t>ה</w:t>
            </w:r>
            <w:r>
              <w:rPr>
                <w:rFonts w:hint="cs" w:cs="Arial"/>
                <w:b w:val="0"/>
                <w:bCs w:val="0"/>
                <w:rtl/>
                <w:lang w:bidi="he-IL"/>
              </w:rPr>
              <w:t>תרא</w:t>
            </w:r>
            <w:r w:rsidRPr="0027756D">
              <w:rPr>
                <w:rFonts w:hint="cs" w:cs="Arial"/>
                <w:b w:val="0"/>
                <w:bCs w:val="0"/>
                <w:rtl/>
                <w:lang w:bidi="he-IL"/>
              </w:rPr>
              <w:t xml:space="preserve">ת מערכת </w:t>
            </w:r>
            <w:r>
              <w:rPr>
                <w:rFonts w:hint="cs" w:cs="Arial"/>
                <w:b w:val="0"/>
                <w:bCs w:val="0"/>
                <w:rtl/>
                <w:lang w:bidi="he-IL"/>
              </w:rPr>
              <w:t xml:space="preserve">- </w:t>
            </w:r>
            <w:r w:rsidRPr="0027756D">
              <w:rPr>
                <w:rFonts w:hint="cs" w:cs="Arial"/>
                <w:b w:val="0"/>
                <w:bCs w:val="0"/>
                <w:rtl/>
                <w:lang w:bidi="he-IL"/>
              </w:rPr>
              <w:t>חסרים מסמכי חובה</w:t>
            </w:r>
          </w:p>
          <w:p w:rsidRPr="0027756D" w:rsidR="00CF3A20" w:rsidP="00CF3A20" w:rsidRDefault="00CF3A20" w14:paraId="3237530B" w14:textId="20F3373E">
            <w:pPr>
              <w:bidi/>
              <w:rPr>
                <w:rFonts w:cs="Arial"/>
                <w:b w:val="0"/>
                <w:bCs w:val="0"/>
                <w:rtl/>
                <w:lang w:bidi="he-IL"/>
              </w:rPr>
            </w:pPr>
            <w:r w:rsidRPr="005261CD">
              <w:rPr>
                <w:rFonts w:cs="Arial"/>
                <w:noProof/>
                <w:rtl/>
                <w:lang w:bidi="he-IL"/>
              </w:rPr>
              <w:lastRenderedPageBreak/>
              <w:drawing>
                <wp:inline distT="0" distB="0" distL="0" distR="0" wp14:anchorId="2D9AFE19" wp14:editId="2E12BDE1">
                  <wp:extent cx="1143000" cy="152637"/>
                  <wp:effectExtent l="0" t="0" r="0" b="0"/>
                  <wp:docPr id="2000185460" name="Picture 200018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61756" name=""/>
                          <pic:cNvPicPr/>
                        </pic:nvPicPr>
                        <pic:blipFill>
                          <a:blip r:embed="rId108"/>
                          <a:stretch>
                            <a:fillRect/>
                          </a:stretch>
                        </pic:blipFill>
                        <pic:spPr>
                          <a:xfrm>
                            <a:off x="0" y="0"/>
                            <a:ext cx="1180935" cy="157703"/>
                          </a:xfrm>
                          <a:prstGeom prst="rect">
                            <a:avLst/>
                          </a:prstGeom>
                        </pic:spPr>
                      </pic:pic>
                    </a:graphicData>
                  </a:graphic>
                </wp:inline>
              </w:drawing>
            </w:r>
          </w:p>
        </w:tc>
        <w:tc>
          <w:tcPr>
            <w:tcW w:w="1843" w:type="dxa"/>
          </w:tcPr>
          <w:p w:rsidR="00CF3A20" w:rsidP="00CF3A20" w:rsidRDefault="00CF3A20" w14:paraId="0F79AC9C" w14:textId="4FE08D39">
            <w:pPr>
              <w:bidi/>
              <w:cnfStyle w:val="000000000000" w:firstRow="0" w:lastRow="0" w:firstColumn="0" w:lastColumn="0" w:oddVBand="0" w:evenVBand="0" w:oddHBand="0" w:evenHBand="0" w:firstRowFirstColumn="0" w:firstRowLastColumn="0" w:lastRowFirstColumn="0" w:lastRowLastColumn="0"/>
              <w:rPr>
                <w:rtl/>
                <w:lang w:bidi="he-IL"/>
              </w:rPr>
            </w:pPr>
            <w:proofErr w:type="spellStart"/>
            <w:r>
              <w:rPr>
                <w:rFonts w:hint="cs"/>
                <w:rtl/>
                <w:lang w:bidi="he-IL"/>
              </w:rPr>
              <w:lastRenderedPageBreak/>
              <w:t>איקון</w:t>
            </w:r>
            <w:proofErr w:type="spellEnd"/>
            <w:r>
              <w:rPr>
                <w:rFonts w:hint="cs"/>
                <w:rtl/>
                <w:lang w:bidi="he-IL"/>
              </w:rPr>
              <w:t xml:space="preserve"> + טקסט</w:t>
            </w:r>
          </w:p>
        </w:tc>
        <w:tc>
          <w:tcPr>
            <w:tcW w:w="2552" w:type="dxa"/>
          </w:tcPr>
          <w:p w:rsidRPr="00880A68" w:rsidR="00CF3A20" w:rsidP="00CF3A20" w:rsidRDefault="00CF3A20" w14:paraId="49DF8775" w14:textId="1892B862">
            <w:pPr>
              <w:bidi/>
              <w:cnfStyle w:val="000000000000" w:firstRow="0" w:lastRow="0" w:firstColumn="0" w:lastColumn="0" w:oddVBand="0" w:evenVBand="0" w:oddHBand="0" w:evenHBand="0" w:firstRowFirstColumn="0" w:firstRowLastColumn="0" w:lastRowFirstColumn="0" w:lastRowLastColumn="0"/>
              <w:rPr>
                <w:highlight w:val="yellow"/>
                <w:rtl/>
                <w:lang w:bidi="he-IL"/>
              </w:rPr>
            </w:pPr>
            <w:r w:rsidRPr="001C7A41">
              <w:rPr>
                <w:rFonts w:hint="cs"/>
                <w:highlight w:val="yellow"/>
                <w:rtl/>
                <w:lang w:bidi="he-IL"/>
              </w:rPr>
              <w:t>להשלים</w:t>
            </w:r>
          </w:p>
        </w:tc>
        <w:tc>
          <w:tcPr>
            <w:tcW w:w="3967" w:type="dxa"/>
          </w:tcPr>
          <w:p w:rsidR="00CF3A20" w:rsidP="00CF3A20" w:rsidRDefault="00CF3A20" w14:paraId="47A24351" w14:textId="58E1E3C7">
            <w:pPr>
              <w:bidi/>
              <w:cnfStyle w:val="000000000000" w:firstRow="0" w:lastRow="0" w:firstColumn="0" w:lastColumn="0" w:oddVBand="0" w:evenVBand="0" w:oddHBand="0" w:evenHBand="0" w:firstRowFirstColumn="0" w:firstRowLastColumn="0" w:lastRowFirstColumn="0" w:lastRowLastColumn="0"/>
              <w:rPr>
                <w:b/>
                <w:bCs/>
                <w:rtl/>
                <w:lang w:bidi="he-IL"/>
              </w:rPr>
            </w:pPr>
            <w:r>
              <w:rPr>
                <w:rFonts w:hint="cs"/>
                <w:b/>
                <w:bCs/>
                <w:rtl/>
                <w:lang w:bidi="he-IL"/>
              </w:rPr>
              <w:t>טקסט התראה:</w:t>
            </w:r>
          </w:p>
          <w:p w:rsidR="00CF3A20" w:rsidP="00CF3A20" w:rsidRDefault="00CF3A20" w14:paraId="668C2D67" w14:textId="29F60B3A">
            <w:pPr>
              <w:pStyle w:val="a3"/>
              <w:numPr>
                <w:ilvl w:val="0"/>
                <w:numId w:val="29"/>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lastRenderedPageBreak/>
              <w:t>חסרים מסמכים</w:t>
            </w:r>
            <w:r w:rsidRPr="00AD728B">
              <w:rPr>
                <w:rFonts w:hint="cs"/>
                <w:rtl/>
                <w:lang w:bidi="he-IL"/>
              </w:rPr>
              <w:t>.</w:t>
            </w:r>
            <w:r>
              <w:rPr>
                <w:rFonts w:hint="cs"/>
                <w:rtl/>
                <w:lang w:bidi="he-IL"/>
              </w:rPr>
              <w:t xml:space="preserve"> השלימו מסמכי חובה. שימו לב לכמות המסמכים הנדרשת בכל סעיף.</w:t>
            </w:r>
          </w:p>
          <w:p w:rsidR="00CF3A20" w:rsidP="00CF3A20" w:rsidRDefault="00CF3A20" w14:paraId="0CC79976"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מופיע במסך: </w:t>
            </w:r>
            <w:r>
              <w:rPr>
                <w:rFonts w:hint="cs"/>
                <w:rtl/>
                <w:lang w:bidi="he-IL"/>
              </w:rPr>
              <w:t>אנשי קשר, מעטפה 1, מעטפה 2 (במקרה וקיימת)</w:t>
            </w:r>
          </w:p>
          <w:p w:rsidR="00CF3A20" w:rsidP="00CF3A20" w:rsidRDefault="00CF3A20" w14:paraId="6056F5EB" w14:textId="77777777">
            <w:pPr>
              <w:bidi/>
              <w:cnfStyle w:val="000000000000" w:firstRow="0" w:lastRow="0" w:firstColumn="0" w:lastColumn="0" w:oddVBand="0" w:evenVBand="0" w:oddHBand="0" w:evenHBand="0" w:firstRowFirstColumn="0" w:firstRowLastColumn="0" w:lastRowFirstColumn="0" w:lastRowLastColumn="0"/>
              <w:rPr>
                <w:rtl/>
                <w:lang w:bidi="he-IL"/>
              </w:rPr>
            </w:pPr>
          </w:p>
          <w:p w:rsidR="00CF3A20" w:rsidP="00CF3A20" w:rsidRDefault="00CF3A20" w14:paraId="5CF16E0E" w14:textId="4D022682">
            <w:pPr>
              <w:bidi/>
              <w:cnfStyle w:val="000000000000" w:firstRow="0" w:lastRow="0" w:firstColumn="0" w:lastColumn="0" w:oddVBand="0" w:evenVBand="0" w:oddHBand="0" w:evenHBand="0" w:firstRowFirstColumn="0" w:firstRowLastColumn="0" w:lastRowFirstColumn="0" w:lastRowLastColumn="0"/>
              <w:rPr>
                <w:rtl/>
                <w:lang w:bidi="he-IL"/>
              </w:rPr>
            </w:pPr>
            <w:r w:rsidRPr="0030617B">
              <w:rPr>
                <w:rFonts w:hint="cs"/>
                <w:b/>
                <w:bCs/>
                <w:rtl/>
                <w:lang w:bidi="he-IL"/>
              </w:rPr>
              <w:t>מצבים בהם מופיע</w:t>
            </w:r>
            <w:r>
              <w:rPr>
                <w:rFonts w:hint="cs"/>
                <w:b/>
                <w:bCs/>
                <w:rtl/>
                <w:lang w:bidi="he-IL"/>
              </w:rPr>
              <w:t xml:space="preserve">: </w:t>
            </w:r>
          </w:p>
          <w:p w:rsidRPr="0026716F" w:rsidR="00CF3A20" w:rsidP="00CF3A20" w:rsidRDefault="00CF3A20" w14:paraId="2E892BB3" w14:textId="77777777">
            <w:pPr>
              <w:pStyle w:val="a3"/>
              <w:numPr>
                <w:ilvl w:val="0"/>
                <w:numId w:val="29"/>
              </w:numPr>
              <w:bidi/>
              <w:cnfStyle w:val="000000000000" w:firstRow="0" w:lastRow="0" w:firstColumn="0" w:lastColumn="0" w:oddVBand="0" w:evenVBand="0" w:oddHBand="0" w:evenHBand="0" w:firstRowFirstColumn="0" w:firstRowLastColumn="0" w:lastRowFirstColumn="0" w:lastRowLastColumn="0"/>
              <w:rPr>
                <w:rFonts w:cs="Arial"/>
                <w:lang w:bidi="he-IL"/>
              </w:rPr>
            </w:pPr>
            <w:r>
              <w:rPr>
                <w:rFonts w:hint="cs"/>
                <w:rtl/>
                <w:lang w:bidi="he-IL"/>
              </w:rPr>
              <w:t xml:space="preserve">סה"כ כמות הצרופות (מסמכים שהועלו) עבור כל סוגי הנספחים במסך ספציפי (מעטפה) קטן מכמות הצרופות הנדרשת עבור הנספחים (לפי הגדרות המכרז) </w:t>
            </w:r>
          </w:p>
          <w:p w:rsidRPr="00C37C31" w:rsidR="00CF3A20" w:rsidP="00CF3A20" w:rsidRDefault="00CF3A20" w14:paraId="3517F750" w14:textId="6623ECC2">
            <w:pPr>
              <w:pStyle w:val="a3"/>
              <w:bidi/>
              <w:cnfStyle w:val="000000000000" w:firstRow="0" w:lastRow="0" w:firstColumn="0" w:lastColumn="0" w:oddVBand="0" w:evenVBand="0" w:oddHBand="0" w:evenHBand="0" w:firstRowFirstColumn="0" w:firstRowLastColumn="0" w:lastRowFirstColumn="0" w:lastRowLastColumn="0"/>
              <w:rPr>
                <w:rFonts w:cs="Arial"/>
                <w:lang w:bidi="he-IL"/>
              </w:rPr>
            </w:pPr>
            <w:r>
              <w:rPr>
                <w:rFonts w:hint="cs"/>
                <w:rtl/>
                <w:lang w:bidi="he-IL"/>
              </w:rPr>
              <w:t xml:space="preserve">הערה לצוות פיתוח </w:t>
            </w:r>
            <w:r>
              <w:rPr>
                <w:rtl/>
                <w:lang w:bidi="he-IL"/>
              </w:rPr>
              <w:t>–</w:t>
            </w:r>
            <w:r>
              <w:rPr>
                <w:rFonts w:hint="cs"/>
                <w:rtl/>
                <w:lang w:bidi="he-IL"/>
              </w:rPr>
              <w:t xml:space="preserve"> ניתן לספור סה"כ צרופות או לבדוק כמות צרופות לכל סוג נספח בודד</w:t>
            </w:r>
          </w:p>
          <w:p w:rsidRPr="00BC0981" w:rsidR="00CF3A20" w:rsidP="00CF3A20" w:rsidRDefault="00CF3A20" w14:paraId="566993EE" w14:textId="3B31D3D5">
            <w:pPr>
              <w:pStyle w:val="a3"/>
              <w:bidi/>
              <w:cnfStyle w:val="000000000000" w:firstRow="0" w:lastRow="0" w:firstColumn="0" w:lastColumn="0" w:oddVBand="0" w:evenVBand="0" w:oddHBand="0" w:evenHBand="0" w:firstRowFirstColumn="0" w:firstRowLastColumn="0" w:lastRowFirstColumn="0" w:lastRowLastColumn="0"/>
              <w:rPr>
                <w:rFonts w:cs="Arial"/>
                <w:b/>
                <w:bCs/>
                <w:lang w:bidi="he-IL"/>
              </w:rPr>
            </w:pPr>
            <w:r w:rsidRPr="00BC0981">
              <w:rPr>
                <w:rFonts w:hint="cs" w:cs="Arial"/>
                <w:b/>
                <w:bCs/>
                <w:rtl/>
                <w:lang w:bidi="he-IL"/>
              </w:rPr>
              <w:t xml:space="preserve">ובתנאי שלא מוצגת </w:t>
            </w:r>
            <w:r>
              <w:rPr>
                <w:rFonts w:hint="cs" w:cs="Arial"/>
                <w:b/>
                <w:bCs/>
                <w:rtl/>
                <w:lang w:bidi="he-IL"/>
              </w:rPr>
              <w:t>התראה</w:t>
            </w:r>
            <w:r w:rsidRPr="00BC0981">
              <w:rPr>
                <w:rFonts w:hint="cs" w:cs="Arial"/>
                <w:b/>
                <w:bCs/>
                <w:rtl/>
                <w:lang w:bidi="he-IL"/>
              </w:rPr>
              <w:t xml:space="preserve"> אחרת (חריגת נפח)</w:t>
            </w:r>
          </w:p>
          <w:p w:rsidRPr="00365CD6" w:rsidR="00CF3A20" w:rsidP="00CF3A20" w:rsidRDefault="00CF3A20" w14:paraId="737784F0" w14:textId="77777777">
            <w:pPr>
              <w:bidi/>
              <w:cnfStyle w:val="000000000000" w:firstRow="0" w:lastRow="0" w:firstColumn="0" w:lastColumn="0" w:oddVBand="0" w:evenVBand="0" w:oddHBand="0" w:evenHBand="0" w:firstRowFirstColumn="0" w:firstRowLastColumn="0" w:lastRowFirstColumn="0" w:lastRowLastColumn="0"/>
              <w:rPr>
                <w:rFonts w:cs="Arial"/>
                <w:b/>
                <w:bCs/>
                <w:rtl/>
                <w:lang w:bidi="he-IL"/>
              </w:rPr>
            </w:pPr>
            <w:r w:rsidRPr="00365CD6">
              <w:rPr>
                <w:rFonts w:hint="cs" w:cs="Arial"/>
                <w:b/>
                <w:bCs/>
                <w:rtl/>
                <w:lang w:bidi="he-IL"/>
              </w:rPr>
              <w:t>טריגר להופעה:</w:t>
            </w:r>
          </w:p>
          <w:p w:rsidRPr="0037250D" w:rsidR="00CF3A20" w:rsidP="00CF3A20" w:rsidRDefault="00CF3A20" w14:paraId="1F5C627B" w14:textId="3F13627B">
            <w:pPr>
              <w:pStyle w:val="a3"/>
              <w:numPr>
                <w:ilvl w:val="0"/>
                <w:numId w:val="29"/>
              </w:numPr>
              <w:bidi/>
              <w:cnfStyle w:val="000000000000" w:firstRow="0" w:lastRow="0" w:firstColumn="0" w:lastColumn="0" w:oddVBand="0" w:evenVBand="0" w:oddHBand="0" w:evenHBand="0" w:firstRowFirstColumn="0" w:firstRowLastColumn="0" w:lastRowFirstColumn="0" w:lastRowLastColumn="0"/>
              <w:rPr>
                <w:rFonts w:cs="Arial"/>
                <w:rtl/>
                <w:lang w:bidi="he-IL"/>
              </w:rPr>
            </w:pPr>
            <w:r>
              <w:rPr>
                <w:rFonts w:hint="cs" w:cs="Arial"/>
                <w:rtl/>
                <w:lang w:bidi="he-IL"/>
              </w:rPr>
              <w:t xml:space="preserve">בתהליך שמירה </w:t>
            </w:r>
            <w:r w:rsidRPr="002C7539">
              <w:rPr>
                <w:rFonts w:hint="cs" w:cs="Arial"/>
                <w:rtl/>
                <w:lang w:bidi="he-IL"/>
              </w:rPr>
              <w:t xml:space="preserve">מערכת זיהתה </w:t>
            </w:r>
            <w:r>
              <w:rPr>
                <w:rFonts w:hint="cs" w:cs="Arial"/>
                <w:rtl/>
                <w:lang w:bidi="he-IL"/>
              </w:rPr>
              <w:t>ש</w:t>
            </w:r>
            <w:r>
              <w:rPr>
                <w:rFonts w:hint="cs"/>
                <w:rtl/>
                <w:lang w:bidi="he-IL"/>
              </w:rPr>
              <w:t>סה"כ כמות הצרופות (מסמכים שהועלו) עבור כל סוגי הנספחים במסך ספציפי (מעטפה) קטן מכמות הצרופות הנדרשת עבור הנספחים (לפי הגדרות המכרז)</w:t>
            </w:r>
          </w:p>
        </w:tc>
      </w:tr>
      <w:tr w:rsidR="009A5CA2" w:rsidTr="00CF3A20" w14:paraId="1030626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rsidR="009A5CA2" w:rsidP="00CF3A20" w:rsidRDefault="009A5CA2" w14:paraId="694E7729" w14:textId="60BE4009">
            <w:pPr>
              <w:bidi/>
              <w:rPr>
                <w:rFonts w:cs="Arial"/>
                <w:rtl/>
                <w:lang w:bidi="he-IL"/>
              </w:rPr>
            </w:pPr>
            <w:r w:rsidRPr="00C26A19">
              <w:rPr>
                <w:rFonts w:hint="cs" w:cs="Arial"/>
                <w:b w:val="0"/>
                <w:bCs w:val="0"/>
                <w:rtl/>
                <w:lang w:bidi="he-IL"/>
              </w:rPr>
              <w:lastRenderedPageBreak/>
              <w:t>התרא</w:t>
            </w:r>
            <w:r w:rsidRPr="00C26A19" w:rsidR="00C26A19">
              <w:rPr>
                <w:rFonts w:hint="cs" w:cs="Arial"/>
                <w:b w:val="0"/>
                <w:bCs w:val="0"/>
                <w:rtl/>
                <w:lang w:bidi="he-IL"/>
              </w:rPr>
              <w:t xml:space="preserve">ת מערכת </w:t>
            </w:r>
            <w:r w:rsidR="004517E8">
              <w:rPr>
                <w:rFonts w:cs="Arial"/>
                <w:b w:val="0"/>
                <w:bCs w:val="0"/>
                <w:rtl/>
                <w:lang w:bidi="he-IL"/>
              </w:rPr>
              <w:t>–</w:t>
            </w:r>
            <w:r w:rsidR="004517E8">
              <w:rPr>
                <w:rFonts w:hint="cs" w:cs="Arial"/>
                <w:b w:val="0"/>
                <w:bCs w:val="0"/>
                <w:rtl/>
                <w:lang w:bidi="he-IL"/>
              </w:rPr>
              <w:t xml:space="preserve"> יש לקרוא ולאשר את כל המסמכים</w:t>
            </w:r>
          </w:p>
          <w:p w:rsidRPr="00C26A19" w:rsidR="002578BB" w:rsidP="002578BB" w:rsidRDefault="002578BB" w14:paraId="0CCB74BC" w14:textId="5F6464EB">
            <w:pPr>
              <w:bidi/>
              <w:rPr>
                <w:rFonts w:cs="Arial"/>
                <w:b w:val="0"/>
                <w:bCs w:val="0"/>
                <w:rtl/>
                <w:lang w:bidi="he-IL"/>
              </w:rPr>
            </w:pPr>
            <w:commentRangeStart w:id="31"/>
            <w:r w:rsidRPr="002578BB">
              <w:rPr>
                <w:rFonts w:cs="Arial"/>
                <w:noProof/>
                <w:rtl/>
                <w:lang w:bidi="he-IL"/>
              </w:rPr>
              <w:drawing>
                <wp:inline distT="0" distB="0" distL="0" distR="0" wp14:anchorId="29807CBD" wp14:editId="413E31AE">
                  <wp:extent cx="1339919" cy="234962"/>
                  <wp:effectExtent l="0" t="0" r="0" b="0"/>
                  <wp:docPr id="977703663" name="Picture 97770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03663" name=""/>
                          <pic:cNvPicPr/>
                        </pic:nvPicPr>
                        <pic:blipFill>
                          <a:blip r:embed="rId109"/>
                          <a:stretch>
                            <a:fillRect/>
                          </a:stretch>
                        </pic:blipFill>
                        <pic:spPr>
                          <a:xfrm>
                            <a:off x="0" y="0"/>
                            <a:ext cx="1339919" cy="234962"/>
                          </a:xfrm>
                          <a:prstGeom prst="rect">
                            <a:avLst/>
                          </a:prstGeom>
                        </pic:spPr>
                      </pic:pic>
                    </a:graphicData>
                  </a:graphic>
                </wp:inline>
              </w:drawing>
            </w:r>
            <w:commentRangeEnd w:id="31"/>
            <w:r w:rsidR="004517E8">
              <w:rPr>
                <w:rStyle w:val="af0"/>
                <w:b w:val="0"/>
                <w:bCs w:val="0"/>
                <w:rtl/>
              </w:rPr>
              <w:commentReference w:id="31"/>
            </w:r>
          </w:p>
        </w:tc>
        <w:tc>
          <w:tcPr>
            <w:tcW w:w="1843" w:type="dxa"/>
          </w:tcPr>
          <w:p w:rsidR="009A5CA2" w:rsidP="00CF3A20" w:rsidRDefault="004517E8" w14:paraId="7449FF59" w14:textId="133F0564">
            <w:pPr>
              <w:bidi/>
              <w:cnfStyle w:val="000000100000" w:firstRow="0" w:lastRow="0" w:firstColumn="0" w:lastColumn="0" w:oddVBand="0" w:evenVBand="0" w:oddHBand="1" w:evenHBand="0" w:firstRowFirstColumn="0" w:firstRowLastColumn="0" w:lastRowFirstColumn="0" w:lastRowLastColumn="0"/>
              <w:rPr>
                <w:rtl/>
                <w:lang w:bidi="he-IL"/>
              </w:rPr>
            </w:pPr>
            <w:proofErr w:type="spellStart"/>
            <w:r>
              <w:rPr>
                <w:rFonts w:hint="cs"/>
                <w:rtl/>
                <w:lang w:bidi="he-IL"/>
              </w:rPr>
              <w:t>איקון</w:t>
            </w:r>
            <w:proofErr w:type="spellEnd"/>
            <w:r>
              <w:rPr>
                <w:rFonts w:hint="cs"/>
                <w:rtl/>
                <w:lang w:bidi="he-IL"/>
              </w:rPr>
              <w:t xml:space="preserve"> + טקסט</w:t>
            </w:r>
          </w:p>
        </w:tc>
        <w:tc>
          <w:tcPr>
            <w:tcW w:w="2552" w:type="dxa"/>
          </w:tcPr>
          <w:p w:rsidRPr="001C7A41" w:rsidR="009A5CA2" w:rsidP="00CF3A20" w:rsidRDefault="004517E8" w14:paraId="55D5FC3B" w14:textId="5D734496">
            <w:pPr>
              <w:bidi/>
              <w:cnfStyle w:val="000000100000" w:firstRow="0" w:lastRow="0" w:firstColumn="0" w:lastColumn="0" w:oddVBand="0" w:evenVBand="0" w:oddHBand="1" w:evenHBand="0" w:firstRowFirstColumn="0" w:firstRowLastColumn="0" w:lastRowFirstColumn="0" w:lastRowLastColumn="0"/>
              <w:rPr>
                <w:highlight w:val="yellow"/>
                <w:rtl/>
                <w:lang w:bidi="he-IL"/>
              </w:rPr>
            </w:pPr>
            <w:r w:rsidRPr="001C7A41">
              <w:rPr>
                <w:rFonts w:hint="cs"/>
                <w:highlight w:val="yellow"/>
                <w:rtl/>
                <w:lang w:bidi="he-IL"/>
              </w:rPr>
              <w:t>להשלים</w:t>
            </w:r>
          </w:p>
        </w:tc>
        <w:tc>
          <w:tcPr>
            <w:tcW w:w="3967" w:type="dxa"/>
          </w:tcPr>
          <w:p w:rsidR="005338C9" w:rsidP="005338C9" w:rsidRDefault="005338C9" w14:paraId="7BDC9C8D" w14:textId="77777777">
            <w:pPr>
              <w:bidi/>
              <w:cnfStyle w:val="000000100000" w:firstRow="0" w:lastRow="0" w:firstColumn="0" w:lastColumn="0" w:oddVBand="0" w:evenVBand="0" w:oddHBand="1" w:evenHBand="0" w:firstRowFirstColumn="0" w:firstRowLastColumn="0" w:lastRowFirstColumn="0" w:lastRowLastColumn="0"/>
              <w:rPr>
                <w:b/>
                <w:bCs/>
                <w:rtl/>
                <w:lang w:bidi="he-IL"/>
              </w:rPr>
            </w:pPr>
            <w:r>
              <w:rPr>
                <w:rFonts w:hint="cs"/>
                <w:b/>
                <w:bCs/>
                <w:rtl/>
                <w:lang w:bidi="he-IL"/>
              </w:rPr>
              <w:t>טקסט התראה:</w:t>
            </w:r>
          </w:p>
          <w:p w:rsidRPr="003479C8" w:rsidR="009A5CA2" w:rsidP="005338C9" w:rsidRDefault="005338C9" w14:paraId="649C9927" w14:textId="77777777">
            <w:pPr>
              <w:pStyle w:val="a3"/>
              <w:numPr>
                <w:ilvl w:val="0"/>
                <w:numId w:val="29"/>
              </w:numPr>
              <w:bidi/>
              <w:cnfStyle w:val="000000100000" w:firstRow="0" w:lastRow="0" w:firstColumn="0" w:lastColumn="0" w:oddVBand="0" w:evenVBand="0" w:oddHBand="1" w:evenHBand="0" w:firstRowFirstColumn="0" w:firstRowLastColumn="0" w:lastRowFirstColumn="0" w:lastRowLastColumn="0"/>
              <w:rPr>
                <w:b/>
                <w:bCs/>
                <w:lang w:bidi="he-IL"/>
              </w:rPr>
            </w:pPr>
            <w:r>
              <w:rPr>
                <w:rFonts w:hint="cs"/>
                <w:rtl/>
                <w:lang w:bidi="he-IL"/>
              </w:rPr>
              <w:t>יש לקרוא ולאשר את כל המסמכים</w:t>
            </w:r>
          </w:p>
          <w:p w:rsidR="003479C8" w:rsidP="003479C8" w:rsidRDefault="003479C8" w14:paraId="348AF717"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מופיע במסך: </w:t>
            </w:r>
            <w:r>
              <w:rPr>
                <w:rFonts w:hint="cs"/>
                <w:rtl/>
                <w:lang w:bidi="he-IL"/>
              </w:rPr>
              <w:t>אישור תנאים</w:t>
            </w:r>
          </w:p>
          <w:p w:rsidR="003479C8" w:rsidP="003479C8" w:rsidRDefault="003479C8" w14:paraId="5235FB6E"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30617B">
              <w:rPr>
                <w:rFonts w:hint="cs"/>
                <w:b/>
                <w:bCs/>
                <w:rtl/>
                <w:lang w:bidi="he-IL"/>
              </w:rPr>
              <w:t>מצבים בהם מופיע</w:t>
            </w:r>
            <w:r>
              <w:rPr>
                <w:rFonts w:hint="cs"/>
                <w:b/>
                <w:bCs/>
                <w:rtl/>
                <w:lang w:bidi="he-IL"/>
              </w:rPr>
              <w:t xml:space="preserve">: </w:t>
            </w:r>
          </w:p>
          <w:p w:rsidRPr="00D24235" w:rsidR="003479C8" w:rsidP="003479C8" w:rsidRDefault="003479C8" w14:paraId="2B029123" w14:textId="7717D027">
            <w:pPr>
              <w:pStyle w:val="a3"/>
              <w:numPr>
                <w:ilvl w:val="0"/>
                <w:numId w:val="29"/>
              </w:numPr>
              <w:bidi/>
              <w:cnfStyle w:val="000000100000" w:firstRow="0" w:lastRow="0" w:firstColumn="0" w:lastColumn="0" w:oddVBand="0" w:evenVBand="0" w:oddHBand="1" w:evenHBand="0" w:firstRowFirstColumn="0" w:firstRowLastColumn="0" w:lastRowFirstColumn="0" w:lastRowLastColumn="0"/>
              <w:rPr>
                <w:b/>
                <w:bCs/>
                <w:lang w:bidi="he-IL"/>
              </w:rPr>
            </w:pPr>
            <w:r>
              <w:rPr>
                <w:rFonts w:hint="cs"/>
                <w:rtl/>
                <w:lang w:bidi="he-IL"/>
              </w:rPr>
              <w:t xml:space="preserve">קיימים מסמכים </w:t>
            </w:r>
            <w:r w:rsidR="00623E97">
              <w:rPr>
                <w:rFonts w:hint="cs"/>
                <w:rtl/>
                <w:lang w:bidi="he-IL"/>
              </w:rPr>
              <w:t>ללא</w:t>
            </w:r>
            <w:r w:rsidR="00D24235">
              <w:rPr>
                <w:rFonts w:hint="cs"/>
                <w:rtl/>
                <w:lang w:bidi="he-IL"/>
              </w:rPr>
              <w:t xml:space="preserve"> אישור קריאה</w:t>
            </w:r>
          </w:p>
          <w:p w:rsidRPr="00365CD6" w:rsidR="00D24235" w:rsidP="00D24235" w:rsidRDefault="00D24235" w14:paraId="4692D351" w14:textId="77777777">
            <w:pPr>
              <w:bidi/>
              <w:cnfStyle w:val="000000100000" w:firstRow="0" w:lastRow="0" w:firstColumn="0" w:lastColumn="0" w:oddVBand="0" w:evenVBand="0" w:oddHBand="1" w:evenHBand="0" w:firstRowFirstColumn="0" w:firstRowLastColumn="0" w:lastRowFirstColumn="0" w:lastRowLastColumn="0"/>
              <w:rPr>
                <w:rFonts w:cs="Arial"/>
                <w:b/>
                <w:bCs/>
                <w:rtl/>
                <w:lang w:bidi="he-IL"/>
              </w:rPr>
            </w:pPr>
            <w:r w:rsidRPr="00365CD6">
              <w:rPr>
                <w:rFonts w:hint="cs" w:cs="Arial"/>
                <w:b/>
                <w:bCs/>
                <w:rtl/>
                <w:lang w:bidi="he-IL"/>
              </w:rPr>
              <w:t>טריגר להופעה:</w:t>
            </w:r>
          </w:p>
          <w:p w:rsidRPr="00D24235" w:rsidR="00D24235" w:rsidP="00D24235" w:rsidRDefault="00D24235" w14:paraId="0D3A49DD" w14:textId="3FA77977">
            <w:pPr>
              <w:pStyle w:val="a3"/>
              <w:numPr>
                <w:ilvl w:val="0"/>
                <w:numId w:val="29"/>
              </w:numPr>
              <w:bidi/>
              <w:cnfStyle w:val="000000100000" w:firstRow="0" w:lastRow="0" w:firstColumn="0" w:lastColumn="0" w:oddVBand="0" w:evenVBand="0" w:oddHBand="1" w:evenHBand="0" w:firstRowFirstColumn="0" w:firstRowLastColumn="0" w:lastRowFirstColumn="0" w:lastRowLastColumn="0"/>
              <w:rPr>
                <w:b/>
                <w:bCs/>
                <w:rtl/>
                <w:lang w:bidi="he-IL"/>
              </w:rPr>
            </w:pPr>
            <w:r w:rsidRPr="00D24235">
              <w:rPr>
                <w:rFonts w:hint="cs" w:cs="Arial"/>
                <w:rtl/>
                <w:lang w:bidi="he-IL"/>
              </w:rPr>
              <w:t>בתהליך שמירה מערכת זיהתה ש</w:t>
            </w:r>
            <w:r>
              <w:rPr>
                <w:rFonts w:hint="cs"/>
                <w:rtl/>
                <w:lang w:bidi="he-IL"/>
              </w:rPr>
              <w:t xml:space="preserve"> קיימים מסמכים </w:t>
            </w:r>
            <w:r w:rsidR="00623E97">
              <w:rPr>
                <w:rFonts w:hint="cs"/>
                <w:rtl/>
                <w:lang w:bidi="he-IL"/>
              </w:rPr>
              <w:t>ללא</w:t>
            </w:r>
            <w:r>
              <w:rPr>
                <w:rFonts w:hint="cs"/>
                <w:rtl/>
                <w:lang w:bidi="he-IL"/>
              </w:rPr>
              <w:t xml:space="preserve"> אישור קריאה</w:t>
            </w:r>
          </w:p>
        </w:tc>
      </w:tr>
      <w:tr w:rsidR="00CF3A20" w:rsidTr="00CF3A20" w14:paraId="231C52CF" w14:textId="77777777">
        <w:tc>
          <w:tcPr>
            <w:cnfStyle w:val="001000000000" w:firstRow="0" w:lastRow="0" w:firstColumn="1" w:lastColumn="0" w:oddVBand="0" w:evenVBand="0" w:oddHBand="0" w:evenHBand="0" w:firstRowFirstColumn="0" w:firstRowLastColumn="0" w:lastRowFirstColumn="0" w:lastRowLastColumn="0"/>
            <w:tcW w:w="2401" w:type="dxa"/>
          </w:tcPr>
          <w:p w:rsidR="00CF3A20" w:rsidP="00CF3A20" w:rsidRDefault="00CF3A20" w14:paraId="4DEF5577" w14:textId="6D5737E1">
            <w:pPr>
              <w:bidi/>
              <w:rPr>
                <w:rFonts w:cs="Arial"/>
                <w:rtl/>
                <w:lang w:bidi="he-IL"/>
              </w:rPr>
            </w:pPr>
            <w:r>
              <w:rPr>
                <w:rFonts w:hint="cs" w:cs="Arial"/>
                <w:b w:val="0"/>
                <w:bCs w:val="0"/>
                <w:rtl/>
                <w:lang w:bidi="he-IL"/>
              </w:rPr>
              <w:t xml:space="preserve">התראת מערכת </w:t>
            </w:r>
            <w:r>
              <w:rPr>
                <w:rFonts w:cs="Arial"/>
                <w:b w:val="0"/>
                <w:bCs w:val="0"/>
                <w:rtl/>
                <w:lang w:bidi="he-IL"/>
              </w:rPr>
              <w:t>–</w:t>
            </w:r>
            <w:r>
              <w:rPr>
                <w:rFonts w:hint="cs" w:cs="Arial"/>
                <w:b w:val="0"/>
                <w:bCs w:val="0"/>
                <w:rtl/>
                <w:lang w:bidi="he-IL"/>
              </w:rPr>
              <w:t xml:space="preserve"> עדכון הצעה במסך סיכום ואישור</w:t>
            </w:r>
          </w:p>
          <w:p w:rsidRPr="0027756D" w:rsidR="00CF3A20" w:rsidP="00CF3A20" w:rsidRDefault="00CF3A20" w14:paraId="6E158724" w14:textId="6749F322">
            <w:pPr>
              <w:bidi/>
              <w:rPr>
                <w:rFonts w:cs="Arial"/>
                <w:b w:val="0"/>
                <w:bCs w:val="0"/>
                <w:rtl/>
                <w:lang w:bidi="he-IL"/>
              </w:rPr>
            </w:pPr>
            <w:commentRangeStart w:id="32"/>
            <w:r w:rsidRPr="00D80CE2">
              <w:rPr>
                <w:rFonts w:cs="Arial"/>
                <w:noProof/>
                <w:rtl/>
                <w:lang w:bidi="he-IL"/>
              </w:rPr>
              <w:drawing>
                <wp:inline distT="0" distB="0" distL="0" distR="0" wp14:anchorId="1B014748" wp14:editId="6DDAE5DD">
                  <wp:extent cx="1319232" cy="120650"/>
                  <wp:effectExtent l="0" t="0" r="0" b="0"/>
                  <wp:docPr id="988646336" name="Picture 98864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6336" name=""/>
                          <pic:cNvPicPr/>
                        </pic:nvPicPr>
                        <pic:blipFill>
                          <a:blip r:embed="rId110"/>
                          <a:stretch>
                            <a:fillRect/>
                          </a:stretch>
                        </pic:blipFill>
                        <pic:spPr>
                          <a:xfrm>
                            <a:off x="0" y="0"/>
                            <a:ext cx="1836190" cy="167928"/>
                          </a:xfrm>
                          <a:prstGeom prst="rect">
                            <a:avLst/>
                          </a:prstGeom>
                        </pic:spPr>
                      </pic:pic>
                    </a:graphicData>
                  </a:graphic>
                </wp:inline>
              </w:drawing>
            </w:r>
            <w:commentRangeEnd w:id="32"/>
            <w:r>
              <w:rPr>
                <w:rStyle w:val="af0"/>
                <w:b w:val="0"/>
                <w:bCs w:val="0"/>
                <w:rtl/>
              </w:rPr>
              <w:commentReference w:id="32"/>
            </w:r>
          </w:p>
        </w:tc>
        <w:tc>
          <w:tcPr>
            <w:tcW w:w="1843" w:type="dxa"/>
          </w:tcPr>
          <w:p w:rsidR="00CF3A20" w:rsidP="00CF3A20" w:rsidRDefault="00CF3A20" w14:paraId="4AEE62F1" w14:textId="6F199645">
            <w:pPr>
              <w:bidi/>
              <w:cnfStyle w:val="000000000000" w:firstRow="0" w:lastRow="0" w:firstColumn="0" w:lastColumn="0" w:oddVBand="0" w:evenVBand="0" w:oddHBand="0" w:evenHBand="0" w:firstRowFirstColumn="0" w:firstRowLastColumn="0" w:lastRowFirstColumn="0" w:lastRowLastColumn="0"/>
              <w:rPr>
                <w:rtl/>
                <w:lang w:bidi="he-IL"/>
              </w:rPr>
            </w:pPr>
            <w:proofErr w:type="spellStart"/>
            <w:r>
              <w:rPr>
                <w:rFonts w:hint="cs"/>
                <w:rtl/>
                <w:lang w:bidi="he-IL"/>
              </w:rPr>
              <w:t>איקון</w:t>
            </w:r>
            <w:proofErr w:type="spellEnd"/>
            <w:r>
              <w:rPr>
                <w:rFonts w:hint="cs"/>
                <w:rtl/>
                <w:lang w:bidi="he-IL"/>
              </w:rPr>
              <w:t xml:space="preserve"> + טקסט</w:t>
            </w:r>
          </w:p>
        </w:tc>
        <w:tc>
          <w:tcPr>
            <w:tcW w:w="2552" w:type="dxa"/>
          </w:tcPr>
          <w:p w:rsidRPr="001C7A41" w:rsidR="00CF3A20" w:rsidP="00CF3A20" w:rsidRDefault="00CF3A20" w14:paraId="3656A2ED" w14:textId="43A6C6BC">
            <w:pPr>
              <w:bidi/>
              <w:cnfStyle w:val="000000000000" w:firstRow="0" w:lastRow="0" w:firstColumn="0" w:lastColumn="0" w:oddVBand="0" w:evenVBand="0" w:oddHBand="0" w:evenHBand="0" w:firstRowFirstColumn="0" w:firstRowLastColumn="0" w:lastRowFirstColumn="0" w:lastRowLastColumn="0"/>
              <w:rPr>
                <w:highlight w:val="yellow"/>
                <w:rtl/>
                <w:lang w:bidi="he-IL"/>
              </w:rPr>
            </w:pPr>
            <w:r w:rsidRPr="001C7A41">
              <w:rPr>
                <w:rFonts w:hint="cs"/>
                <w:highlight w:val="yellow"/>
                <w:rtl/>
                <w:lang w:bidi="he-IL"/>
              </w:rPr>
              <w:t>להשלים</w:t>
            </w:r>
          </w:p>
        </w:tc>
        <w:tc>
          <w:tcPr>
            <w:tcW w:w="3967" w:type="dxa"/>
          </w:tcPr>
          <w:p w:rsidR="00CF3A20" w:rsidP="00CF3A20" w:rsidRDefault="00CF3A20" w14:paraId="390EDF60" w14:textId="4FAA6FF2">
            <w:pPr>
              <w:bidi/>
              <w:cnfStyle w:val="000000000000" w:firstRow="0" w:lastRow="0" w:firstColumn="0" w:lastColumn="0" w:oddVBand="0" w:evenVBand="0" w:oddHBand="0" w:evenHBand="0" w:firstRowFirstColumn="0" w:firstRowLastColumn="0" w:lastRowFirstColumn="0" w:lastRowLastColumn="0"/>
              <w:rPr>
                <w:b/>
                <w:bCs/>
                <w:rtl/>
                <w:lang w:bidi="he-IL"/>
              </w:rPr>
            </w:pPr>
            <w:r>
              <w:rPr>
                <w:rFonts w:hint="cs"/>
                <w:b/>
                <w:bCs/>
                <w:rtl/>
                <w:lang w:bidi="he-IL"/>
              </w:rPr>
              <w:t>טקסט התראה:</w:t>
            </w:r>
          </w:p>
          <w:p w:rsidR="00CF3A20" w:rsidP="00CF3A20" w:rsidRDefault="00CF3A20" w14:paraId="0A9C49E8" w14:textId="5E9864D3">
            <w:pPr>
              <w:pStyle w:val="a3"/>
              <w:numPr>
                <w:ilvl w:val="0"/>
                <w:numId w:val="29"/>
              </w:numPr>
              <w:bidi/>
              <w:cnfStyle w:val="000000000000" w:firstRow="0" w:lastRow="0" w:firstColumn="0" w:lastColumn="0" w:oddVBand="0" w:evenVBand="0" w:oddHBand="0" w:evenHBand="0" w:firstRowFirstColumn="0" w:firstRowLastColumn="0" w:lastRowFirstColumn="0" w:lastRowLastColumn="0"/>
              <w:rPr>
                <w:rtl/>
                <w:lang w:bidi="he-IL"/>
              </w:rPr>
            </w:pPr>
            <w:r w:rsidRPr="00635886">
              <w:rPr>
                <w:rFonts w:cs="Arial"/>
                <w:rtl/>
                <w:lang w:bidi="he-IL"/>
              </w:rPr>
              <w:t>שמירת נתונים והגשת הצעה מעודכנת מתאפשרים רק במסך סיכום ואישור</w:t>
            </w:r>
            <w:r>
              <w:rPr>
                <w:rFonts w:hint="cs"/>
                <w:rtl/>
                <w:lang w:bidi="he-IL"/>
              </w:rPr>
              <w:t>.</w:t>
            </w:r>
          </w:p>
          <w:p w:rsidR="00CF3A20" w:rsidP="00CF3A20" w:rsidRDefault="00CF3A20" w14:paraId="74CB60A2" w14:textId="4E71816A">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מופיע במסך: </w:t>
            </w:r>
            <w:r w:rsidRPr="00247431" w:rsidR="00247431">
              <w:rPr>
                <w:rFonts w:hint="cs"/>
                <w:rtl/>
                <w:lang w:bidi="he-IL"/>
              </w:rPr>
              <w:t>אישור תנאים</w:t>
            </w:r>
            <w:r w:rsidR="00247431">
              <w:rPr>
                <w:rFonts w:hint="cs"/>
                <w:b/>
                <w:bCs/>
                <w:rtl/>
                <w:lang w:bidi="he-IL"/>
              </w:rPr>
              <w:t xml:space="preserve">, </w:t>
            </w:r>
            <w:r>
              <w:rPr>
                <w:rFonts w:hint="cs"/>
                <w:rtl/>
                <w:lang w:bidi="he-IL"/>
              </w:rPr>
              <w:t>אנשי קשר, מעטפה 1, מעטפה 2 (במקרה וקיימת)</w:t>
            </w:r>
          </w:p>
          <w:p w:rsidR="00CF3A20" w:rsidP="00CF3A20" w:rsidRDefault="00CF3A20" w14:paraId="320FDBA3" w14:textId="77777777">
            <w:pPr>
              <w:bidi/>
              <w:cnfStyle w:val="000000000000" w:firstRow="0" w:lastRow="0" w:firstColumn="0" w:lastColumn="0" w:oddVBand="0" w:evenVBand="0" w:oddHBand="0" w:evenHBand="0" w:firstRowFirstColumn="0" w:firstRowLastColumn="0" w:lastRowFirstColumn="0" w:lastRowLastColumn="0"/>
              <w:rPr>
                <w:rtl/>
                <w:lang w:bidi="he-IL"/>
              </w:rPr>
            </w:pPr>
          </w:p>
          <w:p w:rsidRPr="0001253C" w:rsidR="00CF3A20" w:rsidP="00CF3A20" w:rsidRDefault="00CF3A20" w14:paraId="34B51CBD" w14:textId="7AD92FB1">
            <w:pPr>
              <w:bidi/>
              <w:cnfStyle w:val="000000000000" w:firstRow="0" w:lastRow="0" w:firstColumn="0" w:lastColumn="0" w:oddVBand="0" w:evenVBand="0" w:oddHBand="0" w:evenHBand="0" w:firstRowFirstColumn="0" w:firstRowLastColumn="0" w:lastRowFirstColumn="0" w:lastRowLastColumn="0"/>
              <w:rPr>
                <w:rtl/>
                <w:lang w:bidi="he-IL"/>
              </w:rPr>
            </w:pPr>
            <w:r w:rsidRPr="0030617B">
              <w:rPr>
                <w:rFonts w:hint="cs"/>
                <w:b/>
                <w:bCs/>
                <w:rtl/>
                <w:lang w:bidi="he-IL"/>
              </w:rPr>
              <w:t>מצבים בהם מופיע</w:t>
            </w:r>
            <w:r>
              <w:rPr>
                <w:rFonts w:hint="cs"/>
                <w:b/>
                <w:bCs/>
                <w:rtl/>
                <w:lang w:bidi="he-IL"/>
              </w:rPr>
              <w:t xml:space="preserve">: </w:t>
            </w:r>
            <w:r w:rsidRPr="0001253C">
              <w:rPr>
                <w:rFonts w:hint="cs"/>
                <w:rtl/>
                <w:lang w:bidi="he-IL"/>
              </w:rPr>
              <w:t>תמיד</w:t>
            </w:r>
          </w:p>
        </w:tc>
      </w:tr>
    </w:tbl>
    <w:p w:rsidR="00014D27" w:rsidP="00014D27" w:rsidRDefault="00014D27" w14:paraId="20C095F1" w14:textId="77777777">
      <w:pPr>
        <w:bidi/>
        <w:rPr>
          <w:rtl/>
          <w:lang w:bidi="he-IL"/>
        </w:rPr>
      </w:pPr>
    </w:p>
    <w:p w:rsidR="00944892" w:rsidP="00944892" w:rsidRDefault="0087019C" w14:paraId="5178BBCA" w14:textId="1D9D0F96">
      <w:pPr>
        <w:pStyle w:val="2"/>
        <w:bidi/>
        <w:rPr>
          <w:rtl/>
          <w:lang w:bidi="he-IL"/>
        </w:rPr>
      </w:pPr>
      <w:bookmarkStart w:name="_Toc153118402" w:id="33"/>
      <w:r>
        <w:rPr>
          <w:rFonts w:hint="cs"/>
          <w:rtl/>
          <w:lang w:bidi="he-IL"/>
        </w:rPr>
        <w:t>סרגל ימני</w:t>
      </w:r>
      <w:r w:rsidR="00944892">
        <w:rPr>
          <w:rFonts w:hint="cs"/>
          <w:rtl/>
          <w:lang w:bidi="he-IL"/>
        </w:rPr>
        <w:t xml:space="preserve"> </w:t>
      </w:r>
      <w:r>
        <w:rPr>
          <w:rFonts w:hint="cs"/>
          <w:rtl/>
          <w:lang w:bidi="he-IL"/>
        </w:rPr>
        <w:t>ב</w:t>
      </w:r>
      <w:r w:rsidR="00944892">
        <w:rPr>
          <w:rFonts w:hint="cs"/>
          <w:rtl/>
          <w:lang w:bidi="he-IL"/>
        </w:rPr>
        <w:t>מסכים בהם מתבצע תהליך הגשת הצעה למכרז</w:t>
      </w:r>
      <w:bookmarkEnd w:id="33"/>
    </w:p>
    <w:p w:rsidRPr="00B07579" w:rsidR="00944892" w:rsidP="00944892" w:rsidRDefault="00944892" w14:paraId="1FC91950" w14:textId="77777777">
      <w:pPr>
        <w:bidi/>
        <w:rPr>
          <w:rtl/>
          <w:lang w:bidi="he-IL"/>
        </w:rPr>
      </w:pPr>
      <w:r>
        <w:rPr>
          <w:rFonts w:hint="cs"/>
          <w:rtl/>
          <w:lang w:bidi="he-IL"/>
        </w:rPr>
        <w:t xml:space="preserve">מופיע בכל המסכים בהם מתבצע מילוי הצעה כמענה למכרז: אנשי קשר, מעטפה 1, מעטפה 2, סיכום ואישור </w:t>
      </w:r>
    </w:p>
    <w:p w:rsidR="00944892" w:rsidP="00944892" w:rsidRDefault="00944892" w14:paraId="63FBE478" w14:textId="0D7C184D">
      <w:pPr>
        <w:bidi/>
        <w:rPr>
          <w:rtl/>
          <w:lang w:bidi="he-IL"/>
        </w:rPr>
      </w:pPr>
      <w:r>
        <w:rPr>
          <w:rFonts w:hint="cs"/>
          <w:rtl/>
          <w:lang w:bidi="he-IL"/>
        </w:rPr>
        <w:t xml:space="preserve">כפתורים המופיעים </w:t>
      </w:r>
      <w:r w:rsidR="00904AED">
        <w:rPr>
          <w:rFonts w:hint="cs"/>
          <w:rtl/>
          <w:lang w:bidi="he-IL"/>
        </w:rPr>
        <w:t>בצידו הימני בכל מסך (פרט למסך בית)</w:t>
      </w:r>
      <w:r>
        <w:rPr>
          <w:rFonts w:hint="cs"/>
          <w:rtl/>
          <w:lang w:bidi="he-IL"/>
        </w:rPr>
        <w:t xml:space="preserve"> </w:t>
      </w:r>
      <w:r w:rsidR="003C698B">
        <w:rPr>
          <w:rFonts w:hint="cs"/>
          <w:rtl/>
          <w:lang w:bidi="he-IL"/>
        </w:rPr>
        <w:t>ו</w:t>
      </w:r>
      <w:r>
        <w:rPr>
          <w:rFonts w:hint="cs"/>
          <w:rtl/>
          <w:lang w:bidi="he-IL"/>
        </w:rPr>
        <w:t xml:space="preserve">משתנים בהתאם לסטטוס </w:t>
      </w:r>
      <w:r w:rsidR="003C698B">
        <w:rPr>
          <w:rFonts w:hint="cs"/>
          <w:rtl/>
          <w:lang w:bidi="he-IL"/>
        </w:rPr>
        <w:t xml:space="preserve">מילוי נתונים </w:t>
      </w:r>
      <w:r w:rsidR="002676F8">
        <w:rPr>
          <w:rFonts w:hint="cs"/>
          <w:rtl/>
          <w:lang w:bidi="he-IL"/>
        </w:rPr>
        <w:t>המוגדרים בכל</w:t>
      </w:r>
      <w:r w:rsidR="00495490">
        <w:rPr>
          <w:rFonts w:hint="cs"/>
          <w:rtl/>
          <w:lang w:bidi="he-IL"/>
        </w:rPr>
        <w:t xml:space="preserve"> שלב </w:t>
      </w:r>
      <w:r w:rsidR="00524559">
        <w:rPr>
          <w:rFonts w:hint="cs"/>
          <w:rtl/>
          <w:lang w:bidi="he-IL"/>
        </w:rPr>
        <w:t xml:space="preserve">של מילוי </w:t>
      </w:r>
      <w:r>
        <w:rPr>
          <w:rFonts w:hint="cs"/>
          <w:rtl/>
          <w:lang w:bidi="he-IL"/>
        </w:rPr>
        <w:t>ההצעה. להלן פירוט:</w:t>
      </w:r>
    </w:p>
    <w:p w:rsidR="00064992" w:rsidP="00F161F7" w:rsidRDefault="002F662E" w14:paraId="4A907C09" w14:textId="474ABD94">
      <w:pPr>
        <w:bidi/>
        <w:rPr>
          <w:rtl/>
          <w:lang w:bidi="he-IL"/>
        </w:rPr>
      </w:pPr>
      <w:r w:rsidRPr="002F662E">
        <w:rPr>
          <w:rFonts w:cs="Arial"/>
          <w:noProof/>
          <w:rtl/>
          <w:lang w:bidi="he-IL"/>
        </w:rPr>
        <w:lastRenderedPageBreak/>
        <w:drawing>
          <wp:inline distT="0" distB="0" distL="0" distR="0" wp14:anchorId="1957B361" wp14:editId="5455E977">
            <wp:extent cx="1022402" cy="1881655"/>
            <wp:effectExtent l="0" t="0" r="6350" b="4445"/>
            <wp:docPr id="1113376368" name="Picture 1113376368"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76368" name="Picture 1" descr="A screen shot of a phone&#10;&#10;Description automatically generated"/>
                    <pic:cNvPicPr/>
                  </pic:nvPicPr>
                  <pic:blipFill>
                    <a:blip r:embed="rId111"/>
                    <a:stretch>
                      <a:fillRect/>
                    </a:stretch>
                  </pic:blipFill>
                  <pic:spPr>
                    <a:xfrm>
                      <a:off x="0" y="0"/>
                      <a:ext cx="1032521" cy="1900278"/>
                    </a:xfrm>
                    <a:prstGeom prst="rect">
                      <a:avLst/>
                    </a:prstGeom>
                  </pic:spPr>
                </pic:pic>
              </a:graphicData>
            </a:graphic>
          </wp:inline>
        </w:drawing>
      </w:r>
      <w:r w:rsidR="00F161F7">
        <w:rPr>
          <w:rFonts w:hint="cs"/>
          <w:rtl/>
          <w:lang w:bidi="he-IL"/>
        </w:rPr>
        <w:t xml:space="preserve">  </w:t>
      </w:r>
      <w:r w:rsidRPr="002F662E">
        <w:rPr>
          <w:rFonts w:cs="Arial"/>
          <w:noProof/>
          <w:rtl/>
          <w:lang w:bidi="he-IL"/>
        </w:rPr>
        <w:drawing>
          <wp:inline distT="0" distB="0" distL="0" distR="0" wp14:anchorId="38825B2F" wp14:editId="4407CD3B">
            <wp:extent cx="1046758" cy="1865799"/>
            <wp:effectExtent l="0" t="0" r="1270" b="1270"/>
            <wp:docPr id="115721204" name="Picture 11572120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1204" name="Picture 1" descr="A screenshot of a phone&#10;&#10;Description automatically generated"/>
                    <pic:cNvPicPr/>
                  </pic:nvPicPr>
                  <pic:blipFill>
                    <a:blip r:embed="rId112"/>
                    <a:stretch>
                      <a:fillRect/>
                    </a:stretch>
                  </pic:blipFill>
                  <pic:spPr>
                    <a:xfrm>
                      <a:off x="0" y="0"/>
                      <a:ext cx="1060298" cy="1889933"/>
                    </a:xfrm>
                    <a:prstGeom prst="rect">
                      <a:avLst/>
                    </a:prstGeom>
                  </pic:spPr>
                </pic:pic>
              </a:graphicData>
            </a:graphic>
          </wp:inline>
        </w:drawing>
      </w:r>
      <w:r w:rsidR="00F161F7">
        <w:rPr>
          <w:rFonts w:hint="cs"/>
          <w:rtl/>
          <w:lang w:bidi="he-IL"/>
        </w:rPr>
        <w:t xml:space="preserve">  </w:t>
      </w:r>
      <w:r w:rsidRPr="00080B8E" w:rsidR="00080B8E">
        <w:rPr>
          <w:rFonts w:cs="Arial"/>
          <w:noProof/>
          <w:rtl/>
          <w:lang w:bidi="he-IL"/>
        </w:rPr>
        <w:drawing>
          <wp:inline distT="0" distB="0" distL="0" distR="0" wp14:anchorId="6700E367" wp14:editId="0AB9CC2C">
            <wp:extent cx="991345" cy="1828800"/>
            <wp:effectExtent l="0" t="0" r="0" b="0"/>
            <wp:docPr id="1010926495" name="Picture 101092649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26495" name="Picture 1" descr="A screenshot of a phone&#10;&#10;Description automatically generated"/>
                    <pic:cNvPicPr/>
                  </pic:nvPicPr>
                  <pic:blipFill>
                    <a:blip r:embed="rId113"/>
                    <a:stretch>
                      <a:fillRect/>
                    </a:stretch>
                  </pic:blipFill>
                  <pic:spPr>
                    <a:xfrm>
                      <a:off x="0" y="0"/>
                      <a:ext cx="1008919" cy="1861220"/>
                    </a:xfrm>
                    <a:prstGeom prst="rect">
                      <a:avLst/>
                    </a:prstGeom>
                  </pic:spPr>
                </pic:pic>
              </a:graphicData>
            </a:graphic>
          </wp:inline>
        </w:drawing>
      </w:r>
      <w:r w:rsidR="00D76FE5">
        <w:rPr>
          <w:rFonts w:hint="cs"/>
          <w:rtl/>
          <w:lang w:bidi="he-IL"/>
        </w:rPr>
        <w:t xml:space="preserve">  </w:t>
      </w:r>
      <w:r w:rsidRPr="00EC658B" w:rsidR="00EC658B">
        <w:rPr>
          <w:rFonts w:cs="Arial"/>
          <w:noProof/>
          <w:rtl/>
          <w:lang w:bidi="he-IL"/>
        </w:rPr>
        <w:drawing>
          <wp:inline distT="0" distB="0" distL="0" distR="0" wp14:anchorId="2E8D302A" wp14:editId="396B1EAF">
            <wp:extent cx="999260" cy="1812943"/>
            <wp:effectExtent l="0" t="0" r="0" b="0"/>
            <wp:docPr id="1985280936" name="Picture 19852809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80936" name="Picture 1" descr="A screenshot of a phone&#10;&#10;Description automatically generated"/>
                    <pic:cNvPicPr/>
                  </pic:nvPicPr>
                  <pic:blipFill>
                    <a:blip r:embed="rId114"/>
                    <a:stretch>
                      <a:fillRect/>
                    </a:stretch>
                  </pic:blipFill>
                  <pic:spPr>
                    <a:xfrm>
                      <a:off x="0" y="0"/>
                      <a:ext cx="1016111" cy="1843515"/>
                    </a:xfrm>
                    <a:prstGeom prst="rect">
                      <a:avLst/>
                    </a:prstGeom>
                  </pic:spPr>
                </pic:pic>
              </a:graphicData>
            </a:graphic>
          </wp:inline>
        </w:drawing>
      </w:r>
      <w:r w:rsidRPr="00925D0C" w:rsidR="00925D0C">
        <w:rPr>
          <w:noProof/>
        </w:rPr>
        <w:t xml:space="preserve"> </w:t>
      </w:r>
      <w:r w:rsidRPr="00925D0C" w:rsidR="00925D0C">
        <w:rPr>
          <w:rFonts w:cs="Arial"/>
          <w:noProof/>
          <w:rtl/>
          <w:lang w:bidi="he-IL"/>
        </w:rPr>
        <w:drawing>
          <wp:inline distT="0" distB="0" distL="0" distR="0" wp14:anchorId="055627B0" wp14:editId="6CFBCA14">
            <wp:extent cx="971645" cy="1790805"/>
            <wp:effectExtent l="0" t="0" r="0" b="0"/>
            <wp:docPr id="114848837" name="Picture 114848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8837" name=""/>
                    <pic:cNvPicPr/>
                  </pic:nvPicPr>
                  <pic:blipFill>
                    <a:blip r:embed="rId115"/>
                    <a:stretch>
                      <a:fillRect/>
                    </a:stretch>
                  </pic:blipFill>
                  <pic:spPr>
                    <a:xfrm>
                      <a:off x="0" y="0"/>
                      <a:ext cx="985898" cy="1817075"/>
                    </a:xfrm>
                    <a:prstGeom prst="rect">
                      <a:avLst/>
                    </a:prstGeom>
                  </pic:spPr>
                </pic:pic>
              </a:graphicData>
            </a:graphic>
          </wp:inline>
        </w:drawing>
      </w:r>
    </w:p>
    <w:p w:rsidR="00792058" w:rsidP="00792058" w:rsidRDefault="00D1532A" w14:paraId="5F7CA9A0" w14:textId="53DAF8DA">
      <w:pPr>
        <w:bidi/>
        <w:rPr>
          <w:rtl/>
          <w:lang w:bidi="he-IL"/>
        </w:rPr>
      </w:pPr>
      <w:r w:rsidRPr="00D1532A">
        <w:rPr>
          <w:rFonts w:hint="cs"/>
          <w:highlight w:val="cyan"/>
          <w:rtl/>
          <w:lang w:bidi="he-IL"/>
        </w:rPr>
        <w:t>בגרסה נוכחית הכפתורים של הרכיב לא לחיצים</w:t>
      </w:r>
    </w:p>
    <w:tbl>
      <w:tblPr>
        <w:tblStyle w:val="4-5"/>
        <w:bidiVisual/>
        <w:tblW w:w="10763" w:type="dxa"/>
        <w:tblInd w:w="-811" w:type="dxa"/>
        <w:tblLook w:val="04A0" w:firstRow="1" w:lastRow="0" w:firstColumn="1" w:lastColumn="0" w:noHBand="0" w:noVBand="1"/>
      </w:tblPr>
      <w:tblGrid>
        <w:gridCol w:w="2401"/>
        <w:gridCol w:w="1843"/>
        <w:gridCol w:w="2552"/>
        <w:gridCol w:w="3967"/>
      </w:tblGrid>
      <w:tr w:rsidR="001C4A82" w:rsidTr="00583643" w14:paraId="544C98F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rsidR="001C4A82" w:rsidRDefault="001C4A82" w14:paraId="1751A2D2" w14:textId="77777777">
            <w:pPr>
              <w:bidi/>
              <w:rPr>
                <w:rtl/>
                <w:lang w:bidi="he-IL"/>
              </w:rPr>
            </w:pPr>
            <w:r>
              <w:rPr>
                <w:rFonts w:hint="cs"/>
                <w:rtl/>
                <w:lang w:bidi="he-IL"/>
              </w:rPr>
              <w:t>רכיב</w:t>
            </w:r>
          </w:p>
        </w:tc>
        <w:tc>
          <w:tcPr>
            <w:tcW w:w="1843" w:type="dxa"/>
          </w:tcPr>
          <w:p w:rsidR="001C4A82" w:rsidRDefault="001C4A82" w14:paraId="31E011C1"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סוג רכיב / שדה</w:t>
            </w:r>
          </w:p>
        </w:tc>
        <w:tc>
          <w:tcPr>
            <w:tcW w:w="2552" w:type="dxa"/>
          </w:tcPr>
          <w:p w:rsidR="001C4A82" w:rsidRDefault="001C4A82" w14:paraId="7C15ED2E"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מקור נתונים</w:t>
            </w:r>
          </w:p>
        </w:tc>
        <w:tc>
          <w:tcPr>
            <w:tcW w:w="3967" w:type="dxa"/>
          </w:tcPr>
          <w:p w:rsidR="001C4A82" w:rsidRDefault="001C4A82" w14:paraId="7038F645"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פונקציונאליות</w:t>
            </w:r>
          </w:p>
        </w:tc>
      </w:tr>
      <w:tr w:rsidRPr="00C317A3" w:rsidR="001C4A82" w:rsidTr="00583643" w14:paraId="483FC03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rsidR="001C4A82" w:rsidRDefault="00431C0A" w14:paraId="19945AB3" w14:textId="44FE5C3A">
            <w:pPr>
              <w:bidi/>
              <w:rPr>
                <w:rtl/>
                <w:lang w:bidi="he-IL"/>
              </w:rPr>
            </w:pPr>
            <w:r>
              <w:rPr>
                <w:rFonts w:hint="cs"/>
                <w:b w:val="0"/>
                <w:bCs w:val="0"/>
                <w:rtl/>
                <w:lang w:bidi="he-IL"/>
              </w:rPr>
              <w:t xml:space="preserve">שלב 1 </w:t>
            </w:r>
            <w:r w:rsidR="00583643">
              <w:rPr>
                <w:b w:val="0"/>
                <w:bCs w:val="0"/>
                <w:rtl/>
                <w:lang w:bidi="he-IL"/>
              </w:rPr>
              <w:t>–</w:t>
            </w:r>
            <w:r>
              <w:rPr>
                <w:rFonts w:hint="cs"/>
                <w:b w:val="0"/>
                <w:bCs w:val="0"/>
                <w:rtl/>
                <w:lang w:bidi="he-IL"/>
              </w:rPr>
              <w:t xml:space="preserve"> </w:t>
            </w:r>
            <w:r w:rsidR="00583643">
              <w:rPr>
                <w:rFonts w:hint="cs"/>
                <w:b w:val="0"/>
                <w:bCs w:val="0"/>
                <w:rtl/>
                <w:lang w:bidi="he-IL"/>
              </w:rPr>
              <w:t>אישור תנאים</w:t>
            </w:r>
          </w:p>
          <w:p w:rsidRPr="00CF054F" w:rsidR="001C4A82" w:rsidRDefault="001C4A82" w14:paraId="6B68563F" w14:textId="78C2B3B1">
            <w:pPr>
              <w:bidi/>
              <w:rPr>
                <w:b w:val="0"/>
                <w:bCs w:val="0"/>
                <w:rtl/>
                <w:lang w:bidi="he-IL"/>
              </w:rPr>
            </w:pPr>
          </w:p>
        </w:tc>
        <w:tc>
          <w:tcPr>
            <w:tcW w:w="1843" w:type="dxa"/>
          </w:tcPr>
          <w:p w:rsidR="001C4A82" w:rsidRDefault="00EB1664" w14:paraId="1CC1AB32" w14:textId="7D798196">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 + טקסט</w:t>
            </w:r>
          </w:p>
        </w:tc>
        <w:tc>
          <w:tcPr>
            <w:tcW w:w="2552" w:type="dxa"/>
          </w:tcPr>
          <w:p w:rsidR="001C4A82" w:rsidRDefault="005252DF" w14:paraId="4CD15DD4" w14:textId="49B921E6">
            <w:pPr>
              <w:bidi/>
              <w:cnfStyle w:val="000000100000" w:firstRow="0" w:lastRow="0" w:firstColumn="0" w:lastColumn="0" w:oddVBand="0" w:evenVBand="0" w:oddHBand="1" w:evenHBand="0" w:firstRowFirstColumn="0" w:firstRowLastColumn="0" w:lastRowFirstColumn="0" w:lastRowLastColumn="0"/>
              <w:rPr>
                <w:rtl/>
                <w:lang w:bidi="he-IL"/>
              </w:rPr>
            </w:pPr>
            <w:r>
              <w:rPr>
                <w:rFonts w:ascii="Inter" w:hAnsi="Inter"/>
                <w:sz w:val="20"/>
                <w:szCs w:val="20"/>
                <w:shd w:val="clear" w:color="auto" w:fill="FFFFFF"/>
                <w:rtl/>
                <w:lang w:bidi="he-IL"/>
              </w:rPr>
              <w:t>מבחינת פיתוח נגיש - צריך להיות טקסט חלופי לסטטוס של השלב. יכולים להיות שני , שלב התסיים, שלב לא הסתיים. כמו כן צריך את רשימת השלבים להגדיר</w:t>
            </w:r>
            <w:r>
              <w:rPr>
                <w:rFonts w:ascii="Inter" w:hAnsi="Inter"/>
                <w:sz w:val="20"/>
                <w:szCs w:val="20"/>
                <w:shd w:val="clear" w:color="auto" w:fill="FFFFFF"/>
              </w:rPr>
              <w:t xml:space="preserve"> UL </w:t>
            </w:r>
            <w:r>
              <w:rPr>
                <w:rFonts w:ascii="Inter" w:hAnsi="Inter"/>
                <w:sz w:val="20"/>
                <w:szCs w:val="20"/>
                <w:shd w:val="clear" w:color="auto" w:fill="FFFFFF"/>
                <w:rtl/>
                <w:lang w:bidi="he-IL"/>
              </w:rPr>
              <w:t>לתת ל</w:t>
            </w:r>
            <w:r>
              <w:rPr>
                <w:rFonts w:ascii="Inter" w:hAnsi="Inter"/>
                <w:sz w:val="20"/>
                <w:szCs w:val="20"/>
                <w:shd w:val="clear" w:color="auto" w:fill="FFFFFF"/>
              </w:rPr>
              <w:t xml:space="preserve"> aria-label=</w:t>
            </w:r>
            <w:r>
              <w:rPr>
                <w:rFonts w:ascii="Inter" w:hAnsi="Inter"/>
                <w:sz w:val="20"/>
                <w:szCs w:val="20"/>
                <w:shd w:val="clear" w:color="auto" w:fill="FFFFFF"/>
                <w:rtl/>
                <w:lang w:bidi="he-IL"/>
              </w:rPr>
              <w:t>שלבי הגשה ועל השלב הנוכחי להוסיף</w:t>
            </w:r>
            <w:r>
              <w:rPr>
                <w:rFonts w:ascii="Inter" w:hAnsi="Inter"/>
                <w:sz w:val="20"/>
                <w:szCs w:val="20"/>
                <w:shd w:val="clear" w:color="auto" w:fill="FFFFFF"/>
              </w:rPr>
              <w:t xml:space="preserve"> aria-current=step</w:t>
            </w:r>
          </w:p>
        </w:tc>
        <w:tc>
          <w:tcPr>
            <w:tcW w:w="3967" w:type="dxa"/>
          </w:tcPr>
          <w:p w:rsidR="001C4A82" w:rsidRDefault="001C4A82" w14:paraId="17095E7E"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30617B">
              <w:rPr>
                <w:rFonts w:hint="cs"/>
                <w:b/>
                <w:bCs/>
                <w:rtl/>
                <w:lang w:bidi="he-IL"/>
              </w:rPr>
              <w:t>מצבים בהם מופיע</w:t>
            </w:r>
            <w:r>
              <w:rPr>
                <w:rFonts w:hint="cs"/>
                <w:rtl/>
                <w:lang w:bidi="he-IL"/>
              </w:rPr>
              <w:t>:</w:t>
            </w:r>
          </w:p>
          <w:p w:rsidR="001C4A82" w:rsidP="00A07B65" w:rsidRDefault="001C4A82" w14:paraId="5D7ABE65" w14:textId="77777777">
            <w:pPr>
              <w:pStyle w:val="a3"/>
              <w:numPr>
                <w:ilvl w:val="0"/>
                <w:numId w:val="9"/>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בסטטוסים "טיוטה שמורה", "עריכת הצעה"</w:t>
            </w:r>
          </w:p>
          <w:p w:rsidR="001C4A82" w:rsidRDefault="001C4A82" w14:paraId="48E7127D" w14:textId="5FC0F539">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מופיע במסך: </w:t>
            </w:r>
            <w:r w:rsidRPr="00AB6F17" w:rsidR="00AB6F17">
              <w:rPr>
                <w:rFonts w:hint="cs"/>
                <w:rtl/>
                <w:lang w:bidi="he-IL"/>
              </w:rPr>
              <w:t xml:space="preserve">אישור תנאים, </w:t>
            </w:r>
            <w:r>
              <w:rPr>
                <w:rFonts w:hint="cs"/>
                <w:rtl/>
                <w:lang w:bidi="he-IL"/>
              </w:rPr>
              <w:t>אנשי קשר</w:t>
            </w:r>
            <w:r w:rsidR="005612F5">
              <w:rPr>
                <w:rFonts w:hint="cs"/>
                <w:rtl/>
                <w:lang w:bidi="he-IL"/>
              </w:rPr>
              <w:t>, מעטפה 1, מעטפה 2 (במידה וקיימת), סיכום ואישור</w:t>
            </w:r>
          </w:p>
          <w:p w:rsidR="001C4A82" w:rsidRDefault="001C4A82" w14:paraId="63BD3188"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p>
          <w:p w:rsidR="000A0193" w:rsidRDefault="00F140F4" w14:paraId="68FEE049"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תצורת תמונה:</w:t>
            </w:r>
            <w:r w:rsidR="000A0193">
              <w:rPr>
                <w:rFonts w:hint="cs"/>
                <w:rtl/>
                <w:lang w:bidi="he-IL"/>
              </w:rPr>
              <w:t xml:space="preserve"> </w:t>
            </w:r>
          </w:p>
          <w:p w:rsidRPr="004C3108" w:rsidR="006D2EF9" w:rsidP="00A07B65" w:rsidRDefault="000A0193" w14:paraId="4FF53933" w14:textId="1002E053">
            <w:pPr>
              <w:pStyle w:val="a3"/>
              <w:numPr>
                <w:ilvl w:val="0"/>
                <w:numId w:val="9"/>
              </w:numPr>
              <w:bidi/>
              <w:cnfStyle w:val="000000100000" w:firstRow="0" w:lastRow="0" w:firstColumn="0" w:lastColumn="0" w:oddVBand="0" w:evenVBand="0" w:oddHBand="1" w:evenHBand="0" w:firstRowFirstColumn="0" w:firstRowLastColumn="0" w:lastRowFirstColumn="0" w:lastRowLastColumn="0"/>
              <w:rPr>
                <w:strike/>
                <w:lang w:bidi="he-IL"/>
              </w:rPr>
            </w:pPr>
            <w:r>
              <w:rPr>
                <w:rFonts w:hint="cs"/>
                <w:rtl/>
                <w:lang w:bidi="he-IL"/>
              </w:rPr>
              <w:t xml:space="preserve">תמונת נושא </w:t>
            </w:r>
            <w:r w:rsidR="00390FF1">
              <w:rPr>
                <w:rFonts w:hint="cs"/>
                <w:rtl/>
                <w:lang w:bidi="he-IL"/>
              </w:rPr>
              <w:t xml:space="preserve">במצב דלוק </w:t>
            </w:r>
            <w:r w:rsidRPr="004C3108">
              <w:rPr>
                <w:strike/>
                <w:rtl/>
                <w:lang w:bidi="he-IL"/>
              </w:rPr>
              <w:t>–</w:t>
            </w:r>
            <w:r w:rsidRPr="004C3108">
              <w:rPr>
                <w:rFonts w:hint="cs"/>
                <w:strike/>
                <w:rtl/>
                <w:lang w:bidi="he-IL"/>
              </w:rPr>
              <w:t xml:space="preserve"> </w:t>
            </w:r>
            <w:r w:rsidRPr="004C3108" w:rsidR="00A80131">
              <w:rPr>
                <w:rFonts w:hint="cs"/>
                <w:strike/>
                <w:rtl/>
                <w:lang w:bidi="he-IL"/>
              </w:rPr>
              <w:t>כא</w:t>
            </w:r>
            <w:r w:rsidRPr="004C3108" w:rsidR="006D2EF9">
              <w:rPr>
                <w:rFonts w:hint="cs"/>
                <w:strike/>
                <w:rtl/>
                <w:lang w:bidi="he-IL"/>
              </w:rPr>
              <w:t xml:space="preserve">שר מסך </w:t>
            </w:r>
            <w:r w:rsidRPr="004C3108" w:rsidR="009902D1">
              <w:rPr>
                <w:rFonts w:hint="cs"/>
                <w:strike/>
                <w:rtl/>
                <w:lang w:bidi="he-IL"/>
              </w:rPr>
              <w:t>"</w:t>
            </w:r>
            <w:r w:rsidR="00AB6F17">
              <w:rPr>
                <w:rFonts w:hint="cs"/>
                <w:strike/>
                <w:rtl/>
                <w:lang w:bidi="he-IL"/>
              </w:rPr>
              <w:t>אישור תנאים</w:t>
            </w:r>
            <w:r w:rsidRPr="004C3108" w:rsidR="009902D1">
              <w:rPr>
                <w:rFonts w:hint="cs"/>
                <w:strike/>
                <w:rtl/>
                <w:lang w:bidi="he-IL"/>
              </w:rPr>
              <w:t>"</w:t>
            </w:r>
            <w:r w:rsidRPr="004C3108" w:rsidR="006D2EF9">
              <w:rPr>
                <w:rFonts w:hint="cs"/>
                <w:strike/>
                <w:rtl/>
                <w:lang w:bidi="he-IL"/>
              </w:rPr>
              <w:t xml:space="preserve"> פעיל</w:t>
            </w:r>
          </w:p>
          <w:p w:rsidRPr="004C3108" w:rsidR="00F140F4" w:rsidP="00A07B65" w:rsidRDefault="006D2EF9" w14:paraId="70862574" w14:textId="1B858DA7">
            <w:pPr>
              <w:pStyle w:val="a3"/>
              <w:numPr>
                <w:ilvl w:val="0"/>
                <w:numId w:val="9"/>
              </w:numPr>
              <w:bidi/>
              <w:cnfStyle w:val="000000100000" w:firstRow="0" w:lastRow="0" w:firstColumn="0" w:lastColumn="0" w:oddVBand="0" w:evenVBand="0" w:oddHBand="1" w:evenHBand="0" w:firstRowFirstColumn="0" w:firstRowLastColumn="0" w:lastRowFirstColumn="0" w:lastRowLastColumn="0"/>
              <w:rPr>
                <w:strike/>
                <w:lang w:bidi="he-IL"/>
              </w:rPr>
            </w:pPr>
            <w:r w:rsidRPr="004C3108">
              <w:rPr>
                <w:rFonts w:hint="cs"/>
                <w:strike/>
                <w:rtl/>
                <w:lang w:bidi="he-IL"/>
              </w:rPr>
              <w:t xml:space="preserve">תמונת נושא </w:t>
            </w:r>
            <w:r w:rsidRPr="004C3108" w:rsidR="002142E2">
              <w:rPr>
                <w:rFonts w:hint="cs"/>
                <w:strike/>
                <w:rtl/>
                <w:lang w:bidi="he-IL"/>
              </w:rPr>
              <w:t xml:space="preserve">במצב כבוי </w:t>
            </w:r>
            <w:r w:rsidRPr="004C3108" w:rsidR="002142E2">
              <w:rPr>
                <w:strike/>
                <w:rtl/>
                <w:lang w:bidi="he-IL"/>
              </w:rPr>
              <w:t>–</w:t>
            </w:r>
            <w:r w:rsidRPr="004C3108">
              <w:rPr>
                <w:rFonts w:hint="cs"/>
                <w:strike/>
                <w:rtl/>
                <w:lang w:bidi="he-IL"/>
              </w:rPr>
              <w:t xml:space="preserve"> </w:t>
            </w:r>
            <w:r w:rsidRPr="004C3108" w:rsidR="000A0193">
              <w:rPr>
                <w:rFonts w:hint="cs"/>
                <w:strike/>
                <w:rtl/>
                <w:lang w:bidi="he-IL"/>
              </w:rPr>
              <w:t xml:space="preserve">כאשר </w:t>
            </w:r>
            <w:r w:rsidRPr="004C3108">
              <w:rPr>
                <w:rFonts w:hint="cs"/>
                <w:strike/>
                <w:rtl/>
                <w:lang w:bidi="he-IL"/>
              </w:rPr>
              <w:t xml:space="preserve">מסך </w:t>
            </w:r>
            <w:r w:rsidRPr="004C3108" w:rsidR="009902D1">
              <w:rPr>
                <w:rFonts w:hint="cs"/>
                <w:strike/>
                <w:rtl/>
                <w:lang w:bidi="he-IL"/>
              </w:rPr>
              <w:t>"</w:t>
            </w:r>
            <w:r w:rsidR="00AB6F17">
              <w:rPr>
                <w:rFonts w:hint="cs"/>
                <w:strike/>
                <w:rtl/>
                <w:lang w:bidi="he-IL"/>
              </w:rPr>
              <w:t>אישור תנאים</w:t>
            </w:r>
            <w:r w:rsidRPr="004C3108" w:rsidR="009902D1">
              <w:rPr>
                <w:rFonts w:hint="cs"/>
                <w:strike/>
                <w:rtl/>
                <w:lang w:bidi="he-IL"/>
              </w:rPr>
              <w:t>"</w:t>
            </w:r>
            <w:r w:rsidRPr="004C3108" w:rsidR="00271A96">
              <w:rPr>
                <w:rFonts w:hint="cs"/>
                <w:strike/>
                <w:rtl/>
                <w:lang w:bidi="he-IL"/>
              </w:rPr>
              <w:t xml:space="preserve"> לא פעיל וקיימים שדות חובה שלא מולאו (</w:t>
            </w:r>
            <w:r w:rsidRPr="004C3108" w:rsidR="00A80131">
              <w:rPr>
                <w:rFonts w:hint="cs"/>
                <w:strike/>
                <w:rtl/>
                <w:lang w:bidi="he-IL"/>
              </w:rPr>
              <w:t>לא בוצע מילוי</w:t>
            </w:r>
            <w:r w:rsidRPr="004C3108" w:rsidR="00496E10">
              <w:rPr>
                <w:rFonts w:hint="cs"/>
                <w:strike/>
                <w:rtl/>
                <w:lang w:bidi="he-IL"/>
              </w:rPr>
              <w:t xml:space="preserve"> תקין של שלב זה בהצעה)</w:t>
            </w:r>
          </w:p>
          <w:p w:rsidRPr="00F140F4" w:rsidR="00CE2C4F" w:rsidP="00A07B65" w:rsidRDefault="00CE2C4F" w14:paraId="1CFABF76" w14:textId="4CB41C56">
            <w:pPr>
              <w:pStyle w:val="a3"/>
              <w:numPr>
                <w:ilvl w:val="0"/>
                <w:numId w:val="9"/>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תמונת </w:t>
            </w:r>
            <w:r w:rsidR="000A4D43">
              <w:rPr>
                <w:rFonts w:hint="cs"/>
                <w:rtl/>
                <w:lang w:bidi="he-IL"/>
              </w:rPr>
              <w:t>הצלחה (</w:t>
            </w:r>
            <w:r w:rsidR="000A4D43">
              <w:rPr>
                <w:rFonts w:hint="cs"/>
                <w:lang w:bidi="he-IL"/>
              </w:rPr>
              <w:t>V</w:t>
            </w:r>
            <w:r w:rsidR="000A4D43">
              <w:rPr>
                <w:rFonts w:hint="cs"/>
                <w:rtl/>
                <w:lang w:bidi="he-IL"/>
              </w:rPr>
              <w:t xml:space="preserve">) </w:t>
            </w:r>
            <w:r w:rsidR="000A4D43">
              <w:rPr>
                <w:rtl/>
                <w:lang w:bidi="he-IL"/>
              </w:rPr>
              <w:t>–</w:t>
            </w:r>
            <w:r w:rsidR="000A4D43">
              <w:rPr>
                <w:rFonts w:hint="cs"/>
                <w:rtl/>
                <w:lang w:bidi="he-IL"/>
              </w:rPr>
              <w:t xml:space="preserve"> כאשר מסך </w:t>
            </w:r>
            <w:r w:rsidR="009902D1">
              <w:rPr>
                <w:rFonts w:hint="cs"/>
                <w:rtl/>
                <w:lang w:bidi="he-IL"/>
              </w:rPr>
              <w:t>"</w:t>
            </w:r>
            <w:r w:rsidR="00B51AE5">
              <w:rPr>
                <w:rFonts w:hint="cs"/>
                <w:rtl/>
                <w:lang w:bidi="he-IL"/>
              </w:rPr>
              <w:t>אישור תנאים</w:t>
            </w:r>
            <w:r w:rsidR="009902D1">
              <w:rPr>
                <w:rFonts w:hint="cs"/>
                <w:rtl/>
                <w:lang w:bidi="he-IL"/>
              </w:rPr>
              <w:t>"</w:t>
            </w:r>
            <w:r w:rsidR="000A4D43">
              <w:rPr>
                <w:rFonts w:hint="cs"/>
                <w:rtl/>
                <w:lang w:bidi="he-IL"/>
              </w:rPr>
              <w:t xml:space="preserve"> לא פעיל</w:t>
            </w:r>
            <w:r w:rsidR="00F04F76">
              <w:rPr>
                <w:rFonts w:hint="cs"/>
                <w:rtl/>
                <w:lang w:bidi="he-IL"/>
              </w:rPr>
              <w:t xml:space="preserve"> וכל שדות חובה מולאו תקין (כל הנתונים של שלב זה בוצעו תקין)</w:t>
            </w:r>
          </w:p>
          <w:p w:rsidR="001C4A82" w:rsidP="00F140F4" w:rsidRDefault="001C4A82" w14:paraId="6C220C5D" w14:textId="226AA69A">
            <w:pPr>
              <w:bidi/>
              <w:cnfStyle w:val="000000100000" w:firstRow="0" w:lastRow="0" w:firstColumn="0" w:lastColumn="0" w:oddVBand="0" w:evenVBand="0" w:oddHBand="1"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215B8D" w:rsidP="00A07B65" w:rsidRDefault="00215B8D" w14:paraId="3728C7BE" w14:textId="77777777">
            <w:pPr>
              <w:pStyle w:val="a3"/>
              <w:numPr>
                <w:ilvl w:val="0"/>
                <w:numId w:val="9"/>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שמירת נתונים במערכת</w:t>
            </w:r>
          </w:p>
          <w:p w:rsidR="00215B8D" w:rsidP="00A07B65" w:rsidRDefault="00215B8D" w14:paraId="32839B2B" w14:textId="1AEFC55E">
            <w:pPr>
              <w:pStyle w:val="a3"/>
              <w:numPr>
                <w:ilvl w:val="0"/>
                <w:numId w:val="9"/>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אם בדיקות תקינות הנתונים עבור שלב </w:t>
            </w:r>
            <w:r w:rsidR="004D20AB">
              <w:rPr>
                <w:rFonts w:hint="cs"/>
                <w:rtl/>
                <w:lang w:bidi="he-IL"/>
              </w:rPr>
              <w:t>בו נמצא המשתמש</w:t>
            </w:r>
            <w:r w:rsidR="00395C0D">
              <w:rPr>
                <w:rFonts w:hint="cs"/>
                <w:rtl/>
                <w:lang w:bidi="he-IL"/>
              </w:rPr>
              <w:t xml:space="preserve"> (מסך פעיל)</w:t>
            </w:r>
            <w:r>
              <w:rPr>
                <w:rFonts w:hint="cs"/>
                <w:rtl/>
                <w:lang w:bidi="he-IL"/>
              </w:rPr>
              <w:t xml:space="preserve"> </w:t>
            </w:r>
            <w:r w:rsidRPr="007C657B">
              <w:rPr>
                <w:rFonts w:hint="cs"/>
                <w:b/>
                <w:bCs/>
                <w:rtl/>
                <w:lang w:bidi="he-IL"/>
              </w:rPr>
              <w:t>לא</w:t>
            </w:r>
            <w:r>
              <w:rPr>
                <w:rFonts w:hint="cs"/>
                <w:rtl/>
                <w:lang w:bidi="he-IL"/>
              </w:rPr>
              <w:t xml:space="preserve"> הסתיימו בהצלחה, יש להציג התראות מערכת מתאימות (</w:t>
            </w:r>
            <w:r w:rsidR="00671A3C">
              <w:rPr>
                <w:rFonts w:hint="cs"/>
                <w:rtl/>
                <w:lang w:bidi="he-IL"/>
              </w:rPr>
              <w:t>בהתאם ל</w:t>
            </w:r>
            <w:r w:rsidR="00395C0D">
              <w:rPr>
                <w:rFonts w:hint="cs"/>
                <w:rtl/>
                <w:lang w:bidi="he-IL"/>
              </w:rPr>
              <w:t>אפיון של מסך</w:t>
            </w:r>
            <w:r w:rsidR="00671A3C">
              <w:rPr>
                <w:rFonts w:hint="cs"/>
                <w:rtl/>
                <w:lang w:bidi="he-IL"/>
              </w:rPr>
              <w:t xml:space="preserve"> </w:t>
            </w:r>
            <w:r w:rsidR="00395C0D">
              <w:rPr>
                <w:rFonts w:hint="cs"/>
                <w:rtl/>
                <w:lang w:bidi="he-IL"/>
              </w:rPr>
              <w:t>פעיל</w:t>
            </w:r>
            <w:r>
              <w:rPr>
                <w:rFonts w:hint="cs"/>
                <w:rtl/>
                <w:lang w:bidi="he-IL"/>
              </w:rPr>
              <w:t xml:space="preserve">). אין לאפשר מעבר </w:t>
            </w:r>
            <w:r w:rsidR="004178C3">
              <w:rPr>
                <w:rFonts w:hint="cs"/>
                <w:rtl/>
                <w:lang w:bidi="he-IL"/>
              </w:rPr>
              <w:t>למסך "</w:t>
            </w:r>
            <w:r w:rsidR="00B0531C">
              <w:rPr>
                <w:rFonts w:hint="cs"/>
                <w:rtl/>
                <w:lang w:bidi="he-IL"/>
              </w:rPr>
              <w:t>אישור תנאים</w:t>
            </w:r>
            <w:r w:rsidR="004D20AB">
              <w:rPr>
                <w:rFonts w:hint="cs"/>
                <w:rtl/>
                <w:lang w:bidi="he-IL"/>
              </w:rPr>
              <w:t>"</w:t>
            </w:r>
          </w:p>
          <w:p w:rsidR="001C4A82" w:rsidP="00A07B65" w:rsidRDefault="00215B8D" w14:paraId="09F15597" w14:textId="5B1ADF66">
            <w:pPr>
              <w:pStyle w:val="a3"/>
              <w:numPr>
                <w:ilvl w:val="0"/>
                <w:numId w:val="9"/>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אם בדיקות תקינות התסיימו בהצלחה יש לבצע מעבר למסך "</w:t>
            </w:r>
            <w:r w:rsidR="00B0531C">
              <w:rPr>
                <w:rFonts w:hint="cs"/>
                <w:rtl/>
                <w:lang w:bidi="he-IL"/>
              </w:rPr>
              <w:t>אישור תנאים</w:t>
            </w:r>
            <w:r>
              <w:rPr>
                <w:rFonts w:hint="cs"/>
                <w:rtl/>
                <w:lang w:bidi="he-IL"/>
              </w:rPr>
              <w:t>"</w:t>
            </w:r>
          </w:p>
          <w:p w:rsidRPr="00C317A3" w:rsidR="000E31CF" w:rsidP="000E31CF" w:rsidRDefault="000E31CF" w14:paraId="104BD53A" w14:textId="70FF35DF">
            <w:pPr>
              <w:bidi/>
              <w:cnfStyle w:val="000000100000" w:firstRow="0" w:lastRow="0" w:firstColumn="0" w:lastColumn="0" w:oddVBand="0" w:evenVBand="0" w:oddHBand="1" w:evenHBand="0" w:firstRowFirstColumn="0" w:firstRowLastColumn="0" w:lastRowFirstColumn="0" w:lastRowLastColumn="0"/>
              <w:rPr>
                <w:rtl/>
                <w:lang w:bidi="he-IL"/>
              </w:rPr>
            </w:pPr>
          </w:p>
        </w:tc>
      </w:tr>
      <w:tr w:rsidRPr="00C317A3" w:rsidR="00583643" w:rsidTr="00583643" w14:paraId="4260F366" w14:textId="77777777">
        <w:tc>
          <w:tcPr>
            <w:cnfStyle w:val="001000000000" w:firstRow="0" w:lastRow="0" w:firstColumn="1" w:lastColumn="0" w:oddVBand="0" w:evenVBand="0" w:oddHBand="0" w:evenHBand="0" w:firstRowFirstColumn="0" w:firstRowLastColumn="0" w:lastRowFirstColumn="0" w:lastRowLastColumn="0"/>
            <w:tcW w:w="2401" w:type="dxa"/>
          </w:tcPr>
          <w:p w:rsidR="00583643" w:rsidP="00583643" w:rsidRDefault="00583643" w14:paraId="54AD98D7" w14:textId="69098F88">
            <w:pPr>
              <w:bidi/>
              <w:rPr>
                <w:rtl/>
                <w:lang w:bidi="he-IL"/>
              </w:rPr>
            </w:pPr>
            <w:r>
              <w:rPr>
                <w:rFonts w:hint="cs"/>
                <w:b w:val="0"/>
                <w:bCs w:val="0"/>
                <w:rtl/>
                <w:lang w:bidi="he-IL"/>
              </w:rPr>
              <w:t xml:space="preserve">שלב </w:t>
            </w:r>
            <w:r w:rsidR="00400EC0">
              <w:rPr>
                <w:rFonts w:hint="cs"/>
                <w:b w:val="0"/>
                <w:bCs w:val="0"/>
                <w:rtl/>
                <w:lang w:bidi="he-IL"/>
              </w:rPr>
              <w:t>2</w:t>
            </w:r>
            <w:r>
              <w:rPr>
                <w:rFonts w:hint="cs"/>
                <w:b w:val="0"/>
                <w:bCs w:val="0"/>
                <w:rtl/>
                <w:lang w:bidi="he-IL"/>
              </w:rPr>
              <w:t xml:space="preserve"> - אנשי קשר</w:t>
            </w:r>
          </w:p>
          <w:p w:rsidR="00583643" w:rsidP="00583643" w:rsidRDefault="00583643" w14:paraId="00582B6A" w14:textId="77777777">
            <w:pPr>
              <w:bidi/>
              <w:rPr>
                <w:rtl/>
                <w:lang w:bidi="he-IL"/>
              </w:rPr>
            </w:pPr>
          </w:p>
        </w:tc>
        <w:tc>
          <w:tcPr>
            <w:tcW w:w="1843" w:type="dxa"/>
          </w:tcPr>
          <w:p w:rsidR="00583643" w:rsidP="00583643" w:rsidRDefault="00583643" w14:paraId="518637D5" w14:textId="22CD5782">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כפתור + טקסט</w:t>
            </w:r>
          </w:p>
        </w:tc>
        <w:tc>
          <w:tcPr>
            <w:tcW w:w="2552" w:type="dxa"/>
          </w:tcPr>
          <w:p w:rsidR="00583643" w:rsidP="00583643" w:rsidRDefault="00583643" w14:paraId="2518B44F" w14:textId="7F20068B">
            <w:pPr>
              <w:bidi/>
              <w:cnfStyle w:val="000000000000" w:firstRow="0" w:lastRow="0" w:firstColumn="0" w:lastColumn="0" w:oddVBand="0" w:evenVBand="0" w:oddHBand="0" w:evenHBand="0" w:firstRowFirstColumn="0" w:firstRowLastColumn="0" w:lastRowFirstColumn="0" w:lastRowLastColumn="0"/>
              <w:rPr>
                <w:rFonts w:ascii="Inter" w:hAnsi="Inter"/>
                <w:sz w:val="20"/>
                <w:szCs w:val="20"/>
                <w:shd w:val="clear" w:color="auto" w:fill="FFFFFF"/>
                <w:rtl/>
                <w:lang w:bidi="he-IL"/>
              </w:rPr>
            </w:pPr>
          </w:p>
        </w:tc>
        <w:tc>
          <w:tcPr>
            <w:tcW w:w="3967" w:type="dxa"/>
          </w:tcPr>
          <w:p w:rsidR="00583643" w:rsidP="00583643" w:rsidRDefault="00583643" w14:paraId="15F22418"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30617B">
              <w:rPr>
                <w:rFonts w:hint="cs"/>
                <w:b/>
                <w:bCs/>
                <w:rtl/>
                <w:lang w:bidi="he-IL"/>
              </w:rPr>
              <w:t>מצבים בהם מופיע</w:t>
            </w:r>
            <w:r>
              <w:rPr>
                <w:rFonts w:hint="cs"/>
                <w:rtl/>
                <w:lang w:bidi="he-IL"/>
              </w:rPr>
              <w:t>:</w:t>
            </w:r>
          </w:p>
          <w:p w:rsidR="00583643" w:rsidP="00583643" w:rsidRDefault="00583643" w14:paraId="055F7208" w14:textId="77777777">
            <w:pPr>
              <w:pStyle w:val="a3"/>
              <w:numPr>
                <w:ilvl w:val="0"/>
                <w:numId w:val="9"/>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בסטטוסים "טיוטה שמורה", "עריכת הצעה"</w:t>
            </w:r>
          </w:p>
          <w:p w:rsidR="00583643" w:rsidP="00583643" w:rsidRDefault="00583643" w14:paraId="39A6510F" w14:textId="30F93DA6">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מופיע במסך: </w:t>
            </w:r>
            <w:r w:rsidRPr="00AB6F17" w:rsidR="00B0531C">
              <w:rPr>
                <w:rFonts w:hint="cs"/>
                <w:rtl/>
                <w:lang w:bidi="he-IL"/>
              </w:rPr>
              <w:t xml:space="preserve">אישור תנאים, </w:t>
            </w:r>
            <w:r>
              <w:rPr>
                <w:rFonts w:hint="cs"/>
                <w:rtl/>
                <w:lang w:bidi="he-IL"/>
              </w:rPr>
              <w:t>אנשי קשר, מעטפה 1, מעטפה 2 (במידה וקיימת), סיכום ואישור</w:t>
            </w:r>
          </w:p>
          <w:p w:rsidR="00583643" w:rsidP="00583643" w:rsidRDefault="00583643" w14:paraId="3C80701C"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p>
          <w:p w:rsidR="00583643" w:rsidP="00583643" w:rsidRDefault="00583643" w14:paraId="2659BCD6"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תצורת תמונה:</w:t>
            </w:r>
            <w:r>
              <w:rPr>
                <w:rFonts w:hint="cs"/>
                <w:rtl/>
                <w:lang w:bidi="he-IL"/>
              </w:rPr>
              <w:t xml:space="preserve"> </w:t>
            </w:r>
          </w:p>
          <w:p w:rsidRPr="004C3108" w:rsidR="00583643" w:rsidP="00583643" w:rsidRDefault="00583643" w14:paraId="5BAE2F56" w14:textId="77777777">
            <w:pPr>
              <w:pStyle w:val="a3"/>
              <w:numPr>
                <w:ilvl w:val="0"/>
                <w:numId w:val="9"/>
              </w:numPr>
              <w:bidi/>
              <w:cnfStyle w:val="000000000000" w:firstRow="0" w:lastRow="0" w:firstColumn="0" w:lastColumn="0" w:oddVBand="0" w:evenVBand="0" w:oddHBand="0" w:evenHBand="0" w:firstRowFirstColumn="0" w:firstRowLastColumn="0" w:lastRowFirstColumn="0" w:lastRowLastColumn="0"/>
              <w:rPr>
                <w:strike/>
                <w:lang w:bidi="he-IL"/>
              </w:rPr>
            </w:pPr>
            <w:r>
              <w:rPr>
                <w:rFonts w:hint="cs"/>
                <w:rtl/>
                <w:lang w:bidi="he-IL"/>
              </w:rPr>
              <w:lastRenderedPageBreak/>
              <w:t xml:space="preserve">תמונת נושא במצב דלוק </w:t>
            </w:r>
            <w:r w:rsidRPr="004C3108">
              <w:rPr>
                <w:strike/>
                <w:rtl/>
                <w:lang w:bidi="he-IL"/>
              </w:rPr>
              <w:t>–</w:t>
            </w:r>
            <w:r w:rsidRPr="004C3108">
              <w:rPr>
                <w:rFonts w:hint="cs"/>
                <w:strike/>
                <w:rtl/>
                <w:lang w:bidi="he-IL"/>
              </w:rPr>
              <w:t xml:space="preserve"> כאשר מסך "אנשי קשר" פעיל</w:t>
            </w:r>
          </w:p>
          <w:p w:rsidRPr="004C3108" w:rsidR="00583643" w:rsidP="00583643" w:rsidRDefault="00583643" w14:paraId="445AEF07" w14:textId="77777777">
            <w:pPr>
              <w:pStyle w:val="a3"/>
              <w:numPr>
                <w:ilvl w:val="0"/>
                <w:numId w:val="9"/>
              </w:numPr>
              <w:bidi/>
              <w:cnfStyle w:val="000000000000" w:firstRow="0" w:lastRow="0" w:firstColumn="0" w:lastColumn="0" w:oddVBand="0" w:evenVBand="0" w:oddHBand="0" w:evenHBand="0" w:firstRowFirstColumn="0" w:firstRowLastColumn="0" w:lastRowFirstColumn="0" w:lastRowLastColumn="0"/>
              <w:rPr>
                <w:strike/>
                <w:lang w:bidi="he-IL"/>
              </w:rPr>
            </w:pPr>
            <w:r w:rsidRPr="004C3108">
              <w:rPr>
                <w:rFonts w:hint="cs"/>
                <w:strike/>
                <w:rtl/>
                <w:lang w:bidi="he-IL"/>
              </w:rPr>
              <w:t xml:space="preserve">תמונת נושא במצב כבוי </w:t>
            </w:r>
            <w:r w:rsidRPr="004C3108">
              <w:rPr>
                <w:strike/>
                <w:rtl/>
                <w:lang w:bidi="he-IL"/>
              </w:rPr>
              <w:t>–</w:t>
            </w:r>
            <w:r w:rsidRPr="004C3108">
              <w:rPr>
                <w:rFonts w:hint="cs"/>
                <w:strike/>
                <w:rtl/>
                <w:lang w:bidi="he-IL"/>
              </w:rPr>
              <w:t xml:space="preserve"> כאשר מסך "אנשי קשר" לא פעיל וקיימים שדות חובה שלא מולאו (לא בוצע מילוי תקין של שלב זה בהצעה)</w:t>
            </w:r>
          </w:p>
          <w:p w:rsidRPr="00F140F4" w:rsidR="00583643" w:rsidP="00583643" w:rsidRDefault="00583643" w14:paraId="6F90B1E3" w14:textId="77777777">
            <w:pPr>
              <w:pStyle w:val="a3"/>
              <w:numPr>
                <w:ilvl w:val="0"/>
                <w:numId w:val="9"/>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תמונת הצלחה (</w:t>
            </w:r>
            <w:r>
              <w:rPr>
                <w:rFonts w:hint="cs"/>
                <w:lang w:bidi="he-IL"/>
              </w:rPr>
              <w:t>V</w:t>
            </w:r>
            <w:r>
              <w:rPr>
                <w:rFonts w:hint="cs"/>
                <w:rtl/>
                <w:lang w:bidi="he-IL"/>
              </w:rPr>
              <w:t xml:space="preserve">) </w:t>
            </w:r>
            <w:r>
              <w:rPr>
                <w:rtl/>
                <w:lang w:bidi="he-IL"/>
              </w:rPr>
              <w:t>–</w:t>
            </w:r>
            <w:r>
              <w:rPr>
                <w:rFonts w:hint="cs"/>
                <w:rtl/>
                <w:lang w:bidi="he-IL"/>
              </w:rPr>
              <w:t xml:space="preserve"> כאשר מסך "אנשי קשר" לא פעיל וכל שדות חובה מולאו תקין (כל הנתונים של שלב זה בוצעו תקין)</w:t>
            </w:r>
          </w:p>
          <w:p w:rsidR="00583643" w:rsidP="00583643" w:rsidRDefault="00583643" w14:paraId="1D054335"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583643" w:rsidP="00583643" w:rsidRDefault="00583643" w14:paraId="6DF017E6" w14:textId="77777777">
            <w:pPr>
              <w:pStyle w:val="a3"/>
              <w:numPr>
                <w:ilvl w:val="0"/>
                <w:numId w:val="9"/>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שמירת נתונים במערכת</w:t>
            </w:r>
          </w:p>
          <w:p w:rsidR="00583643" w:rsidP="00583643" w:rsidRDefault="00583643" w14:paraId="2ED1D5FB" w14:textId="77777777">
            <w:pPr>
              <w:pStyle w:val="a3"/>
              <w:numPr>
                <w:ilvl w:val="0"/>
                <w:numId w:val="9"/>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אם בדיקות תקינות הנתונים עבור שלב בו נמצא המשתמש (מסך פעיל) </w:t>
            </w:r>
            <w:r w:rsidRPr="007C657B">
              <w:rPr>
                <w:rFonts w:hint="cs"/>
                <w:b/>
                <w:bCs/>
                <w:rtl/>
                <w:lang w:bidi="he-IL"/>
              </w:rPr>
              <w:t>לא</w:t>
            </w:r>
            <w:r>
              <w:rPr>
                <w:rFonts w:hint="cs"/>
                <w:rtl/>
                <w:lang w:bidi="he-IL"/>
              </w:rPr>
              <w:t xml:space="preserve"> הסתיימו בהצלחה, יש להציג התראות מערכת מתאימות (בהתאם לאפיון של מסך פעיל). אין לאפשר מעבר למסך "אנשי קשר"</w:t>
            </w:r>
          </w:p>
          <w:p w:rsidR="00583643" w:rsidP="00583643" w:rsidRDefault="00583643" w14:paraId="430AC8BD" w14:textId="77777777">
            <w:pPr>
              <w:pStyle w:val="a3"/>
              <w:numPr>
                <w:ilvl w:val="0"/>
                <w:numId w:val="9"/>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אם בדיקות תקינות התסיימו בהצלחה יש לבצע מעבר למסך "אנשי קשר"</w:t>
            </w:r>
          </w:p>
          <w:p w:rsidRPr="0030617B" w:rsidR="00583643" w:rsidP="00583643" w:rsidRDefault="00583643" w14:paraId="3FC9F8F7" w14:textId="77777777">
            <w:pPr>
              <w:bidi/>
              <w:cnfStyle w:val="000000000000" w:firstRow="0" w:lastRow="0" w:firstColumn="0" w:lastColumn="0" w:oddVBand="0" w:evenVBand="0" w:oddHBand="0" w:evenHBand="0" w:firstRowFirstColumn="0" w:firstRowLastColumn="0" w:lastRowFirstColumn="0" w:lastRowLastColumn="0"/>
              <w:rPr>
                <w:b/>
                <w:bCs/>
                <w:rtl/>
                <w:lang w:bidi="he-IL"/>
              </w:rPr>
            </w:pPr>
          </w:p>
        </w:tc>
      </w:tr>
      <w:tr w:rsidRPr="00630133" w:rsidR="00583643" w:rsidTr="00583643" w14:paraId="60D2974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rsidRPr="00B66D73" w:rsidR="00583643" w:rsidP="00583643" w:rsidRDefault="00583643" w14:paraId="2EABA58F" w14:textId="1E328AB9">
            <w:pPr>
              <w:bidi/>
              <w:rPr>
                <w:rFonts w:cs="Arial"/>
                <w:b w:val="0"/>
                <w:bCs w:val="0"/>
                <w:rtl/>
                <w:lang w:bidi="he-IL"/>
              </w:rPr>
            </w:pPr>
            <w:r>
              <w:rPr>
                <w:rFonts w:hint="cs" w:cs="Arial"/>
                <w:b w:val="0"/>
                <w:bCs w:val="0"/>
                <w:rtl/>
                <w:lang w:bidi="he-IL"/>
              </w:rPr>
              <w:lastRenderedPageBreak/>
              <w:t xml:space="preserve">שלב </w:t>
            </w:r>
            <w:r w:rsidR="00400EC0">
              <w:rPr>
                <w:rFonts w:hint="cs" w:cs="Arial"/>
                <w:b w:val="0"/>
                <w:bCs w:val="0"/>
                <w:rtl/>
                <w:lang w:bidi="he-IL"/>
              </w:rPr>
              <w:t>3</w:t>
            </w:r>
            <w:r>
              <w:rPr>
                <w:rFonts w:hint="cs" w:cs="Arial"/>
                <w:b w:val="0"/>
                <w:bCs w:val="0"/>
                <w:rtl/>
                <w:lang w:bidi="he-IL"/>
              </w:rPr>
              <w:t xml:space="preserve"> - מעטפה 1</w:t>
            </w:r>
          </w:p>
        </w:tc>
        <w:tc>
          <w:tcPr>
            <w:tcW w:w="1843" w:type="dxa"/>
          </w:tcPr>
          <w:p w:rsidR="00583643" w:rsidP="00583643" w:rsidRDefault="00583643" w14:paraId="09FB38F1" w14:textId="71EFED14">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 + טקסט</w:t>
            </w:r>
          </w:p>
        </w:tc>
        <w:tc>
          <w:tcPr>
            <w:tcW w:w="2552" w:type="dxa"/>
          </w:tcPr>
          <w:p w:rsidR="00583643" w:rsidP="00583643" w:rsidRDefault="00B801A6" w14:paraId="7BFBE100"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כמות מעטפות במכרז</w:t>
            </w:r>
            <w:r w:rsidR="00A91832">
              <w:rPr>
                <w:rFonts w:hint="cs"/>
                <w:rtl/>
                <w:lang w:bidi="he-IL"/>
              </w:rPr>
              <w:t xml:space="preserve"> מתוך שירות</w:t>
            </w:r>
          </w:p>
          <w:p w:rsidR="00A91832" w:rsidP="00B62BD3" w:rsidRDefault="00A91832" w14:paraId="05C42ECD" w14:textId="7416B773">
            <w:pPr>
              <w:cnfStyle w:val="000000100000" w:firstRow="0" w:lastRow="0" w:firstColumn="0" w:lastColumn="0" w:oddVBand="0" w:evenVBand="0" w:oddHBand="1" w:evenHBand="0" w:firstRowFirstColumn="0" w:firstRowLastColumn="0" w:lastRowFirstColumn="0" w:lastRowLastColumn="0"/>
              <w:rPr>
                <w:rtl/>
                <w:lang w:bidi="he-IL"/>
              </w:rPr>
            </w:pPr>
            <w:proofErr w:type="spellStart"/>
            <w:r w:rsidRPr="00A91832">
              <w:rPr>
                <w:lang w:bidi="he-IL"/>
              </w:rPr>
              <w:t>GetTender</w:t>
            </w:r>
            <w:proofErr w:type="spellEnd"/>
            <w:r w:rsidR="00B62BD3">
              <w:rPr>
                <w:lang w:bidi="he-IL"/>
              </w:rPr>
              <w:t>.</w:t>
            </w:r>
            <w:r w:rsidR="00937B92">
              <w:t xml:space="preserve"> </w:t>
            </w:r>
            <w:proofErr w:type="spellStart"/>
            <w:r w:rsidRPr="00937B92" w:rsidR="00937B92">
              <w:rPr>
                <w:lang w:bidi="he-IL"/>
              </w:rPr>
              <w:t>envelopesAmount</w:t>
            </w:r>
            <w:proofErr w:type="spellEnd"/>
          </w:p>
        </w:tc>
        <w:tc>
          <w:tcPr>
            <w:tcW w:w="3967" w:type="dxa"/>
          </w:tcPr>
          <w:p w:rsidR="00583643" w:rsidP="00583643" w:rsidRDefault="00583643" w14:paraId="63AB2507"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30617B">
              <w:rPr>
                <w:rFonts w:hint="cs"/>
                <w:b/>
                <w:bCs/>
                <w:rtl/>
                <w:lang w:bidi="he-IL"/>
              </w:rPr>
              <w:t>מצבים בהם מופיע</w:t>
            </w:r>
            <w:r>
              <w:rPr>
                <w:rFonts w:hint="cs"/>
                <w:rtl/>
                <w:lang w:bidi="he-IL"/>
              </w:rPr>
              <w:t>:</w:t>
            </w:r>
          </w:p>
          <w:p w:rsidR="00583643" w:rsidP="00583643" w:rsidRDefault="00583643" w14:paraId="37B86133" w14:textId="77777777">
            <w:pPr>
              <w:pStyle w:val="a3"/>
              <w:numPr>
                <w:ilvl w:val="0"/>
                <w:numId w:val="9"/>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בסטטוסים "טיוטה שמורה", "עריכת הצעה"</w:t>
            </w:r>
          </w:p>
          <w:p w:rsidR="00583643" w:rsidP="00583643" w:rsidRDefault="00583643" w14:paraId="3775AB55" w14:textId="64BECADD">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מופיע במסך: </w:t>
            </w:r>
            <w:r w:rsidRPr="00AB6F17" w:rsidR="00B0531C">
              <w:rPr>
                <w:rFonts w:hint="cs"/>
                <w:rtl/>
                <w:lang w:bidi="he-IL"/>
              </w:rPr>
              <w:t xml:space="preserve">אישור תנאים, </w:t>
            </w:r>
            <w:r>
              <w:rPr>
                <w:rFonts w:hint="cs"/>
                <w:rtl/>
                <w:lang w:bidi="he-IL"/>
              </w:rPr>
              <w:t>אנשי קשר, מעטפה 1, מעטפה 2 (במידה וקיימת), סיכום ואישור</w:t>
            </w:r>
          </w:p>
          <w:p w:rsidR="00583643" w:rsidP="00583643" w:rsidRDefault="00583643" w14:paraId="383AB27F" w14:textId="0927BB6D">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פעיל: </w:t>
            </w:r>
            <w:r>
              <w:rPr>
                <w:rFonts w:hint="cs"/>
                <w:rtl/>
                <w:lang w:bidi="he-IL"/>
              </w:rPr>
              <w:t>כאשר מילוי נתונים בשלב 1 (אנשי קשר) הסתיים בהצלחה (כל שדות חובה מלאים ונשמרו במערכת)</w:t>
            </w:r>
          </w:p>
          <w:p w:rsidR="00583643" w:rsidP="00583643" w:rsidRDefault="00583643" w14:paraId="3EDE8B14"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תצורת תמונה:</w:t>
            </w:r>
            <w:r>
              <w:rPr>
                <w:rFonts w:hint="cs"/>
                <w:rtl/>
                <w:lang w:bidi="he-IL"/>
              </w:rPr>
              <w:t xml:space="preserve"> </w:t>
            </w:r>
          </w:p>
          <w:p w:rsidR="00583643" w:rsidP="00583643" w:rsidRDefault="00583643" w14:paraId="7A8A490A" w14:textId="44723415">
            <w:pPr>
              <w:pStyle w:val="a3"/>
              <w:numPr>
                <w:ilvl w:val="0"/>
                <w:numId w:val="9"/>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 xml:space="preserve">תמונת נושא במצב דלוק </w:t>
            </w:r>
            <w:r>
              <w:rPr>
                <w:rtl/>
                <w:lang w:bidi="he-IL"/>
              </w:rPr>
              <w:t>–</w:t>
            </w:r>
            <w:r>
              <w:rPr>
                <w:rFonts w:hint="cs"/>
                <w:rtl/>
                <w:lang w:bidi="he-IL"/>
              </w:rPr>
              <w:t xml:space="preserve"> כאשר מסך "מעטפה 1" פעיל</w:t>
            </w:r>
          </w:p>
          <w:p w:rsidR="00583643" w:rsidP="00583643" w:rsidRDefault="00583643" w14:paraId="26210F7A" w14:textId="0D6C434E">
            <w:pPr>
              <w:pStyle w:val="a3"/>
              <w:numPr>
                <w:ilvl w:val="0"/>
                <w:numId w:val="9"/>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 xml:space="preserve">תמונת נושא במצב כבוי </w:t>
            </w:r>
            <w:r>
              <w:rPr>
                <w:rtl/>
                <w:lang w:bidi="he-IL"/>
              </w:rPr>
              <w:t>–</w:t>
            </w:r>
            <w:r>
              <w:rPr>
                <w:rFonts w:hint="cs"/>
                <w:rtl/>
                <w:lang w:bidi="he-IL"/>
              </w:rPr>
              <w:t xml:space="preserve"> כאשר מסך "מעטפה 1" לא פעיל וקיימים שדות חובה שלא מולאו (לא בוצע מילוי תקין של שלב זה בהצעה)</w:t>
            </w:r>
          </w:p>
          <w:p w:rsidRPr="00F140F4" w:rsidR="00583643" w:rsidP="00583643" w:rsidRDefault="00583643" w14:paraId="5D5B8520" w14:textId="462C9775">
            <w:pPr>
              <w:pStyle w:val="a3"/>
              <w:numPr>
                <w:ilvl w:val="0"/>
                <w:numId w:val="9"/>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תמונת הצלחה (</w:t>
            </w:r>
            <w:r>
              <w:rPr>
                <w:rFonts w:hint="cs"/>
                <w:lang w:bidi="he-IL"/>
              </w:rPr>
              <w:t>V</w:t>
            </w:r>
            <w:r>
              <w:rPr>
                <w:rFonts w:hint="cs"/>
                <w:rtl/>
                <w:lang w:bidi="he-IL"/>
              </w:rPr>
              <w:t xml:space="preserve">) </w:t>
            </w:r>
            <w:r>
              <w:rPr>
                <w:rtl/>
                <w:lang w:bidi="he-IL"/>
              </w:rPr>
              <w:t>–</w:t>
            </w:r>
            <w:r>
              <w:rPr>
                <w:rFonts w:hint="cs"/>
                <w:rtl/>
                <w:lang w:bidi="he-IL"/>
              </w:rPr>
              <w:t xml:space="preserve"> כאשר מסך מעטפה 1" לא פעיל וכל שדות חובה מולאו תקין (כל הנתונים של שלב זה בוצעו תקין)</w:t>
            </w:r>
          </w:p>
          <w:p w:rsidR="00583643" w:rsidP="00583643" w:rsidRDefault="00583643" w14:paraId="1B0EF33F"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583643" w:rsidP="00583643" w:rsidRDefault="00583643" w14:paraId="117C4EAA" w14:textId="77777777">
            <w:pPr>
              <w:pStyle w:val="a3"/>
              <w:numPr>
                <w:ilvl w:val="0"/>
                <w:numId w:val="9"/>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שמירת נתונים במערכת</w:t>
            </w:r>
          </w:p>
          <w:p w:rsidR="00583643" w:rsidP="00583643" w:rsidRDefault="00583643" w14:paraId="68E291D8" w14:textId="4184296E">
            <w:pPr>
              <w:pStyle w:val="a3"/>
              <w:numPr>
                <w:ilvl w:val="0"/>
                <w:numId w:val="9"/>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אם בדיקות תקינות הנתונים עבור שלב בו נמצא המשתמש (מסך פעיל) </w:t>
            </w:r>
            <w:r w:rsidRPr="007C657B">
              <w:rPr>
                <w:rFonts w:hint="cs"/>
                <w:b/>
                <w:bCs/>
                <w:rtl/>
                <w:lang w:bidi="he-IL"/>
              </w:rPr>
              <w:t>לא</w:t>
            </w:r>
            <w:r>
              <w:rPr>
                <w:rFonts w:hint="cs"/>
                <w:rtl/>
                <w:lang w:bidi="he-IL"/>
              </w:rPr>
              <w:t xml:space="preserve"> הסתיימו בהצלחה, יש להציג התראות מערכת מתאימות (בהתאם לאפיון של מסך פעיל). אין לאפשר מעבר למסך "מעטפה 1"</w:t>
            </w:r>
          </w:p>
          <w:p w:rsidR="00583643" w:rsidP="00583643" w:rsidRDefault="00583643" w14:paraId="5701ED40" w14:textId="42646646">
            <w:pPr>
              <w:pStyle w:val="a3"/>
              <w:numPr>
                <w:ilvl w:val="0"/>
                <w:numId w:val="9"/>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אם בדיקות תקינות התסיימו בהצלחה יש לבצע מעבר למסך "מעטפה 1"</w:t>
            </w:r>
          </w:p>
          <w:p w:rsidRPr="00885932" w:rsidR="00583643" w:rsidP="00583643" w:rsidRDefault="00583643" w14:paraId="14A3892F" w14:textId="77777777">
            <w:pPr>
              <w:bidi/>
              <w:cnfStyle w:val="000000100000" w:firstRow="0" w:lastRow="0" w:firstColumn="0" w:lastColumn="0" w:oddVBand="0" w:evenVBand="0" w:oddHBand="1" w:evenHBand="0" w:firstRowFirstColumn="0" w:firstRowLastColumn="0" w:lastRowFirstColumn="0" w:lastRowLastColumn="0"/>
              <w:rPr>
                <w:b/>
                <w:bCs/>
                <w:rtl/>
                <w:lang w:bidi="he-IL"/>
              </w:rPr>
            </w:pPr>
          </w:p>
        </w:tc>
      </w:tr>
      <w:tr w:rsidRPr="00630133" w:rsidR="00583643" w:rsidTr="00583643" w14:paraId="42BD045F" w14:textId="77777777">
        <w:tc>
          <w:tcPr>
            <w:cnfStyle w:val="001000000000" w:firstRow="0" w:lastRow="0" w:firstColumn="1" w:lastColumn="0" w:oddVBand="0" w:evenVBand="0" w:oddHBand="0" w:evenHBand="0" w:firstRowFirstColumn="0" w:firstRowLastColumn="0" w:lastRowFirstColumn="0" w:lastRowLastColumn="0"/>
            <w:tcW w:w="2401" w:type="dxa"/>
          </w:tcPr>
          <w:p w:rsidR="00583643" w:rsidP="00583643" w:rsidRDefault="00583643" w14:paraId="6DFFE42A" w14:textId="7745E086">
            <w:pPr>
              <w:bidi/>
              <w:rPr>
                <w:rFonts w:cs="Arial"/>
                <w:b w:val="0"/>
                <w:bCs w:val="0"/>
                <w:rtl/>
                <w:lang w:bidi="he-IL"/>
              </w:rPr>
            </w:pPr>
            <w:r>
              <w:rPr>
                <w:rFonts w:hint="cs" w:cs="Arial"/>
                <w:b w:val="0"/>
                <w:bCs w:val="0"/>
                <w:rtl/>
                <w:lang w:bidi="he-IL"/>
              </w:rPr>
              <w:lastRenderedPageBreak/>
              <w:t xml:space="preserve">שלב </w:t>
            </w:r>
            <w:r w:rsidR="00400EC0">
              <w:rPr>
                <w:rFonts w:hint="cs" w:cs="Arial"/>
                <w:b w:val="0"/>
                <w:bCs w:val="0"/>
                <w:rtl/>
                <w:lang w:bidi="he-IL"/>
              </w:rPr>
              <w:t>4</w:t>
            </w:r>
            <w:r>
              <w:rPr>
                <w:rFonts w:hint="cs" w:cs="Arial"/>
                <w:b w:val="0"/>
                <w:bCs w:val="0"/>
                <w:rtl/>
                <w:lang w:bidi="he-IL"/>
              </w:rPr>
              <w:t xml:space="preserve"> - מעטפה 2</w:t>
            </w:r>
          </w:p>
        </w:tc>
        <w:tc>
          <w:tcPr>
            <w:tcW w:w="1843" w:type="dxa"/>
          </w:tcPr>
          <w:p w:rsidR="00583643" w:rsidP="00583643" w:rsidRDefault="00583643" w14:paraId="0CE11C64" w14:textId="1DE1BFE4">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כפתור + טקסט</w:t>
            </w:r>
          </w:p>
        </w:tc>
        <w:tc>
          <w:tcPr>
            <w:tcW w:w="2552" w:type="dxa"/>
          </w:tcPr>
          <w:p w:rsidR="00937B92" w:rsidP="00937B92" w:rsidRDefault="00937B92" w14:paraId="7F0B37CD"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כמות מעטפות במכרז מתוך שירות</w:t>
            </w:r>
          </w:p>
          <w:p w:rsidR="00583643" w:rsidP="00937B92" w:rsidRDefault="00937B92" w14:paraId="330AE8FE" w14:textId="6C68A835">
            <w:pPr>
              <w:bidi/>
              <w:cnfStyle w:val="000000000000" w:firstRow="0" w:lastRow="0" w:firstColumn="0" w:lastColumn="0" w:oddVBand="0" w:evenVBand="0" w:oddHBand="0" w:evenHBand="0" w:firstRowFirstColumn="0" w:firstRowLastColumn="0" w:lastRowFirstColumn="0" w:lastRowLastColumn="0"/>
              <w:rPr>
                <w:rtl/>
                <w:lang w:bidi="he-IL"/>
              </w:rPr>
            </w:pPr>
            <w:proofErr w:type="spellStart"/>
            <w:r w:rsidRPr="00A91832">
              <w:rPr>
                <w:lang w:bidi="he-IL"/>
              </w:rPr>
              <w:t>GetTender</w:t>
            </w:r>
            <w:proofErr w:type="spellEnd"/>
            <w:r>
              <w:rPr>
                <w:lang w:bidi="he-IL"/>
              </w:rPr>
              <w:t>.</w:t>
            </w:r>
            <w:r>
              <w:t xml:space="preserve"> </w:t>
            </w:r>
            <w:proofErr w:type="spellStart"/>
            <w:r w:rsidRPr="00937B92">
              <w:rPr>
                <w:lang w:bidi="he-IL"/>
              </w:rPr>
              <w:t>envelopesAmount</w:t>
            </w:r>
            <w:proofErr w:type="spellEnd"/>
          </w:p>
        </w:tc>
        <w:tc>
          <w:tcPr>
            <w:tcW w:w="3967" w:type="dxa"/>
          </w:tcPr>
          <w:p w:rsidR="00583643" w:rsidP="00583643" w:rsidRDefault="00583643" w14:paraId="788B4353"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30617B">
              <w:rPr>
                <w:rFonts w:hint="cs"/>
                <w:b/>
                <w:bCs/>
                <w:rtl/>
                <w:lang w:bidi="he-IL"/>
              </w:rPr>
              <w:t>מצבים בהם מופיע</w:t>
            </w:r>
            <w:r>
              <w:rPr>
                <w:rFonts w:hint="cs"/>
                <w:rtl/>
                <w:lang w:bidi="he-IL"/>
              </w:rPr>
              <w:t>:</w:t>
            </w:r>
          </w:p>
          <w:p w:rsidR="00583643" w:rsidP="00583643" w:rsidRDefault="00583643" w14:paraId="11A2BB85" w14:textId="77777777">
            <w:pPr>
              <w:pStyle w:val="a3"/>
              <w:numPr>
                <w:ilvl w:val="0"/>
                <w:numId w:val="9"/>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בסטטוסים "טיוטה שמורה", "עריכת הצעה"</w:t>
            </w:r>
          </w:p>
          <w:p w:rsidRPr="009E1731" w:rsidR="00583643" w:rsidP="00583643" w:rsidRDefault="00583643" w14:paraId="2B075ED2" w14:textId="3F4249C8">
            <w:pPr>
              <w:pStyle w:val="a3"/>
              <w:bidi/>
              <w:cnfStyle w:val="000000000000" w:firstRow="0" w:lastRow="0" w:firstColumn="0" w:lastColumn="0" w:oddVBand="0" w:evenVBand="0" w:oddHBand="0" w:evenHBand="0" w:firstRowFirstColumn="0" w:firstRowLastColumn="0" w:lastRowFirstColumn="0" w:lastRowLastColumn="0"/>
              <w:rPr>
                <w:b/>
                <w:bCs/>
                <w:lang w:bidi="he-IL"/>
              </w:rPr>
            </w:pPr>
            <w:r w:rsidRPr="009E1731">
              <w:rPr>
                <w:rFonts w:hint="cs"/>
                <w:b/>
                <w:bCs/>
                <w:rtl/>
                <w:lang w:bidi="he-IL"/>
              </w:rPr>
              <w:t>וגם</w:t>
            </w:r>
          </w:p>
          <w:p w:rsidR="00583643" w:rsidP="00583643" w:rsidRDefault="00583643" w14:paraId="7E73BC85" w14:textId="21A43EDB">
            <w:pPr>
              <w:pStyle w:val="a3"/>
              <w:numPr>
                <w:ilvl w:val="0"/>
                <w:numId w:val="9"/>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קיימת מעטפה 2 לפי הגדרות המכרז</w:t>
            </w:r>
          </w:p>
          <w:p w:rsidR="00583643" w:rsidP="00583643" w:rsidRDefault="00583643" w14:paraId="2B00943E" w14:textId="06797E05">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מופיע במסך: </w:t>
            </w:r>
            <w:r w:rsidRPr="00AB6F17" w:rsidR="00B0531C">
              <w:rPr>
                <w:rFonts w:hint="cs"/>
                <w:rtl/>
                <w:lang w:bidi="he-IL"/>
              </w:rPr>
              <w:t xml:space="preserve">אישור תנאים, </w:t>
            </w:r>
            <w:r>
              <w:rPr>
                <w:rFonts w:hint="cs"/>
                <w:rtl/>
                <w:lang w:bidi="he-IL"/>
              </w:rPr>
              <w:t>אנשי קשר, מעטפה 1, מעטפה 2 (במידה וקיימת), סיכום ואישור</w:t>
            </w:r>
          </w:p>
          <w:p w:rsidR="00583643" w:rsidP="00583643" w:rsidRDefault="00583643" w14:paraId="5043C778" w14:textId="26E23BEE">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פעיל: </w:t>
            </w:r>
            <w:r>
              <w:rPr>
                <w:rFonts w:hint="cs"/>
                <w:rtl/>
                <w:lang w:bidi="he-IL"/>
              </w:rPr>
              <w:t xml:space="preserve">כאשר מילוי נתונים בשלב 2 (מעטפה 1) הסתיים בהצלחה (כל שדות חובה מלאים ונשמרו במערכת </w:t>
            </w:r>
            <w:r>
              <w:rPr>
                <w:rtl/>
                <w:lang w:bidi="he-IL"/>
              </w:rPr>
              <w:t>–</w:t>
            </w:r>
            <w:r>
              <w:rPr>
                <w:rFonts w:hint="cs"/>
                <w:rtl/>
                <w:lang w:bidi="he-IL"/>
              </w:rPr>
              <w:t xml:space="preserve"> נשמרו בהצלחה כל קבצי חובה)</w:t>
            </w:r>
          </w:p>
          <w:p w:rsidR="00583643" w:rsidP="00583643" w:rsidRDefault="00583643" w14:paraId="5348223B"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תצורת תמונה:</w:t>
            </w:r>
            <w:r>
              <w:rPr>
                <w:rFonts w:hint="cs"/>
                <w:rtl/>
                <w:lang w:bidi="he-IL"/>
              </w:rPr>
              <w:t xml:space="preserve"> </w:t>
            </w:r>
          </w:p>
          <w:p w:rsidR="00583643" w:rsidP="00583643" w:rsidRDefault="00583643" w14:paraId="115610E5" w14:textId="55E10B02">
            <w:pPr>
              <w:pStyle w:val="a3"/>
              <w:numPr>
                <w:ilvl w:val="0"/>
                <w:numId w:val="9"/>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תמונת נושא במצב דלוק </w:t>
            </w:r>
            <w:r>
              <w:rPr>
                <w:rtl/>
                <w:lang w:bidi="he-IL"/>
              </w:rPr>
              <w:t>–</w:t>
            </w:r>
            <w:r>
              <w:rPr>
                <w:rFonts w:hint="cs"/>
                <w:rtl/>
                <w:lang w:bidi="he-IL"/>
              </w:rPr>
              <w:t xml:space="preserve"> כאשר מסך "מעטפה 2" פעיל</w:t>
            </w:r>
          </w:p>
          <w:p w:rsidR="00583643" w:rsidP="00583643" w:rsidRDefault="00583643" w14:paraId="2DD2E467" w14:textId="02E2C77F">
            <w:pPr>
              <w:pStyle w:val="a3"/>
              <w:numPr>
                <w:ilvl w:val="0"/>
                <w:numId w:val="9"/>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תמונת נושא במצב כבוי </w:t>
            </w:r>
            <w:r>
              <w:rPr>
                <w:rtl/>
                <w:lang w:bidi="he-IL"/>
              </w:rPr>
              <w:t>–</w:t>
            </w:r>
            <w:r>
              <w:rPr>
                <w:rFonts w:hint="cs"/>
                <w:rtl/>
                <w:lang w:bidi="he-IL"/>
              </w:rPr>
              <w:t xml:space="preserve"> כאשר מסך "מעטפה 2" לא פעיל וקיימים שדות חובה שלא מולאו (לא בוצע מילוי תקין של שלב זה בהצעה)</w:t>
            </w:r>
          </w:p>
          <w:p w:rsidRPr="00F140F4" w:rsidR="00583643" w:rsidP="00583643" w:rsidRDefault="00583643" w14:paraId="0E911AA3" w14:textId="363F2E1B">
            <w:pPr>
              <w:pStyle w:val="a3"/>
              <w:numPr>
                <w:ilvl w:val="0"/>
                <w:numId w:val="9"/>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תמונת הצלחה (</w:t>
            </w:r>
            <w:r>
              <w:rPr>
                <w:rFonts w:hint="cs"/>
                <w:lang w:bidi="he-IL"/>
              </w:rPr>
              <w:t>V</w:t>
            </w:r>
            <w:r>
              <w:rPr>
                <w:rFonts w:hint="cs"/>
                <w:rtl/>
                <w:lang w:bidi="he-IL"/>
              </w:rPr>
              <w:t xml:space="preserve">) </w:t>
            </w:r>
            <w:r>
              <w:rPr>
                <w:rtl/>
                <w:lang w:bidi="he-IL"/>
              </w:rPr>
              <w:t>–</w:t>
            </w:r>
            <w:r>
              <w:rPr>
                <w:rFonts w:hint="cs"/>
                <w:rtl/>
                <w:lang w:bidi="he-IL"/>
              </w:rPr>
              <w:t xml:space="preserve"> כאשר מסך מעטפה 2" לא פעיל וכל שדות חובה מולאו תקין (כל הנתונים של שלב זה בוצעו תקין)</w:t>
            </w:r>
          </w:p>
          <w:p w:rsidR="00583643" w:rsidP="00583643" w:rsidRDefault="00583643" w14:paraId="6FB7A32C"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583643" w:rsidP="00583643" w:rsidRDefault="00583643" w14:paraId="071E6DD6" w14:textId="77777777">
            <w:pPr>
              <w:pStyle w:val="a3"/>
              <w:numPr>
                <w:ilvl w:val="0"/>
                <w:numId w:val="9"/>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שמירת נתונים במערכת</w:t>
            </w:r>
          </w:p>
          <w:p w:rsidR="00583643" w:rsidP="00583643" w:rsidRDefault="00583643" w14:paraId="356855D4" w14:textId="721AE465">
            <w:pPr>
              <w:pStyle w:val="a3"/>
              <w:numPr>
                <w:ilvl w:val="0"/>
                <w:numId w:val="9"/>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אם בדיקות תקינות הנתונים עבור שלב בו נמצא המשתמש (מסך פעיל) </w:t>
            </w:r>
            <w:r w:rsidRPr="007C657B">
              <w:rPr>
                <w:rFonts w:hint="cs"/>
                <w:b/>
                <w:bCs/>
                <w:rtl/>
                <w:lang w:bidi="he-IL"/>
              </w:rPr>
              <w:t>לא</w:t>
            </w:r>
            <w:r>
              <w:rPr>
                <w:rFonts w:hint="cs"/>
                <w:rtl/>
                <w:lang w:bidi="he-IL"/>
              </w:rPr>
              <w:t xml:space="preserve"> הסתיימו בהצלחה, יש להציג התראות מערכת מתאימות (בהתאם לאפיון של מסך פעיל). אין לאפשר מעבר למסך "מעטפה 2"</w:t>
            </w:r>
          </w:p>
          <w:p w:rsidR="00583643" w:rsidP="00583643" w:rsidRDefault="00583643" w14:paraId="7EB16A7F" w14:textId="440AB66F">
            <w:pPr>
              <w:pStyle w:val="a3"/>
              <w:numPr>
                <w:ilvl w:val="0"/>
                <w:numId w:val="9"/>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אם בדיקות תקינות התסיימו בהצלחה יש לבצע מעבר למסך "מעטפה 2"</w:t>
            </w:r>
          </w:p>
          <w:p w:rsidRPr="00885932" w:rsidR="00583643" w:rsidP="00583643" w:rsidRDefault="00583643" w14:paraId="449928BF" w14:textId="77777777">
            <w:pPr>
              <w:bidi/>
              <w:cnfStyle w:val="000000000000" w:firstRow="0" w:lastRow="0" w:firstColumn="0" w:lastColumn="0" w:oddVBand="0" w:evenVBand="0" w:oddHBand="0" w:evenHBand="0" w:firstRowFirstColumn="0" w:firstRowLastColumn="0" w:lastRowFirstColumn="0" w:lastRowLastColumn="0"/>
              <w:rPr>
                <w:b/>
                <w:bCs/>
                <w:rtl/>
                <w:lang w:bidi="he-IL"/>
              </w:rPr>
            </w:pPr>
          </w:p>
        </w:tc>
      </w:tr>
      <w:tr w:rsidRPr="00630133" w:rsidR="00583643" w:rsidTr="00583643" w14:paraId="422FE9F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rsidR="00583643" w:rsidP="00583643" w:rsidRDefault="00583643" w14:paraId="066D4D53" w14:textId="0D9E7042">
            <w:pPr>
              <w:bidi/>
              <w:rPr>
                <w:rtl/>
                <w:lang w:bidi="he-IL"/>
              </w:rPr>
            </w:pPr>
            <w:r>
              <w:rPr>
                <w:rFonts w:hint="cs"/>
                <w:b w:val="0"/>
                <w:bCs w:val="0"/>
                <w:rtl/>
                <w:lang w:bidi="he-IL"/>
              </w:rPr>
              <w:t>שלב אחרון - סיכום ואישור</w:t>
            </w:r>
          </w:p>
          <w:p w:rsidR="00583643" w:rsidP="00583643" w:rsidRDefault="00583643" w14:paraId="636FA9C5" w14:textId="77777777">
            <w:pPr>
              <w:bidi/>
              <w:rPr>
                <w:rFonts w:cs="Arial"/>
                <w:b w:val="0"/>
                <w:bCs w:val="0"/>
                <w:rtl/>
                <w:lang w:bidi="he-IL"/>
              </w:rPr>
            </w:pPr>
          </w:p>
        </w:tc>
        <w:tc>
          <w:tcPr>
            <w:tcW w:w="1843" w:type="dxa"/>
          </w:tcPr>
          <w:p w:rsidR="00583643" w:rsidP="00583643" w:rsidRDefault="00583643" w14:paraId="4DD0CD65" w14:textId="2A3C12AA">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 + טקסט</w:t>
            </w:r>
          </w:p>
        </w:tc>
        <w:tc>
          <w:tcPr>
            <w:tcW w:w="2552" w:type="dxa"/>
          </w:tcPr>
          <w:p w:rsidR="00583643" w:rsidP="00583643" w:rsidRDefault="00583643" w14:paraId="5E648BEF"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3967" w:type="dxa"/>
          </w:tcPr>
          <w:p w:rsidR="00583643" w:rsidP="00583643" w:rsidRDefault="00583643" w14:paraId="5DA4CF5C"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30617B">
              <w:rPr>
                <w:rFonts w:hint="cs"/>
                <w:b/>
                <w:bCs/>
                <w:rtl/>
                <w:lang w:bidi="he-IL"/>
              </w:rPr>
              <w:t>מצבים בהם מופיע</w:t>
            </w:r>
            <w:r>
              <w:rPr>
                <w:rFonts w:hint="cs"/>
                <w:rtl/>
                <w:lang w:bidi="he-IL"/>
              </w:rPr>
              <w:t>:</w:t>
            </w:r>
          </w:p>
          <w:p w:rsidR="00583643" w:rsidP="00583643" w:rsidRDefault="00583643" w14:paraId="16B3E0D4" w14:textId="77777777">
            <w:pPr>
              <w:pStyle w:val="a3"/>
              <w:numPr>
                <w:ilvl w:val="0"/>
                <w:numId w:val="9"/>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בסטטוסים "טיוטה שמורה", "עריכת הצעה"</w:t>
            </w:r>
          </w:p>
          <w:p w:rsidR="00583643" w:rsidP="00583643" w:rsidRDefault="00583643" w14:paraId="0DC4E7C8" w14:textId="7DE43159">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מופיע במסך: </w:t>
            </w:r>
            <w:r w:rsidRPr="00AB6F17" w:rsidR="00B0531C">
              <w:rPr>
                <w:rFonts w:hint="cs"/>
                <w:rtl/>
                <w:lang w:bidi="he-IL"/>
              </w:rPr>
              <w:t xml:space="preserve">אישור תנאים, </w:t>
            </w:r>
            <w:r>
              <w:rPr>
                <w:rFonts w:hint="cs"/>
                <w:rtl/>
                <w:lang w:bidi="he-IL"/>
              </w:rPr>
              <w:t>אנשי קשר, מעטפה 1, מעטפה 2 (במידה וקיימת), סיכום ואישור</w:t>
            </w:r>
          </w:p>
          <w:p w:rsidR="00583643" w:rsidP="00583643" w:rsidRDefault="00583643" w14:paraId="55FC9110" w14:textId="4727409B">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פעיל: </w:t>
            </w:r>
          </w:p>
          <w:p w:rsidRPr="00FD63AA" w:rsidR="00583643" w:rsidP="00583643" w:rsidRDefault="00583643" w14:paraId="6B481B30" w14:textId="41C654A6">
            <w:pPr>
              <w:pStyle w:val="a3"/>
              <w:numPr>
                <w:ilvl w:val="0"/>
                <w:numId w:val="16"/>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מולאו כל שדות חובה במערכת (כל שלבי ההצעה מולאו תקין וללא חוסרים) - שלב 1 (אנשי קשר), שלב 2 (מעטפה 1), שלב 3 (מעטפה 2 </w:t>
            </w:r>
            <w:r>
              <w:rPr>
                <w:rtl/>
                <w:lang w:bidi="he-IL"/>
              </w:rPr>
              <w:t>–</w:t>
            </w:r>
            <w:r>
              <w:rPr>
                <w:rFonts w:hint="cs"/>
                <w:rtl/>
                <w:lang w:bidi="he-IL"/>
              </w:rPr>
              <w:t xml:space="preserve"> במידה וקיימת) </w:t>
            </w:r>
          </w:p>
          <w:p w:rsidR="00583643" w:rsidP="00583643" w:rsidRDefault="00583643" w14:paraId="5555EF7F" w14:textId="597357AE">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תצורת תמונה:</w:t>
            </w:r>
            <w:r>
              <w:rPr>
                <w:rFonts w:hint="cs"/>
                <w:rtl/>
                <w:lang w:bidi="he-IL"/>
              </w:rPr>
              <w:t xml:space="preserve"> </w:t>
            </w:r>
          </w:p>
          <w:p w:rsidR="00583643" w:rsidP="00583643" w:rsidRDefault="00583643" w14:paraId="5CD1CF6D" w14:textId="04D4CD46">
            <w:pPr>
              <w:pStyle w:val="a3"/>
              <w:numPr>
                <w:ilvl w:val="0"/>
                <w:numId w:val="9"/>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 xml:space="preserve">תמונת נושא במצב דלוק </w:t>
            </w:r>
            <w:r>
              <w:rPr>
                <w:rtl/>
                <w:lang w:bidi="he-IL"/>
              </w:rPr>
              <w:t>–</w:t>
            </w:r>
            <w:r>
              <w:rPr>
                <w:rFonts w:hint="cs"/>
                <w:rtl/>
                <w:lang w:bidi="he-IL"/>
              </w:rPr>
              <w:t xml:space="preserve"> כאשר מסך "סיכום ואישור" פעיל</w:t>
            </w:r>
          </w:p>
          <w:p w:rsidRPr="00F140F4" w:rsidR="00583643" w:rsidP="00583643" w:rsidRDefault="00583643" w14:paraId="00B63A92" w14:textId="3DC3C54B">
            <w:pPr>
              <w:pStyle w:val="a3"/>
              <w:numPr>
                <w:ilvl w:val="0"/>
                <w:numId w:val="9"/>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תמונת נושא במצב כבוי </w:t>
            </w:r>
            <w:r>
              <w:rPr>
                <w:rtl/>
                <w:lang w:bidi="he-IL"/>
              </w:rPr>
              <w:t>–</w:t>
            </w:r>
            <w:r>
              <w:rPr>
                <w:rFonts w:hint="cs"/>
                <w:rtl/>
                <w:lang w:bidi="he-IL"/>
              </w:rPr>
              <w:t xml:space="preserve"> כאשר מסך "סיכום ואישור" לא פעיל</w:t>
            </w:r>
          </w:p>
          <w:p w:rsidR="00583643" w:rsidP="00583643" w:rsidRDefault="00583643" w14:paraId="69F1AC35"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583643" w:rsidP="00583643" w:rsidRDefault="00583643" w14:paraId="110CD5FD" w14:textId="77777777">
            <w:pPr>
              <w:pStyle w:val="a3"/>
              <w:numPr>
                <w:ilvl w:val="0"/>
                <w:numId w:val="9"/>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lastRenderedPageBreak/>
              <w:t>שמירת נתונים במערכת</w:t>
            </w:r>
          </w:p>
          <w:p w:rsidR="00583643" w:rsidP="00583643" w:rsidRDefault="00583643" w14:paraId="347A07C1" w14:textId="641A0DFB">
            <w:pPr>
              <w:pStyle w:val="a3"/>
              <w:numPr>
                <w:ilvl w:val="0"/>
                <w:numId w:val="9"/>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אם בדיקות תקינות הנתונים עבור שלב בו נמצא המשתמש (מסך פעיל) </w:t>
            </w:r>
            <w:r w:rsidRPr="007C657B">
              <w:rPr>
                <w:rFonts w:hint="cs"/>
                <w:b/>
                <w:bCs/>
                <w:rtl/>
                <w:lang w:bidi="he-IL"/>
              </w:rPr>
              <w:t>לא</w:t>
            </w:r>
            <w:r>
              <w:rPr>
                <w:rFonts w:hint="cs"/>
                <w:rtl/>
                <w:lang w:bidi="he-IL"/>
              </w:rPr>
              <w:t xml:space="preserve"> הסתיימו בהצלחה, יש להציג התראות מערכת מתאימות (בהתאם לאפיון של מסך פעיל). אין לאפשר מעבר למסך "סיכום ואישור"</w:t>
            </w:r>
          </w:p>
          <w:p w:rsidR="00583643" w:rsidP="00583643" w:rsidRDefault="00583643" w14:paraId="48883D79" w14:textId="4D42D905">
            <w:pPr>
              <w:pStyle w:val="a3"/>
              <w:numPr>
                <w:ilvl w:val="0"/>
                <w:numId w:val="9"/>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אם בדיקות תקינות התסיימו בהצלחה יש לבצע מעבר למסך "סיכום ואישור"</w:t>
            </w:r>
          </w:p>
          <w:p w:rsidRPr="001D054B" w:rsidR="00583643" w:rsidP="00583643" w:rsidRDefault="00583643" w14:paraId="52592D69" w14:textId="77777777">
            <w:pPr>
              <w:bidi/>
              <w:cnfStyle w:val="000000100000" w:firstRow="0" w:lastRow="0" w:firstColumn="0" w:lastColumn="0" w:oddVBand="0" w:evenVBand="0" w:oddHBand="1" w:evenHBand="0" w:firstRowFirstColumn="0" w:firstRowLastColumn="0" w:lastRowFirstColumn="0" w:lastRowLastColumn="0"/>
              <w:rPr>
                <w:b/>
                <w:bCs/>
                <w:rtl/>
                <w:lang w:bidi="he-IL"/>
              </w:rPr>
            </w:pPr>
          </w:p>
        </w:tc>
      </w:tr>
    </w:tbl>
    <w:p w:rsidRPr="00B87556" w:rsidR="00064992" w:rsidP="00064992" w:rsidRDefault="00064992" w14:paraId="1437C731" w14:textId="77777777">
      <w:pPr>
        <w:bidi/>
        <w:rPr>
          <w:rtl/>
          <w:lang w:bidi="he-IL"/>
        </w:rPr>
      </w:pPr>
    </w:p>
    <w:p w:rsidR="007B3F57" w:rsidP="00EE32F3" w:rsidRDefault="004D04EC" w14:paraId="3790E98D" w14:textId="55F562F9">
      <w:pPr>
        <w:pStyle w:val="2"/>
        <w:bidi/>
        <w:rPr>
          <w:rtl/>
          <w:lang w:bidi="he-IL"/>
        </w:rPr>
      </w:pPr>
      <w:bookmarkStart w:name="_Toc153118403" w:id="34"/>
      <w:r>
        <w:rPr>
          <w:rFonts w:hint="cs"/>
          <w:rtl/>
          <w:lang w:bidi="he-IL"/>
        </w:rPr>
        <w:t>מסך בית של מענה מקוון</w:t>
      </w:r>
      <w:bookmarkEnd w:id="34"/>
    </w:p>
    <w:p w:rsidR="004D04EC" w:rsidP="004D04EC" w:rsidRDefault="00994C72" w14:paraId="027164A8" w14:textId="7704F6BD">
      <w:pPr>
        <w:bidi/>
        <w:rPr>
          <w:rtl/>
          <w:lang w:bidi="he-IL"/>
        </w:rPr>
      </w:pPr>
      <w:r>
        <w:rPr>
          <w:rFonts w:hint="cs"/>
          <w:rtl/>
          <w:lang w:bidi="he-IL"/>
        </w:rPr>
        <w:t>המסך מאפשר להגיש נמנע</w:t>
      </w:r>
      <w:r w:rsidR="00B47A71">
        <w:rPr>
          <w:rFonts w:hint="cs"/>
          <w:rtl/>
          <w:lang w:bidi="he-IL"/>
        </w:rPr>
        <w:t xml:space="preserve"> או להגיש הצעה</w:t>
      </w:r>
      <w:r w:rsidR="00174300">
        <w:rPr>
          <w:rFonts w:hint="cs"/>
          <w:rtl/>
          <w:lang w:bidi="he-IL"/>
        </w:rPr>
        <w:t xml:space="preserve"> כלכלית למכרז</w:t>
      </w:r>
      <w:r w:rsidR="0053605C">
        <w:rPr>
          <w:rFonts w:hint="cs"/>
          <w:rtl/>
          <w:lang w:bidi="he-IL"/>
        </w:rPr>
        <w:t xml:space="preserve">. </w:t>
      </w:r>
      <w:r w:rsidR="00A72935">
        <w:rPr>
          <w:rFonts w:hint="cs"/>
          <w:rtl/>
          <w:lang w:bidi="he-IL"/>
        </w:rPr>
        <w:t>קיימים מספר מצבים</w:t>
      </w:r>
      <w:r w:rsidR="00B92769">
        <w:rPr>
          <w:rFonts w:hint="cs"/>
          <w:rtl/>
          <w:lang w:bidi="he-IL"/>
        </w:rPr>
        <w:t xml:space="preserve"> בהם יפתח מסך זה בתצורה </w:t>
      </w:r>
      <w:r w:rsidR="009C217D">
        <w:rPr>
          <w:rFonts w:hint="cs"/>
          <w:rtl/>
          <w:lang w:bidi="he-IL"/>
        </w:rPr>
        <w:t>שמתאימה ל</w:t>
      </w:r>
      <w:r w:rsidR="00F45F53">
        <w:rPr>
          <w:rFonts w:hint="cs"/>
          <w:rtl/>
          <w:lang w:bidi="he-IL"/>
        </w:rPr>
        <w:t>כל מצב</w:t>
      </w:r>
      <w:r w:rsidR="00146AEB">
        <w:rPr>
          <w:rFonts w:hint="cs"/>
          <w:rtl/>
          <w:lang w:bidi="he-IL"/>
        </w:rPr>
        <w:t>:</w:t>
      </w:r>
    </w:p>
    <w:p w:rsidR="00146AEB" w:rsidP="00146AEB" w:rsidRDefault="00E4768B" w14:paraId="40B4ED7B" w14:textId="7556625B">
      <w:pPr>
        <w:bidi/>
        <w:rPr>
          <w:rtl/>
          <w:lang w:bidi="he-IL"/>
        </w:rPr>
      </w:pPr>
      <w:r>
        <w:rPr>
          <w:rFonts w:hint="cs"/>
          <w:rtl/>
          <w:lang w:bidi="he-IL"/>
        </w:rPr>
        <w:t xml:space="preserve">כניסה </w:t>
      </w:r>
      <w:r w:rsidR="00951212">
        <w:rPr>
          <w:rFonts w:hint="cs"/>
          <w:rtl/>
          <w:lang w:bidi="he-IL"/>
        </w:rPr>
        <w:t>ראשונה</w:t>
      </w:r>
      <w:r w:rsidR="00B42B7A">
        <w:rPr>
          <w:rFonts w:hint="cs"/>
          <w:rtl/>
          <w:lang w:bidi="he-IL"/>
        </w:rPr>
        <w:t xml:space="preserve"> למערכת</w:t>
      </w:r>
      <w:r w:rsidR="00951212">
        <w:rPr>
          <w:rFonts w:hint="cs"/>
          <w:rtl/>
          <w:lang w:bidi="he-IL"/>
        </w:rPr>
        <w:t xml:space="preserve"> </w:t>
      </w:r>
      <w:r w:rsidR="00894BCD">
        <w:rPr>
          <w:rFonts w:hint="cs"/>
          <w:rtl/>
          <w:lang w:bidi="he-IL"/>
        </w:rPr>
        <w:t xml:space="preserve">מתוך </w:t>
      </w:r>
      <w:r w:rsidRPr="00263438" w:rsidR="00894BCD">
        <w:rPr>
          <w:rFonts w:hint="cs"/>
          <w:b/>
          <w:bCs/>
          <w:rtl/>
          <w:lang w:bidi="he-IL"/>
        </w:rPr>
        <w:t>פורטל ספקים</w:t>
      </w:r>
      <w:r w:rsidR="00894BCD">
        <w:rPr>
          <w:rFonts w:hint="cs"/>
          <w:rtl/>
          <w:lang w:bidi="he-IL"/>
        </w:rPr>
        <w:t xml:space="preserve"> </w:t>
      </w:r>
      <w:r w:rsidR="00951212">
        <w:rPr>
          <w:rFonts w:hint="cs"/>
          <w:rtl/>
          <w:lang w:bidi="he-IL"/>
        </w:rPr>
        <w:t>(</w:t>
      </w:r>
      <w:r w:rsidRPr="002A0316" w:rsidR="0041535E">
        <w:rPr>
          <w:rFonts w:hint="cs"/>
          <w:b/>
          <w:bCs/>
          <w:rtl/>
          <w:lang w:bidi="he-IL"/>
        </w:rPr>
        <w:t>סטטוס "</w:t>
      </w:r>
      <w:r w:rsidRPr="002A0316" w:rsidR="00DA1C61">
        <w:rPr>
          <w:rFonts w:hint="cs"/>
          <w:b/>
          <w:bCs/>
          <w:rtl/>
          <w:lang w:bidi="he-IL"/>
        </w:rPr>
        <w:t>טיוטה לא שמורה"</w:t>
      </w:r>
      <w:r w:rsidR="008E5FFC">
        <w:rPr>
          <w:rFonts w:hint="cs"/>
          <w:rtl/>
          <w:lang w:bidi="he-IL"/>
        </w:rPr>
        <w:t>)</w:t>
      </w:r>
      <w:r w:rsidR="00C7777D">
        <w:rPr>
          <w:rFonts w:hint="cs"/>
          <w:rtl/>
          <w:lang w:bidi="he-IL"/>
        </w:rPr>
        <w:t xml:space="preserve"> </w:t>
      </w:r>
      <w:r w:rsidR="00C7777D">
        <w:rPr>
          <w:rtl/>
          <w:lang w:bidi="he-IL"/>
        </w:rPr>
        <w:t>–</w:t>
      </w:r>
      <w:r w:rsidR="00C7777D">
        <w:rPr>
          <w:rFonts w:hint="cs"/>
          <w:rtl/>
          <w:lang w:bidi="he-IL"/>
        </w:rPr>
        <w:t xml:space="preserve"> במצב זה </w:t>
      </w:r>
      <w:r w:rsidR="00820451">
        <w:rPr>
          <w:rFonts w:hint="cs"/>
          <w:rtl/>
          <w:lang w:bidi="he-IL"/>
        </w:rPr>
        <w:t>י</w:t>
      </w:r>
      <w:r w:rsidR="00C7777D">
        <w:rPr>
          <w:rFonts w:hint="cs"/>
          <w:rtl/>
          <w:lang w:bidi="he-IL"/>
        </w:rPr>
        <w:t xml:space="preserve">תאפשר </w:t>
      </w:r>
      <w:r w:rsidR="005D63E3">
        <w:rPr>
          <w:rFonts w:hint="cs"/>
          <w:rtl/>
          <w:lang w:bidi="he-IL"/>
        </w:rPr>
        <w:t>מילוי</w:t>
      </w:r>
      <w:r w:rsidR="00C7777D">
        <w:rPr>
          <w:rFonts w:hint="cs"/>
          <w:rtl/>
          <w:lang w:bidi="he-IL"/>
        </w:rPr>
        <w:t xml:space="preserve"> הצעה</w:t>
      </w:r>
      <w:r w:rsidR="00F9412C">
        <w:rPr>
          <w:rFonts w:hint="cs"/>
          <w:rtl/>
          <w:lang w:bidi="he-IL"/>
        </w:rPr>
        <w:t xml:space="preserve"> </w:t>
      </w:r>
      <w:r w:rsidR="00C541BA">
        <w:rPr>
          <w:rFonts w:hint="cs"/>
          <w:rtl/>
          <w:lang w:bidi="he-IL"/>
        </w:rPr>
        <w:t>בפעם</w:t>
      </w:r>
      <w:r w:rsidR="00F9412C">
        <w:rPr>
          <w:rFonts w:hint="cs"/>
          <w:rtl/>
          <w:lang w:bidi="he-IL"/>
        </w:rPr>
        <w:t xml:space="preserve"> הראשונה</w:t>
      </w:r>
      <w:r w:rsidR="000D2A80">
        <w:rPr>
          <w:rFonts w:hint="cs"/>
          <w:rtl/>
          <w:lang w:bidi="he-IL"/>
        </w:rPr>
        <w:t xml:space="preserve"> </w:t>
      </w:r>
      <w:r w:rsidR="00E2748D">
        <w:rPr>
          <w:rFonts w:hint="cs"/>
          <w:rtl/>
          <w:lang w:bidi="he-IL"/>
        </w:rPr>
        <w:t xml:space="preserve">או הגשת </w:t>
      </w:r>
      <w:r w:rsidR="00C7777D">
        <w:rPr>
          <w:rFonts w:hint="cs"/>
          <w:rtl/>
          <w:lang w:bidi="he-IL"/>
        </w:rPr>
        <w:t>נמנע</w:t>
      </w:r>
    </w:p>
    <w:p w:rsidRPr="004D04EC" w:rsidR="002C76B3" w:rsidP="002C76B3" w:rsidRDefault="00620565" w14:paraId="1C957CFC" w14:textId="6926699B">
      <w:pPr>
        <w:bidi/>
        <w:rPr>
          <w:rtl/>
          <w:lang w:bidi="he-IL"/>
        </w:rPr>
      </w:pPr>
      <w:r>
        <w:rPr>
          <w:noProof/>
        </w:rPr>
        <w:drawing>
          <wp:inline distT="0" distB="0" distL="0" distR="0" wp14:anchorId="1720486F" wp14:editId="0B1614BE">
            <wp:extent cx="5727700" cy="3225800"/>
            <wp:effectExtent l="0" t="0" r="6350" b="0"/>
            <wp:docPr id="1402943729" name="Picture 140294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05750C" w:rsidP="0005750C" w:rsidRDefault="0005750C" w14:paraId="07A1E117" w14:textId="72343957">
      <w:pPr>
        <w:bidi/>
        <w:rPr>
          <w:rtl/>
          <w:lang w:bidi="he-IL"/>
        </w:rPr>
      </w:pPr>
    </w:p>
    <w:p w:rsidR="00315ED2" w:rsidP="00315ED2" w:rsidRDefault="003E3220" w14:paraId="66DF5867" w14:textId="622A15F0">
      <w:pPr>
        <w:bidi/>
        <w:rPr>
          <w:rtl/>
          <w:lang w:bidi="he-IL"/>
        </w:rPr>
      </w:pPr>
      <w:r>
        <w:rPr>
          <w:rFonts w:hint="cs"/>
          <w:rtl/>
          <w:lang w:bidi="he-IL"/>
        </w:rPr>
        <w:t xml:space="preserve">כניסה חוזרת למערכת </w:t>
      </w:r>
      <w:r w:rsidR="0050230C">
        <w:rPr>
          <w:rFonts w:hint="cs"/>
          <w:rtl/>
          <w:lang w:bidi="he-IL"/>
        </w:rPr>
        <w:t xml:space="preserve">מתוך </w:t>
      </w:r>
      <w:commentRangeStart w:id="35"/>
      <w:r w:rsidRPr="00DE796A" w:rsidR="0050230C">
        <w:rPr>
          <w:rFonts w:hint="cs"/>
          <w:b/>
          <w:bCs/>
          <w:rtl/>
          <w:lang w:bidi="he-IL"/>
        </w:rPr>
        <w:t>מסך "פרטי הצעה</w:t>
      </w:r>
      <w:r w:rsidR="005A4367">
        <w:rPr>
          <w:rFonts w:hint="cs"/>
          <w:b/>
          <w:bCs/>
          <w:rtl/>
          <w:lang w:bidi="he-IL"/>
        </w:rPr>
        <w:t>/הימנעות</w:t>
      </w:r>
      <w:r w:rsidRPr="00DE796A" w:rsidR="00967FFA">
        <w:rPr>
          <w:rFonts w:hint="cs"/>
          <w:b/>
          <w:bCs/>
          <w:rtl/>
          <w:lang w:bidi="he-IL"/>
        </w:rPr>
        <w:t>"</w:t>
      </w:r>
      <w:r w:rsidR="00967FFA">
        <w:rPr>
          <w:rFonts w:hint="cs"/>
          <w:rtl/>
          <w:lang w:bidi="he-IL"/>
        </w:rPr>
        <w:t xml:space="preserve"> </w:t>
      </w:r>
      <w:commentRangeEnd w:id="35"/>
      <w:r w:rsidR="002F09FA">
        <w:rPr>
          <w:rStyle w:val="af0"/>
          <w:rtl/>
        </w:rPr>
        <w:commentReference w:id="35"/>
      </w:r>
      <w:r w:rsidR="00583E8B">
        <w:rPr>
          <w:rFonts w:hint="cs"/>
          <w:rtl/>
          <w:lang w:bidi="he-IL"/>
        </w:rPr>
        <w:t>לאחר ש</w:t>
      </w:r>
      <w:r w:rsidR="00EC417F">
        <w:rPr>
          <w:rFonts w:hint="cs"/>
          <w:rtl/>
          <w:lang w:bidi="he-IL"/>
        </w:rPr>
        <w:t>הוגש</w:t>
      </w:r>
      <w:r w:rsidR="003E4CDA">
        <w:rPr>
          <w:rFonts w:hint="cs"/>
          <w:rtl/>
          <w:lang w:bidi="he-IL"/>
        </w:rPr>
        <w:t xml:space="preserve"> נמנע</w:t>
      </w:r>
      <w:r w:rsidR="00153CDE">
        <w:rPr>
          <w:rFonts w:hint="cs"/>
          <w:rtl/>
          <w:lang w:bidi="he-IL"/>
        </w:rPr>
        <w:t xml:space="preserve"> </w:t>
      </w:r>
      <w:r w:rsidR="00BE2704">
        <w:rPr>
          <w:rFonts w:hint="cs"/>
          <w:rtl/>
          <w:lang w:bidi="he-IL"/>
        </w:rPr>
        <w:t>(</w:t>
      </w:r>
      <w:r w:rsidRPr="002A0316" w:rsidR="00BE2704">
        <w:rPr>
          <w:rFonts w:hint="cs"/>
          <w:b/>
          <w:bCs/>
          <w:rtl/>
          <w:lang w:bidi="he-IL"/>
        </w:rPr>
        <w:t>סטטוס "</w:t>
      </w:r>
      <w:r w:rsidR="00BE2704">
        <w:rPr>
          <w:rFonts w:hint="cs"/>
          <w:b/>
          <w:bCs/>
          <w:rtl/>
          <w:lang w:bidi="he-IL"/>
        </w:rPr>
        <w:t>הוגש נמנע</w:t>
      </w:r>
      <w:r w:rsidRPr="002A0316" w:rsidR="00BE2704">
        <w:rPr>
          <w:rFonts w:hint="cs"/>
          <w:b/>
          <w:bCs/>
          <w:rtl/>
          <w:lang w:bidi="he-IL"/>
        </w:rPr>
        <w:t>"</w:t>
      </w:r>
      <w:r w:rsidR="00BE2704">
        <w:rPr>
          <w:rFonts w:hint="cs"/>
          <w:rtl/>
          <w:lang w:bidi="he-IL"/>
        </w:rPr>
        <w:t xml:space="preserve">) </w:t>
      </w:r>
      <w:r w:rsidR="00BE2704">
        <w:rPr>
          <w:rtl/>
          <w:lang w:bidi="he-IL"/>
        </w:rPr>
        <w:t>–</w:t>
      </w:r>
      <w:r w:rsidR="00BE2704">
        <w:rPr>
          <w:rFonts w:hint="cs"/>
          <w:rtl/>
          <w:lang w:bidi="he-IL"/>
        </w:rPr>
        <w:t xml:space="preserve"> במצב זה </w:t>
      </w:r>
      <w:r w:rsidR="002212CB">
        <w:rPr>
          <w:rFonts w:hint="cs"/>
          <w:rtl/>
          <w:lang w:bidi="he-IL"/>
        </w:rPr>
        <w:t>תתאפשר</w:t>
      </w:r>
      <w:r w:rsidR="00AF117F">
        <w:rPr>
          <w:rFonts w:hint="cs"/>
          <w:rtl/>
          <w:lang w:bidi="he-IL"/>
        </w:rPr>
        <w:t xml:space="preserve"> הגשת הצעה במקום נמנע</w:t>
      </w:r>
      <w:r w:rsidR="002F3805">
        <w:rPr>
          <w:rFonts w:hint="cs"/>
          <w:rtl/>
          <w:lang w:bidi="he-IL"/>
        </w:rPr>
        <w:t xml:space="preserve"> או לעדכן </w:t>
      </w:r>
      <w:r w:rsidR="00A71FBC">
        <w:rPr>
          <w:rFonts w:hint="cs"/>
          <w:rtl/>
          <w:lang w:bidi="he-IL"/>
        </w:rPr>
        <w:t>ערכי נמנע קיים (לעדכן סיבה</w:t>
      </w:r>
      <w:r w:rsidR="00F223E1">
        <w:rPr>
          <w:rFonts w:hint="cs"/>
          <w:rtl/>
          <w:lang w:bidi="he-IL"/>
        </w:rPr>
        <w:t>)</w:t>
      </w:r>
    </w:p>
    <w:p w:rsidR="00F36FC1" w:rsidP="00F36FC1" w:rsidRDefault="00141D41" w14:paraId="5C8961AA" w14:textId="107852C4">
      <w:pPr>
        <w:bidi/>
        <w:rPr>
          <w:rtl/>
          <w:lang w:bidi="he-IL"/>
        </w:rPr>
      </w:pPr>
      <w:r>
        <w:rPr>
          <w:noProof/>
        </w:rPr>
        <w:lastRenderedPageBreak/>
        <w:drawing>
          <wp:inline distT="0" distB="0" distL="0" distR="0" wp14:anchorId="2AFAF34D" wp14:editId="71381B32">
            <wp:extent cx="5727700" cy="3225800"/>
            <wp:effectExtent l="0" t="0" r="6350" b="0"/>
            <wp:docPr id="21479241" name="Picture 2147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1741B0" w:rsidP="001741B0" w:rsidRDefault="001741B0" w14:paraId="6049184D" w14:textId="77777777">
      <w:pPr>
        <w:bidi/>
        <w:rPr>
          <w:rtl/>
          <w:lang w:bidi="he-IL"/>
        </w:rPr>
      </w:pPr>
    </w:p>
    <w:tbl>
      <w:tblPr>
        <w:tblStyle w:val="4-5"/>
        <w:bidiVisual/>
        <w:tblW w:w="10763" w:type="dxa"/>
        <w:tblInd w:w="-841" w:type="dxa"/>
        <w:tblLook w:val="04A0" w:firstRow="1" w:lastRow="0" w:firstColumn="1" w:lastColumn="0" w:noHBand="0" w:noVBand="1"/>
      </w:tblPr>
      <w:tblGrid>
        <w:gridCol w:w="10763"/>
      </w:tblGrid>
      <w:tr w:rsidR="00B16067" w14:paraId="4CF4BDD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B16067" w:rsidRDefault="00B16067" w14:paraId="2D8B1D6E" w14:textId="6DAA165A">
            <w:pPr>
              <w:bidi/>
              <w:rPr>
                <w:rtl/>
                <w:lang w:bidi="he-IL"/>
              </w:rPr>
            </w:pPr>
            <w:r>
              <w:rPr>
                <w:rFonts w:hint="cs"/>
                <w:rtl/>
                <w:lang w:bidi="he-IL"/>
              </w:rPr>
              <w:t>הערה חשובה לצוות פיתוח</w:t>
            </w:r>
          </w:p>
        </w:tc>
      </w:tr>
      <w:tr w:rsidRPr="00CF054F" w:rsidR="00B16067" w14:paraId="0D9084B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B16067" w:rsidRDefault="00B16067" w14:paraId="3D81D4F1" w14:textId="28FA5096">
            <w:pPr>
              <w:bidi/>
              <w:rPr>
                <w:rtl/>
                <w:lang w:bidi="he-IL"/>
              </w:rPr>
            </w:pPr>
            <w:r>
              <w:rPr>
                <w:rFonts w:hint="cs" w:cs="Arial"/>
                <w:noProof/>
                <w:rtl/>
                <w:lang w:bidi="he-IL"/>
              </w:rPr>
              <w:t>אם</w:t>
            </w:r>
            <w:r w:rsidR="00732CEA">
              <w:rPr>
                <w:rFonts w:hint="cs" w:cs="Arial"/>
                <w:noProof/>
                <w:rtl/>
                <w:lang w:bidi="he-IL"/>
              </w:rPr>
              <w:t xml:space="preserve"> במצב "טיוטה לא שמורה" מתבצעת יציאה מהמערכת </w:t>
            </w:r>
            <w:r w:rsidR="00F75C26">
              <w:rPr>
                <w:rFonts w:hint="cs" w:cs="Arial"/>
                <w:noProof/>
                <w:rtl/>
                <w:lang w:bidi="he-IL"/>
              </w:rPr>
              <w:t xml:space="preserve">(טרם מעבר לשלב הבא </w:t>
            </w:r>
            <w:r w:rsidR="00F75C26">
              <w:rPr>
                <w:rFonts w:cs="Arial"/>
                <w:noProof/>
                <w:rtl/>
                <w:lang w:bidi="he-IL"/>
              </w:rPr>
              <w:t>–</w:t>
            </w:r>
            <w:r w:rsidR="00F75C26">
              <w:rPr>
                <w:rFonts w:hint="cs" w:cs="Arial"/>
                <w:noProof/>
                <w:rtl/>
                <w:lang w:bidi="he-IL"/>
              </w:rPr>
              <w:t xml:space="preserve"> הגשת הצעה או נמנע) יש למחוק מופע</w:t>
            </w:r>
            <w:r w:rsidR="0015712E">
              <w:rPr>
                <w:rFonts w:hint="cs" w:cs="Arial"/>
                <w:noProof/>
                <w:rtl/>
                <w:lang w:bidi="he-IL"/>
              </w:rPr>
              <w:t xml:space="preserve"> נוכחי מטבלת הצעות בבסיס הנתונים (אין צורך לשמור הצעה שהתהליך שלה </w:t>
            </w:r>
            <w:r w:rsidR="00FF6B26">
              <w:rPr>
                <w:rFonts w:hint="cs" w:cs="Arial"/>
                <w:noProof/>
                <w:rtl/>
                <w:lang w:bidi="he-IL"/>
              </w:rPr>
              <w:t>לא</w:t>
            </w:r>
            <w:r w:rsidR="001741B0">
              <w:rPr>
                <w:rFonts w:hint="cs" w:cs="Arial"/>
                <w:noProof/>
                <w:rtl/>
                <w:lang w:bidi="he-IL"/>
              </w:rPr>
              <w:t xml:space="preserve"> התחיל באמת)</w:t>
            </w:r>
          </w:p>
          <w:p w:rsidRPr="00CF054F" w:rsidR="00B16067" w:rsidRDefault="00B16067" w14:paraId="38D2E463" w14:textId="77777777">
            <w:pPr>
              <w:bidi/>
              <w:rPr>
                <w:b w:val="0"/>
                <w:bCs w:val="0"/>
                <w:rtl/>
                <w:lang w:bidi="he-IL"/>
              </w:rPr>
            </w:pPr>
          </w:p>
        </w:tc>
      </w:tr>
    </w:tbl>
    <w:p w:rsidR="00AA610E" w:rsidP="00AA610E" w:rsidRDefault="00AA610E" w14:paraId="2FC5A4F9" w14:textId="77777777">
      <w:pPr>
        <w:bidi/>
        <w:rPr>
          <w:rtl/>
          <w:lang w:bidi="he-IL"/>
        </w:rPr>
      </w:pPr>
    </w:p>
    <w:tbl>
      <w:tblPr>
        <w:tblStyle w:val="4-5"/>
        <w:bidiVisual/>
        <w:tblW w:w="10763" w:type="dxa"/>
        <w:tblInd w:w="-841" w:type="dxa"/>
        <w:tblLook w:val="04A0" w:firstRow="1" w:lastRow="0" w:firstColumn="1" w:lastColumn="0" w:noHBand="0" w:noVBand="1"/>
      </w:tblPr>
      <w:tblGrid>
        <w:gridCol w:w="3367"/>
        <w:gridCol w:w="1015"/>
        <w:gridCol w:w="2503"/>
        <w:gridCol w:w="3878"/>
      </w:tblGrid>
      <w:tr w:rsidR="009D3227" w:rsidTr="001E5624" w14:paraId="34B0FBF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CF054F" w:rsidP="00DF5B71" w:rsidRDefault="00CF054F" w14:paraId="23AFB75D" w14:textId="77777777">
            <w:pPr>
              <w:bidi/>
              <w:rPr>
                <w:rtl/>
                <w:lang w:bidi="he-IL"/>
              </w:rPr>
            </w:pPr>
            <w:r>
              <w:rPr>
                <w:rFonts w:hint="cs"/>
                <w:rtl/>
                <w:lang w:bidi="he-IL"/>
              </w:rPr>
              <w:t>רכיב</w:t>
            </w:r>
          </w:p>
        </w:tc>
        <w:tc>
          <w:tcPr>
            <w:tcW w:w="1028" w:type="dxa"/>
          </w:tcPr>
          <w:p w:rsidR="00CF054F" w:rsidP="00DF5B71" w:rsidRDefault="00CF054F" w14:paraId="271A3065"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סוג רכיב / שדה</w:t>
            </w:r>
          </w:p>
        </w:tc>
        <w:tc>
          <w:tcPr>
            <w:tcW w:w="2552" w:type="dxa"/>
          </w:tcPr>
          <w:p w:rsidR="00CF054F" w:rsidP="00DF5B71" w:rsidRDefault="00CF054F" w14:paraId="32BF62B7"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מקור נתונים</w:t>
            </w:r>
          </w:p>
        </w:tc>
        <w:tc>
          <w:tcPr>
            <w:tcW w:w="3967" w:type="dxa"/>
          </w:tcPr>
          <w:p w:rsidR="00CF054F" w:rsidP="00DF5B71" w:rsidRDefault="00CF054F" w14:paraId="733AE004"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פונקציונאליות</w:t>
            </w:r>
          </w:p>
        </w:tc>
      </w:tr>
      <w:tr w:rsidR="009D3227" w:rsidTr="001E5624" w14:paraId="7F0B1E8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CF054F" w:rsidP="00DF5B71" w:rsidRDefault="00FA580B" w14:paraId="7955B582" w14:textId="77777777">
            <w:pPr>
              <w:bidi/>
              <w:rPr>
                <w:rtl/>
                <w:lang w:bidi="he-IL"/>
              </w:rPr>
            </w:pPr>
            <w:r>
              <w:rPr>
                <w:rFonts w:hint="cs"/>
                <w:b w:val="0"/>
                <w:bCs w:val="0"/>
                <w:rtl/>
                <w:lang w:bidi="he-IL"/>
              </w:rPr>
              <w:t>ט</w:t>
            </w:r>
            <w:r w:rsidR="00A57275">
              <w:rPr>
                <w:rFonts w:hint="cs"/>
                <w:b w:val="0"/>
                <w:bCs w:val="0"/>
                <w:rtl/>
                <w:lang w:bidi="he-IL"/>
              </w:rPr>
              <w:t>קסט ברכת משתמש</w:t>
            </w:r>
          </w:p>
          <w:p w:rsidR="002A4673" w:rsidP="002A4673" w:rsidRDefault="002A4673" w14:paraId="0B696713" w14:textId="77777777">
            <w:pPr>
              <w:bidi/>
              <w:rPr>
                <w:rtl/>
                <w:lang w:bidi="he-IL"/>
              </w:rPr>
            </w:pPr>
            <w:r w:rsidRPr="002A4673">
              <w:rPr>
                <w:rFonts w:cs="Arial"/>
                <w:noProof/>
                <w:rtl/>
                <w:lang w:bidi="he-IL"/>
              </w:rPr>
              <w:drawing>
                <wp:inline distT="0" distB="0" distL="0" distR="0" wp14:anchorId="0F0566A6" wp14:editId="7DC7A8C5">
                  <wp:extent cx="859841" cy="304090"/>
                  <wp:effectExtent l="0" t="0" r="0" b="1270"/>
                  <wp:docPr id="293909023" name="Picture 29390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9023" name=""/>
                          <pic:cNvPicPr/>
                        </pic:nvPicPr>
                        <pic:blipFill>
                          <a:blip r:embed="rId118"/>
                          <a:stretch>
                            <a:fillRect/>
                          </a:stretch>
                        </pic:blipFill>
                        <pic:spPr>
                          <a:xfrm>
                            <a:off x="0" y="0"/>
                            <a:ext cx="871495" cy="308212"/>
                          </a:xfrm>
                          <a:prstGeom prst="rect">
                            <a:avLst/>
                          </a:prstGeom>
                        </pic:spPr>
                      </pic:pic>
                    </a:graphicData>
                  </a:graphic>
                </wp:inline>
              </w:drawing>
            </w:r>
          </w:p>
          <w:p w:rsidRPr="00CF054F" w:rsidR="002A4673" w:rsidP="002A4673" w:rsidRDefault="002A4673" w14:paraId="43FE2C22" w14:textId="040D5869">
            <w:pPr>
              <w:bidi/>
              <w:rPr>
                <w:b w:val="0"/>
                <w:bCs w:val="0"/>
                <w:rtl/>
                <w:lang w:bidi="he-IL"/>
              </w:rPr>
            </w:pPr>
          </w:p>
        </w:tc>
        <w:tc>
          <w:tcPr>
            <w:tcW w:w="1028" w:type="dxa"/>
          </w:tcPr>
          <w:p w:rsidR="00CF054F" w:rsidP="00DF5B71" w:rsidRDefault="003D5306" w14:paraId="08EFE5F4" w14:textId="7735782D">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w:t>
            </w:r>
          </w:p>
        </w:tc>
        <w:tc>
          <w:tcPr>
            <w:tcW w:w="2552" w:type="dxa"/>
          </w:tcPr>
          <w:p w:rsidR="00E77B7F" w:rsidP="00780D83" w:rsidRDefault="00780D83" w14:paraId="2E02ADE3" w14:textId="65F731B1">
            <w:pPr>
              <w:bidi/>
              <w:cnfStyle w:val="000000100000" w:firstRow="0" w:lastRow="0" w:firstColumn="0" w:lastColumn="0" w:oddVBand="0" w:evenVBand="0" w:oddHBand="1" w:evenHBand="0" w:firstRowFirstColumn="0" w:firstRowLastColumn="0" w:lastRowFirstColumn="0" w:lastRowLastColumn="0"/>
              <w:rPr>
                <w:rtl/>
              </w:rPr>
            </w:pPr>
            <w:r>
              <w:rPr>
                <w:rFonts w:hint="cs"/>
                <w:rtl/>
                <w:lang w:bidi="he-IL"/>
              </w:rPr>
              <w:t xml:space="preserve">טקסט קבוע </w:t>
            </w:r>
            <w:r w:rsidR="00E77B7F">
              <w:rPr>
                <w:rFonts w:hint="cs"/>
                <w:rtl/>
                <w:lang w:bidi="he-IL"/>
              </w:rPr>
              <w:t>+</w:t>
            </w:r>
            <w:r>
              <w:rPr>
                <w:rFonts w:hint="cs"/>
                <w:rtl/>
                <w:lang w:bidi="he-IL"/>
              </w:rPr>
              <w:t xml:space="preserve"> </w:t>
            </w:r>
            <w:r w:rsidR="00E77B7F">
              <w:rPr>
                <w:rFonts w:hint="cs"/>
                <w:rtl/>
                <w:lang w:bidi="he-IL"/>
              </w:rPr>
              <w:t xml:space="preserve">שירות </w:t>
            </w:r>
          </w:p>
          <w:p w:rsidR="00993442" w:rsidP="00F14395" w:rsidRDefault="00993442" w14:paraId="5E9DE2F1" w14:textId="77777777">
            <w:pPr>
              <w:cnfStyle w:val="000000100000" w:firstRow="0" w:lastRow="0" w:firstColumn="0" w:lastColumn="0" w:oddVBand="0" w:evenVBand="0" w:oddHBand="1" w:evenHBand="0" w:firstRowFirstColumn="0" w:firstRowLastColumn="0" w:lastRowFirstColumn="0" w:lastRowLastColumn="0"/>
              <w:rPr>
                <w:rtl/>
                <w:lang w:bidi="he-IL"/>
              </w:rPr>
            </w:pPr>
            <w:proofErr w:type="spellStart"/>
            <w:r w:rsidRPr="00993442">
              <w:rPr>
                <w:lang w:bidi="he-IL"/>
              </w:rPr>
              <w:t>GetVendor</w:t>
            </w:r>
            <w:proofErr w:type="spellEnd"/>
            <w:r>
              <w:rPr>
                <w:rFonts w:hint="cs"/>
                <w:rtl/>
                <w:lang w:bidi="he-IL"/>
              </w:rPr>
              <w:t>.</w:t>
            </w:r>
            <w:r w:rsidR="00FA0ECC">
              <w:t xml:space="preserve"> </w:t>
            </w:r>
            <w:proofErr w:type="spellStart"/>
            <w:r w:rsidRPr="00FA0ECC" w:rsidR="00FA0ECC">
              <w:rPr>
                <w:lang w:bidi="he-IL"/>
              </w:rPr>
              <w:t>userDetails</w:t>
            </w:r>
            <w:proofErr w:type="spellEnd"/>
            <w:r w:rsidR="00FA0ECC">
              <w:rPr>
                <w:rFonts w:hint="cs"/>
                <w:rtl/>
                <w:lang w:bidi="he-IL"/>
              </w:rPr>
              <w:t>.</w:t>
            </w:r>
            <w:r w:rsidR="00F14395">
              <w:t xml:space="preserve"> </w:t>
            </w:r>
            <w:proofErr w:type="spellStart"/>
            <w:r w:rsidRPr="00F14395" w:rsidR="00F14395">
              <w:rPr>
                <w:lang w:bidi="he-IL"/>
              </w:rPr>
              <w:t>firstName</w:t>
            </w:r>
            <w:proofErr w:type="spellEnd"/>
          </w:p>
          <w:p w:rsidR="00F14395" w:rsidP="00F14395" w:rsidRDefault="00F14395" w14:paraId="7C2FC285" w14:textId="77777777">
            <w:pPr>
              <w:cnfStyle w:val="000000100000" w:firstRow="0" w:lastRow="0" w:firstColumn="0" w:lastColumn="0" w:oddVBand="0" w:evenVBand="0" w:oddHBand="1" w:evenHBand="0" w:firstRowFirstColumn="0" w:firstRowLastColumn="0" w:lastRowFirstColumn="0" w:lastRowLastColumn="0"/>
              <w:rPr>
                <w:rtl/>
              </w:rPr>
            </w:pPr>
            <w:r>
              <w:rPr>
                <w:rFonts w:hint="cs"/>
                <w:rtl/>
                <w:lang w:bidi="he-IL"/>
              </w:rPr>
              <w:t>+</w:t>
            </w:r>
          </w:p>
          <w:p w:rsidR="00F14395" w:rsidP="00F14395" w:rsidRDefault="00F14395" w14:paraId="0845C3E0" w14:textId="19CB0A43">
            <w:pPr>
              <w:cnfStyle w:val="000000100000" w:firstRow="0" w:lastRow="0" w:firstColumn="0" w:lastColumn="0" w:oddVBand="0" w:evenVBand="0" w:oddHBand="1" w:evenHBand="0" w:firstRowFirstColumn="0" w:firstRowLastColumn="0" w:lastRowFirstColumn="0" w:lastRowLastColumn="0"/>
              <w:rPr>
                <w:rtl/>
                <w:lang w:bidi="he-IL"/>
              </w:rPr>
            </w:pPr>
            <w:proofErr w:type="spellStart"/>
            <w:r w:rsidRPr="00993442">
              <w:rPr>
                <w:lang w:bidi="he-IL"/>
              </w:rPr>
              <w:t>GetVendor</w:t>
            </w:r>
            <w:proofErr w:type="spellEnd"/>
            <w:r>
              <w:rPr>
                <w:rFonts w:hint="cs"/>
                <w:rtl/>
                <w:lang w:bidi="he-IL"/>
              </w:rPr>
              <w:t>.</w:t>
            </w:r>
            <w:r>
              <w:t xml:space="preserve"> </w:t>
            </w:r>
            <w:proofErr w:type="spellStart"/>
            <w:r w:rsidRPr="00FA0ECC">
              <w:rPr>
                <w:lang w:bidi="he-IL"/>
              </w:rPr>
              <w:t>userDetails</w:t>
            </w:r>
            <w:proofErr w:type="spellEnd"/>
            <w:r>
              <w:rPr>
                <w:rFonts w:hint="cs"/>
                <w:rtl/>
                <w:lang w:bidi="he-IL"/>
              </w:rPr>
              <w:t>.</w:t>
            </w:r>
            <w:r>
              <w:t xml:space="preserve"> </w:t>
            </w:r>
            <w:proofErr w:type="spellStart"/>
            <w:r>
              <w:rPr>
                <w:lang w:bidi="he-IL"/>
              </w:rPr>
              <w:t>l</w:t>
            </w:r>
            <w:r>
              <w:t>ast</w:t>
            </w:r>
            <w:r w:rsidRPr="00F14395">
              <w:rPr>
                <w:lang w:bidi="he-IL"/>
              </w:rPr>
              <w:t>Name</w:t>
            </w:r>
            <w:proofErr w:type="spellEnd"/>
          </w:p>
          <w:p w:rsidR="00F14395" w:rsidP="00F14395" w:rsidRDefault="00FD4797" w14:paraId="0896740D" w14:textId="77777777">
            <w:pPr>
              <w:cnfStyle w:val="000000100000" w:firstRow="0" w:lastRow="0" w:firstColumn="0" w:lastColumn="0" w:oddVBand="0" w:evenVBand="0" w:oddHBand="1" w:evenHBand="0" w:firstRowFirstColumn="0" w:firstRowLastColumn="0" w:lastRowFirstColumn="0" w:lastRowLastColumn="0"/>
            </w:pPr>
            <w:r>
              <w:rPr>
                <w:lang w:bidi="he-IL"/>
              </w:rPr>
              <w:t>+</w:t>
            </w:r>
          </w:p>
          <w:p w:rsidR="00FD4797" w:rsidP="00F14395" w:rsidRDefault="00FD4797" w14:paraId="288BB454" w14:textId="2A6565E3">
            <w:pPr>
              <w:cnfStyle w:val="000000100000" w:firstRow="0" w:lastRow="0" w:firstColumn="0" w:lastColumn="0" w:oddVBand="0" w:evenVBand="0" w:oddHBand="1" w:evenHBand="0" w:firstRowFirstColumn="0" w:firstRowLastColumn="0" w:lastRowFirstColumn="0" w:lastRowLastColumn="0"/>
              <w:rPr>
                <w:rtl/>
                <w:lang w:bidi="he-IL"/>
              </w:rPr>
            </w:pPr>
            <w:proofErr w:type="spellStart"/>
            <w:r w:rsidRPr="00993442">
              <w:rPr>
                <w:lang w:bidi="he-IL"/>
              </w:rPr>
              <w:t>GetVendor</w:t>
            </w:r>
            <w:proofErr w:type="spellEnd"/>
            <w:r>
              <w:rPr>
                <w:rFonts w:hint="cs"/>
                <w:rtl/>
                <w:lang w:bidi="he-IL"/>
              </w:rPr>
              <w:t>.</w:t>
            </w:r>
            <w:r>
              <w:t xml:space="preserve"> </w:t>
            </w:r>
            <w:proofErr w:type="spellStart"/>
            <w:r w:rsidRPr="00FD4797">
              <w:rPr>
                <w:lang w:bidi="he-IL"/>
              </w:rPr>
              <w:t>vendorDetails</w:t>
            </w:r>
            <w:proofErr w:type="spellEnd"/>
            <w:r>
              <w:rPr>
                <w:lang w:bidi="he-IL"/>
              </w:rPr>
              <w:t>.</w:t>
            </w:r>
            <w:r w:rsidR="008075B6">
              <w:t xml:space="preserve"> </w:t>
            </w:r>
            <w:r w:rsidRPr="008075B6" w:rsidR="008075B6">
              <w:rPr>
                <w:lang w:bidi="he-IL"/>
              </w:rPr>
              <w:t>name</w:t>
            </w:r>
          </w:p>
        </w:tc>
        <w:tc>
          <w:tcPr>
            <w:tcW w:w="3967" w:type="dxa"/>
          </w:tcPr>
          <w:p w:rsidRPr="00C317A3" w:rsidR="00CF054F" w:rsidP="00DF5B71" w:rsidRDefault="00045942" w14:paraId="1291D0FC" w14:textId="6CB30D42">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טקסט + שם משת</w:t>
            </w:r>
            <w:r w:rsidR="00CC43FD">
              <w:rPr>
                <w:rFonts w:hint="cs"/>
                <w:rtl/>
                <w:lang w:bidi="he-IL"/>
              </w:rPr>
              <w:t>מש + שם חברה</w:t>
            </w:r>
          </w:p>
        </w:tc>
      </w:tr>
      <w:tr w:rsidR="00F37464" w:rsidTr="001E5624" w14:paraId="373CB4C1" w14:textId="77777777">
        <w:tc>
          <w:tcPr>
            <w:cnfStyle w:val="001000000000" w:firstRow="0" w:lastRow="0" w:firstColumn="1" w:lastColumn="0" w:oddVBand="0" w:evenVBand="0" w:oddHBand="0" w:evenHBand="0" w:firstRowFirstColumn="0" w:firstRowLastColumn="0" w:lastRowFirstColumn="0" w:lastRowLastColumn="0"/>
            <w:tcW w:w="3216" w:type="dxa"/>
          </w:tcPr>
          <w:p w:rsidR="00CF054F" w:rsidP="00DF5B71" w:rsidRDefault="00592320" w14:paraId="76153A32" w14:textId="68DDCA5A">
            <w:pPr>
              <w:bidi/>
              <w:rPr>
                <w:rFonts w:cs="Arial"/>
                <w:rtl/>
                <w:lang w:bidi="he-IL"/>
              </w:rPr>
            </w:pPr>
            <w:r>
              <w:rPr>
                <w:rFonts w:hint="cs" w:cs="Arial"/>
                <w:b w:val="0"/>
                <w:bCs w:val="0"/>
                <w:rtl/>
                <w:lang w:bidi="he-IL"/>
              </w:rPr>
              <w:t xml:space="preserve">כותרת </w:t>
            </w:r>
            <w:r w:rsidR="00952379">
              <w:rPr>
                <w:rFonts w:hint="cs" w:cs="Arial"/>
                <w:b w:val="0"/>
                <w:bCs w:val="0"/>
                <w:rtl/>
                <w:lang w:bidi="he-IL"/>
              </w:rPr>
              <w:t>בחלק</w:t>
            </w:r>
            <w:r w:rsidR="00B91145">
              <w:rPr>
                <w:rFonts w:hint="cs" w:cs="Arial"/>
                <w:b w:val="0"/>
                <w:bCs w:val="0"/>
                <w:rtl/>
                <w:lang w:bidi="he-IL"/>
              </w:rPr>
              <w:t xml:space="preserve"> השייך</w:t>
            </w:r>
            <w:r w:rsidR="00E13E34">
              <w:rPr>
                <w:rFonts w:hint="cs" w:cs="Arial"/>
                <w:b w:val="0"/>
                <w:bCs w:val="0"/>
                <w:rtl/>
                <w:lang w:bidi="he-IL"/>
              </w:rPr>
              <w:t xml:space="preserve"> להגשת </w:t>
            </w:r>
            <w:r w:rsidR="009F523F">
              <w:rPr>
                <w:rFonts w:hint="cs" w:cs="Arial"/>
                <w:b w:val="0"/>
                <w:bCs w:val="0"/>
                <w:rtl/>
                <w:lang w:bidi="he-IL"/>
              </w:rPr>
              <w:t>הצעה</w:t>
            </w:r>
            <w:r w:rsidR="00952379">
              <w:rPr>
                <w:rFonts w:hint="cs" w:cs="Arial"/>
                <w:b w:val="0"/>
                <w:bCs w:val="0"/>
                <w:rtl/>
                <w:lang w:bidi="he-IL"/>
              </w:rPr>
              <w:t xml:space="preserve"> </w:t>
            </w:r>
            <w:r w:rsidR="00705C8A">
              <w:rPr>
                <w:rFonts w:hint="cs" w:cs="Arial"/>
                <w:b w:val="0"/>
                <w:bCs w:val="0"/>
                <w:rtl/>
                <w:lang w:bidi="he-IL"/>
              </w:rPr>
              <w:t>(</w:t>
            </w:r>
            <w:r w:rsidRPr="00952379">
              <w:rPr>
                <w:rFonts w:hint="cs" w:cs="Arial"/>
                <w:b w:val="0"/>
                <w:bCs w:val="0"/>
                <w:rtl/>
                <w:lang w:bidi="he-IL"/>
              </w:rPr>
              <w:t>ימני</w:t>
            </w:r>
            <w:r w:rsidR="00705C8A">
              <w:rPr>
                <w:rFonts w:hint="cs" w:cs="Arial"/>
                <w:b w:val="0"/>
                <w:bCs w:val="0"/>
                <w:rtl/>
                <w:lang w:bidi="he-IL"/>
              </w:rPr>
              <w:t>)</w:t>
            </w:r>
          </w:p>
          <w:p w:rsidR="00592320" w:rsidP="00592320" w:rsidRDefault="00592320" w14:paraId="34884732" w14:textId="77777777">
            <w:pPr>
              <w:bidi/>
              <w:rPr>
                <w:rFonts w:cs="Arial"/>
                <w:rtl/>
                <w:lang w:bidi="he-IL"/>
              </w:rPr>
            </w:pPr>
            <w:r w:rsidRPr="00592320">
              <w:rPr>
                <w:rFonts w:cs="Arial"/>
                <w:noProof/>
                <w:rtl/>
                <w:lang w:bidi="he-IL"/>
              </w:rPr>
              <w:drawing>
                <wp:inline distT="0" distB="0" distL="0" distR="0" wp14:anchorId="7D4B91D6" wp14:editId="5726AADD">
                  <wp:extent cx="1105054" cy="238158"/>
                  <wp:effectExtent l="0" t="0" r="0" b="9525"/>
                  <wp:docPr id="591000693" name="Picture 59100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00693" name=""/>
                          <pic:cNvPicPr/>
                        </pic:nvPicPr>
                        <pic:blipFill>
                          <a:blip r:embed="rId119"/>
                          <a:stretch>
                            <a:fillRect/>
                          </a:stretch>
                        </pic:blipFill>
                        <pic:spPr>
                          <a:xfrm>
                            <a:off x="0" y="0"/>
                            <a:ext cx="1105054" cy="238158"/>
                          </a:xfrm>
                          <a:prstGeom prst="rect">
                            <a:avLst/>
                          </a:prstGeom>
                        </pic:spPr>
                      </pic:pic>
                    </a:graphicData>
                  </a:graphic>
                </wp:inline>
              </w:drawing>
            </w:r>
          </w:p>
          <w:p w:rsidRPr="00CF054F" w:rsidR="005E73D0" w:rsidP="005E73D0" w:rsidRDefault="005E73D0" w14:paraId="689FDA3E" w14:textId="0BD17393">
            <w:pPr>
              <w:bidi/>
              <w:rPr>
                <w:rFonts w:cs="Arial"/>
                <w:b w:val="0"/>
                <w:bCs w:val="0"/>
                <w:rtl/>
                <w:lang w:bidi="he-IL"/>
              </w:rPr>
            </w:pPr>
          </w:p>
        </w:tc>
        <w:tc>
          <w:tcPr>
            <w:tcW w:w="1028" w:type="dxa"/>
          </w:tcPr>
          <w:p w:rsidR="00CF054F" w:rsidP="00DF5B71" w:rsidRDefault="005E73D0" w14:paraId="57846040" w14:textId="7013F0C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w:t>
            </w:r>
          </w:p>
        </w:tc>
        <w:tc>
          <w:tcPr>
            <w:tcW w:w="2552" w:type="dxa"/>
          </w:tcPr>
          <w:p w:rsidR="00CF054F" w:rsidP="00880A68" w:rsidRDefault="00780D83" w14:paraId="0C6D6E64" w14:textId="6F1B0CDC">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 קבוע</w:t>
            </w:r>
          </w:p>
        </w:tc>
        <w:tc>
          <w:tcPr>
            <w:tcW w:w="3967" w:type="dxa"/>
          </w:tcPr>
          <w:p w:rsidR="00CF054F" w:rsidP="00DF5B71" w:rsidRDefault="001F3E06" w14:paraId="6F2D4854" w14:textId="7566F06D">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טקסט</w:t>
            </w:r>
          </w:p>
        </w:tc>
      </w:tr>
      <w:tr w:rsidR="009D3227" w:rsidTr="001E5624" w14:paraId="4053D97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CF054F" w:rsidP="00DF5B71" w:rsidRDefault="000819E1" w14:paraId="0723B11C" w14:textId="5351ADD4">
            <w:pPr>
              <w:bidi/>
              <w:rPr>
                <w:rFonts w:cs="Arial"/>
                <w:rtl/>
                <w:lang w:bidi="he-IL"/>
              </w:rPr>
            </w:pPr>
            <w:r>
              <w:rPr>
                <w:rFonts w:hint="cs" w:cs="Arial"/>
                <w:b w:val="0"/>
                <w:bCs w:val="0"/>
                <w:rtl/>
                <w:lang w:bidi="he-IL"/>
              </w:rPr>
              <w:t>טקסט</w:t>
            </w:r>
            <w:r w:rsidR="002A7F3B">
              <w:rPr>
                <w:rFonts w:hint="cs" w:cs="Arial"/>
                <w:b w:val="0"/>
                <w:bCs w:val="0"/>
                <w:rtl/>
                <w:lang w:bidi="he-IL"/>
              </w:rPr>
              <w:t xml:space="preserve"> </w:t>
            </w:r>
            <w:r w:rsidR="00705C8A">
              <w:rPr>
                <w:rFonts w:hint="cs" w:cs="Arial"/>
                <w:b w:val="0"/>
                <w:bCs w:val="0"/>
                <w:rtl/>
                <w:lang w:bidi="he-IL"/>
              </w:rPr>
              <w:t xml:space="preserve">בחלק השייך להגשת </w:t>
            </w:r>
            <w:r w:rsidR="009F523F">
              <w:rPr>
                <w:rFonts w:hint="cs" w:cs="Arial"/>
                <w:b w:val="0"/>
                <w:bCs w:val="0"/>
                <w:rtl/>
                <w:lang w:bidi="he-IL"/>
              </w:rPr>
              <w:t>הצעה</w:t>
            </w:r>
            <w:r w:rsidR="00705C8A">
              <w:rPr>
                <w:rFonts w:hint="cs" w:cs="Arial"/>
                <w:b w:val="0"/>
                <w:bCs w:val="0"/>
                <w:rtl/>
                <w:lang w:bidi="he-IL"/>
              </w:rPr>
              <w:t xml:space="preserve"> (</w:t>
            </w:r>
            <w:r w:rsidRPr="00952379" w:rsidR="00705C8A">
              <w:rPr>
                <w:rFonts w:hint="cs" w:cs="Arial"/>
                <w:b w:val="0"/>
                <w:bCs w:val="0"/>
                <w:rtl/>
                <w:lang w:bidi="he-IL"/>
              </w:rPr>
              <w:t>ימני</w:t>
            </w:r>
            <w:r w:rsidR="00705C8A">
              <w:rPr>
                <w:rFonts w:hint="cs" w:cs="Arial"/>
                <w:b w:val="0"/>
                <w:bCs w:val="0"/>
                <w:rtl/>
                <w:lang w:bidi="he-IL"/>
              </w:rPr>
              <w:t>)</w:t>
            </w:r>
          </w:p>
          <w:p w:rsidR="00705C8A" w:rsidP="00705C8A" w:rsidRDefault="001952A2" w14:paraId="25966958" w14:textId="77777777">
            <w:pPr>
              <w:bidi/>
              <w:rPr>
                <w:rFonts w:cs="Arial"/>
                <w:rtl/>
                <w:lang w:bidi="he-IL"/>
              </w:rPr>
            </w:pPr>
            <w:r w:rsidRPr="001952A2">
              <w:rPr>
                <w:rFonts w:cs="Arial"/>
                <w:noProof/>
                <w:rtl/>
                <w:lang w:bidi="he-IL"/>
              </w:rPr>
              <w:drawing>
                <wp:inline distT="0" distB="0" distL="0" distR="0" wp14:anchorId="3DDA57BE" wp14:editId="78745060">
                  <wp:extent cx="1597457" cy="369305"/>
                  <wp:effectExtent l="0" t="0" r="3175" b="0"/>
                  <wp:docPr id="1928080087" name="Picture 192808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0087" name=""/>
                          <pic:cNvPicPr/>
                        </pic:nvPicPr>
                        <pic:blipFill>
                          <a:blip r:embed="rId120"/>
                          <a:stretch>
                            <a:fillRect/>
                          </a:stretch>
                        </pic:blipFill>
                        <pic:spPr>
                          <a:xfrm>
                            <a:off x="0" y="0"/>
                            <a:ext cx="1612737" cy="372838"/>
                          </a:xfrm>
                          <a:prstGeom prst="rect">
                            <a:avLst/>
                          </a:prstGeom>
                        </pic:spPr>
                      </pic:pic>
                    </a:graphicData>
                  </a:graphic>
                </wp:inline>
              </w:drawing>
            </w:r>
          </w:p>
          <w:p w:rsidRPr="00CF054F" w:rsidR="001952A2" w:rsidP="001952A2" w:rsidRDefault="001952A2" w14:paraId="2EEF1BDE" w14:textId="50ED6220">
            <w:pPr>
              <w:bidi/>
              <w:rPr>
                <w:rFonts w:cs="Arial"/>
                <w:b w:val="0"/>
                <w:bCs w:val="0"/>
                <w:rtl/>
                <w:lang w:bidi="he-IL"/>
              </w:rPr>
            </w:pPr>
          </w:p>
        </w:tc>
        <w:tc>
          <w:tcPr>
            <w:tcW w:w="1028" w:type="dxa"/>
          </w:tcPr>
          <w:p w:rsidR="00CF054F" w:rsidP="00DF5B71" w:rsidRDefault="001952A2" w14:paraId="260CDFA1" w14:textId="6C96E2C8">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w:t>
            </w:r>
          </w:p>
        </w:tc>
        <w:tc>
          <w:tcPr>
            <w:tcW w:w="2552" w:type="dxa"/>
          </w:tcPr>
          <w:p w:rsidR="00880A68" w:rsidP="00880A68" w:rsidRDefault="009E6DCC" w14:paraId="56EBDE02" w14:textId="65CED603">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 קבוע</w:t>
            </w:r>
          </w:p>
        </w:tc>
        <w:tc>
          <w:tcPr>
            <w:tcW w:w="3967" w:type="dxa"/>
          </w:tcPr>
          <w:p w:rsidR="00CF054F" w:rsidP="00DF5B71" w:rsidRDefault="00E76B27" w14:paraId="65D89187" w14:textId="34EA8BBB">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טקסט</w:t>
            </w:r>
          </w:p>
        </w:tc>
      </w:tr>
      <w:tr w:rsidR="009D3227" w:rsidTr="001E5624" w14:paraId="2C061633" w14:textId="77777777">
        <w:tc>
          <w:tcPr>
            <w:cnfStyle w:val="001000000000" w:firstRow="0" w:lastRow="0" w:firstColumn="1" w:lastColumn="0" w:oddVBand="0" w:evenVBand="0" w:oddHBand="0" w:evenHBand="0" w:firstRowFirstColumn="0" w:firstRowLastColumn="0" w:lastRowFirstColumn="0" w:lastRowLastColumn="0"/>
            <w:tcW w:w="3216" w:type="dxa"/>
          </w:tcPr>
          <w:p w:rsidR="009912A8" w:rsidP="00DF5B71" w:rsidRDefault="002B0C5B" w14:paraId="5DB5F8BA" w14:textId="77777777">
            <w:pPr>
              <w:bidi/>
              <w:rPr>
                <w:rFonts w:cs="Arial"/>
                <w:rtl/>
                <w:lang w:bidi="he-IL"/>
              </w:rPr>
            </w:pPr>
            <w:r>
              <w:rPr>
                <w:rFonts w:hint="cs" w:cs="Arial"/>
                <w:b w:val="0"/>
                <w:bCs w:val="0"/>
                <w:rtl/>
                <w:lang w:bidi="he-IL"/>
              </w:rPr>
              <w:t>להגשת מענה</w:t>
            </w:r>
          </w:p>
          <w:p w:rsidR="002B0C5B" w:rsidP="002B0C5B" w:rsidRDefault="002B0C5B" w14:paraId="492DFF2B" w14:textId="77777777">
            <w:pPr>
              <w:bidi/>
              <w:rPr>
                <w:rFonts w:cs="Arial"/>
                <w:rtl/>
                <w:lang w:bidi="he-IL"/>
              </w:rPr>
            </w:pPr>
            <w:r w:rsidRPr="002B0C5B">
              <w:rPr>
                <w:rFonts w:cs="Arial"/>
                <w:noProof/>
                <w:rtl/>
                <w:lang w:bidi="he-IL"/>
              </w:rPr>
              <w:drawing>
                <wp:inline distT="0" distB="0" distL="0" distR="0" wp14:anchorId="4DBE6D15" wp14:editId="762CE4B7">
                  <wp:extent cx="655624" cy="224612"/>
                  <wp:effectExtent l="0" t="0" r="0" b="4445"/>
                  <wp:docPr id="10332963" name="Picture 1033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963" name=""/>
                          <pic:cNvPicPr/>
                        </pic:nvPicPr>
                        <pic:blipFill>
                          <a:blip r:embed="rId121"/>
                          <a:stretch>
                            <a:fillRect/>
                          </a:stretch>
                        </pic:blipFill>
                        <pic:spPr>
                          <a:xfrm>
                            <a:off x="0" y="0"/>
                            <a:ext cx="663667" cy="227368"/>
                          </a:xfrm>
                          <a:prstGeom prst="rect">
                            <a:avLst/>
                          </a:prstGeom>
                        </pic:spPr>
                      </pic:pic>
                    </a:graphicData>
                  </a:graphic>
                </wp:inline>
              </w:drawing>
            </w:r>
          </w:p>
          <w:p w:rsidR="002B0C5B" w:rsidP="002B0C5B" w:rsidRDefault="002B0C5B" w14:paraId="59ED593F" w14:textId="304B245A">
            <w:pPr>
              <w:bidi/>
              <w:rPr>
                <w:rFonts w:cs="Arial"/>
                <w:b w:val="0"/>
                <w:bCs w:val="0"/>
                <w:rtl/>
                <w:lang w:bidi="he-IL"/>
              </w:rPr>
            </w:pPr>
          </w:p>
        </w:tc>
        <w:tc>
          <w:tcPr>
            <w:tcW w:w="1028" w:type="dxa"/>
          </w:tcPr>
          <w:p w:rsidR="009912A8" w:rsidP="00DF5B71" w:rsidRDefault="002B0C5B" w14:paraId="0185A5CD" w14:textId="3FBAEDC6">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כפתור</w:t>
            </w:r>
          </w:p>
        </w:tc>
        <w:tc>
          <w:tcPr>
            <w:tcW w:w="2552" w:type="dxa"/>
          </w:tcPr>
          <w:p w:rsidRPr="00880A68" w:rsidR="009912A8" w:rsidP="00DF5B71" w:rsidRDefault="009912A8" w14:paraId="7F3649C3" w14:textId="77777777">
            <w:pPr>
              <w:bidi/>
              <w:cnfStyle w:val="000000000000" w:firstRow="0" w:lastRow="0" w:firstColumn="0" w:lastColumn="0" w:oddVBand="0" w:evenVBand="0" w:oddHBand="0" w:evenHBand="0" w:firstRowFirstColumn="0" w:firstRowLastColumn="0" w:lastRowFirstColumn="0" w:lastRowLastColumn="0"/>
              <w:rPr>
                <w:highlight w:val="yellow"/>
                <w:rtl/>
                <w:lang w:bidi="he-IL"/>
              </w:rPr>
            </w:pPr>
          </w:p>
        </w:tc>
        <w:tc>
          <w:tcPr>
            <w:tcW w:w="3967" w:type="dxa"/>
          </w:tcPr>
          <w:p w:rsidR="009912A8" w:rsidP="00B42BFA" w:rsidRDefault="00E30515" w14:paraId="1719185C" w14:textId="090DE8B3">
            <w:pPr>
              <w:bidi/>
              <w:cnfStyle w:val="000000000000" w:firstRow="0" w:lastRow="0" w:firstColumn="0" w:lastColumn="0" w:oddVBand="0" w:evenVBand="0" w:oddHBand="0" w:evenHBand="0" w:firstRowFirstColumn="0" w:firstRowLastColumn="0" w:lastRowFirstColumn="0" w:lastRowLastColumn="0"/>
              <w:rPr>
                <w:rtl/>
                <w:lang w:bidi="he-IL"/>
              </w:rPr>
            </w:pPr>
            <w:r w:rsidRPr="00B42BFA">
              <w:rPr>
                <w:rFonts w:hint="cs"/>
                <w:b/>
                <w:bCs/>
                <w:rtl/>
                <w:lang w:bidi="he-IL"/>
              </w:rPr>
              <w:t>פעיל</w:t>
            </w:r>
            <w:r>
              <w:rPr>
                <w:rFonts w:hint="cs"/>
                <w:rtl/>
                <w:lang w:bidi="he-IL"/>
              </w:rPr>
              <w:t xml:space="preserve">: </w:t>
            </w:r>
            <w:r w:rsidR="006845A9">
              <w:rPr>
                <w:rFonts w:hint="cs"/>
                <w:rtl/>
                <w:lang w:bidi="he-IL"/>
              </w:rPr>
              <w:t>תמיד</w:t>
            </w:r>
          </w:p>
          <w:p w:rsidR="00B42BFA" w:rsidP="00A06E63" w:rsidRDefault="00B42BFA" w14:paraId="4D7F08F3" w14:textId="71F07C42">
            <w:pPr>
              <w:bidi/>
              <w:cnfStyle w:val="000000000000" w:firstRow="0" w:lastRow="0" w:firstColumn="0" w:lastColumn="0" w:oddVBand="0" w:evenVBand="0" w:oddHBand="0" w:evenHBand="0" w:firstRowFirstColumn="0" w:firstRowLastColumn="0" w:lastRowFirstColumn="0" w:lastRowLastColumn="0"/>
              <w:rPr>
                <w:rtl/>
                <w:lang w:bidi="he-IL"/>
              </w:rPr>
            </w:pPr>
            <w:r w:rsidRPr="00F62F1C">
              <w:rPr>
                <w:rFonts w:hint="cs"/>
                <w:b/>
                <w:bCs/>
                <w:rtl/>
                <w:lang w:bidi="he-IL"/>
              </w:rPr>
              <w:t>פעולות</w:t>
            </w:r>
            <w:r w:rsidR="00D344C7">
              <w:rPr>
                <w:rFonts w:hint="cs"/>
                <w:b/>
                <w:bCs/>
                <w:rtl/>
                <w:lang w:bidi="he-IL"/>
              </w:rPr>
              <w:t>:</w:t>
            </w:r>
            <w:r w:rsidR="00F62F1C">
              <w:rPr>
                <w:rFonts w:hint="cs"/>
                <w:rtl/>
                <w:lang w:bidi="he-IL"/>
              </w:rPr>
              <w:t xml:space="preserve"> </w:t>
            </w:r>
          </w:p>
          <w:p w:rsidRPr="00503ABB" w:rsidR="00AF4333" w:rsidP="00A07B65" w:rsidRDefault="00A06E63" w14:paraId="1DBC99E5" w14:textId="7F911B72">
            <w:pPr>
              <w:pStyle w:val="a3"/>
              <w:numPr>
                <w:ilvl w:val="0"/>
                <w:numId w:val="13"/>
              </w:numPr>
              <w:bidi/>
              <w:cnfStyle w:val="000000000000" w:firstRow="0" w:lastRow="0" w:firstColumn="0" w:lastColumn="0" w:oddVBand="0" w:evenVBand="0" w:oddHBand="0" w:evenHBand="0" w:firstRowFirstColumn="0" w:firstRowLastColumn="0" w:lastRowFirstColumn="0" w:lastRowLastColumn="0"/>
              <w:rPr>
                <w:strike/>
                <w:lang w:bidi="he-IL"/>
              </w:rPr>
            </w:pPr>
            <w:r>
              <w:rPr>
                <w:rFonts w:hint="cs"/>
                <w:rtl/>
                <w:lang w:bidi="he-IL"/>
              </w:rPr>
              <w:t xml:space="preserve">יש לפעול לפי אפיון של </w:t>
            </w:r>
            <w:r w:rsidRPr="0098622A">
              <w:rPr>
                <w:rFonts w:hint="cs"/>
                <w:b/>
                <w:bCs/>
                <w:rtl/>
                <w:lang w:bidi="he-IL"/>
              </w:rPr>
              <w:t>תהליך 5 "הגשת/עדכון נמנע או הגשת /עדכון הצעה"</w:t>
            </w:r>
            <w:r w:rsidR="009B1AC2">
              <w:rPr>
                <w:rFonts w:hint="cs"/>
                <w:b/>
                <w:bCs/>
                <w:rtl/>
                <w:lang w:bidi="he-IL"/>
              </w:rPr>
              <w:t xml:space="preserve">. </w:t>
            </w:r>
          </w:p>
          <w:p w:rsidR="002860C2" w:rsidP="00A07B65" w:rsidRDefault="00372CEE" w14:paraId="329C44D1" w14:textId="12C97F75">
            <w:pPr>
              <w:pStyle w:val="a3"/>
              <w:numPr>
                <w:ilvl w:val="0"/>
                <w:numId w:val="13"/>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lastRenderedPageBreak/>
              <w:t>מעבר למסך "</w:t>
            </w:r>
            <w:r w:rsidR="009653A7">
              <w:rPr>
                <w:rFonts w:hint="cs"/>
                <w:rtl/>
                <w:lang w:bidi="he-IL"/>
              </w:rPr>
              <w:t>אישור תנאים</w:t>
            </w:r>
            <w:r>
              <w:rPr>
                <w:rFonts w:hint="cs"/>
                <w:rtl/>
                <w:lang w:bidi="he-IL"/>
              </w:rPr>
              <w:t>"</w:t>
            </w:r>
          </w:p>
          <w:p w:rsidR="008A6FF6" w:rsidP="001A01A6" w:rsidRDefault="008A6FF6" w14:paraId="60B8C90E" w14:textId="27095065">
            <w:pPr>
              <w:bidi/>
              <w:cnfStyle w:val="000000000000" w:firstRow="0" w:lastRow="0" w:firstColumn="0" w:lastColumn="0" w:oddVBand="0" w:evenVBand="0" w:oddHBand="0" w:evenHBand="0" w:firstRowFirstColumn="0" w:firstRowLastColumn="0" w:lastRowFirstColumn="0" w:lastRowLastColumn="0"/>
              <w:rPr>
                <w:rtl/>
                <w:lang w:bidi="he-IL"/>
              </w:rPr>
            </w:pPr>
          </w:p>
        </w:tc>
      </w:tr>
      <w:tr w:rsidR="00B924C5" w:rsidTr="001E5624" w14:paraId="4FA082F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1E5624" w:rsidP="001E5624" w:rsidRDefault="001E5624" w14:paraId="5C8D342D" w14:textId="7E3E6C90">
            <w:pPr>
              <w:bidi/>
              <w:rPr>
                <w:rFonts w:cs="Arial"/>
                <w:rtl/>
                <w:lang w:bidi="he-IL"/>
              </w:rPr>
            </w:pPr>
            <w:r>
              <w:rPr>
                <w:rFonts w:hint="cs" w:cs="Arial"/>
                <w:b w:val="0"/>
                <w:bCs w:val="0"/>
                <w:rtl/>
                <w:lang w:bidi="he-IL"/>
              </w:rPr>
              <w:lastRenderedPageBreak/>
              <w:t>כותרת בחלק השייך להגשת נמנע (שמאלי)</w:t>
            </w:r>
          </w:p>
          <w:p w:rsidR="001E5624" w:rsidP="001E5624" w:rsidRDefault="001E5624" w14:paraId="44767355" w14:textId="77777777">
            <w:pPr>
              <w:bidi/>
              <w:rPr>
                <w:rFonts w:cs="Arial"/>
                <w:b w:val="0"/>
                <w:bCs w:val="0"/>
                <w:rtl/>
                <w:lang w:bidi="he-IL"/>
              </w:rPr>
            </w:pPr>
            <w:r w:rsidRPr="001E5624">
              <w:rPr>
                <w:rFonts w:cs="Arial"/>
                <w:noProof/>
                <w:rtl/>
                <w:lang w:bidi="he-IL"/>
              </w:rPr>
              <w:drawing>
                <wp:inline distT="0" distB="0" distL="0" distR="0" wp14:anchorId="0930A595" wp14:editId="2AEA35BC">
                  <wp:extent cx="1037430" cy="175565"/>
                  <wp:effectExtent l="0" t="0" r="0" b="0"/>
                  <wp:docPr id="556365780" name="Picture 55636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65780" name=""/>
                          <pic:cNvPicPr/>
                        </pic:nvPicPr>
                        <pic:blipFill>
                          <a:blip r:embed="rId122"/>
                          <a:stretch>
                            <a:fillRect/>
                          </a:stretch>
                        </pic:blipFill>
                        <pic:spPr>
                          <a:xfrm>
                            <a:off x="0" y="0"/>
                            <a:ext cx="1084252" cy="183489"/>
                          </a:xfrm>
                          <a:prstGeom prst="rect">
                            <a:avLst/>
                          </a:prstGeom>
                        </pic:spPr>
                      </pic:pic>
                    </a:graphicData>
                  </a:graphic>
                </wp:inline>
              </w:drawing>
            </w:r>
          </w:p>
          <w:p w:rsidRPr="005930A8" w:rsidR="00EF7B47" w:rsidP="00EF7B47" w:rsidRDefault="00EF7B47" w14:paraId="6536D396" w14:textId="19A05F59">
            <w:pPr>
              <w:bidi/>
              <w:rPr>
                <w:rFonts w:cs="Arial"/>
                <w:b w:val="0"/>
                <w:bCs w:val="0"/>
                <w:rtl/>
                <w:lang w:bidi="he-IL"/>
              </w:rPr>
            </w:pPr>
            <w:r w:rsidRPr="005930A8">
              <w:rPr>
                <w:rFonts w:hint="cs" w:cs="Arial"/>
                <w:b w:val="0"/>
                <w:bCs w:val="0"/>
                <w:rtl/>
                <w:lang w:bidi="he-IL"/>
              </w:rPr>
              <w:t>או</w:t>
            </w:r>
          </w:p>
          <w:p w:rsidR="00EF7B47" w:rsidP="00EF7B47" w:rsidRDefault="00EF7B47" w14:paraId="38D93DCB" w14:textId="2DD4E6B3">
            <w:pPr>
              <w:bidi/>
              <w:rPr>
                <w:rFonts w:cs="Arial"/>
                <w:b w:val="0"/>
                <w:bCs w:val="0"/>
                <w:rtl/>
                <w:lang w:bidi="he-IL"/>
              </w:rPr>
            </w:pPr>
            <w:r w:rsidRPr="00EF7B47">
              <w:rPr>
                <w:rFonts w:cs="Arial"/>
                <w:noProof/>
                <w:rtl/>
                <w:lang w:bidi="he-IL"/>
              </w:rPr>
              <w:drawing>
                <wp:inline distT="0" distB="0" distL="0" distR="0" wp14:anchorId="5BA33193" wp14:editId="587BBBC2">
                  <wp:extent cx="1267902" cy="161069"/>
                  <wp:effectExtent l="0" t="0" r="0" b="0"/>
                  <wp:docPr id="1976400076" name="Picture 197640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00076" name=""/>
                          <pic:cNvPicPr/>
                        </pic:nvPicPr>
                        <pic:blipFill>
                          <a:blip r:embed="rId123"/>
                          <a:stretch>
                            <a:fillRect/>
                          </a:stretch>
                        </pic:blipFill>
                        <pic:spPr>
                          <a:xfrm>
                            <a:off x="0" y="0"/>
                            <a:ext cx="1321221" cy="167842"/>
                          </a:xfrm>
                          <a:prstGeom prst="rect">
                            <a:avLst/>
                          </a:prstGeom>
                        </pic:spPr>
                      </pic:pic>
                    </a:graphicData>
                  </a:graphic>
                </wp:inline>
              </w:drawing>
            </w:r>
          </w:p>
          <w:p w:rsidR="005930A8" w:rsidP="005930A8" w:rsidRDefault="005930A8" w14:paraId="1257DA34" w14:textId="77777777">
            <w:pPr>
              <w:bidi/>
              <w:rPr>
                <w:rFonts w:cs="Arial"/>
                <w:rtl/>
                <w:lang w:bidi="he-IL"/>
              </w:rPr>
            </w:pPr>
          </w:p>
          <w:p w:rsidR="001E5624" w:rsidP="001E5624" w:rsidRDefault="001E5624" w14:paraId="6E0075B2" w14:textId="7444A9BD">
            <w:pPr>
              <w:bidi/>
              <w:rPr>
                <w:rFonts w:cs="Arial"/>
                <w:b w:val="0"/>
                <w:bCs w:val="0"/>
                <w:rtl/>
                <w:lang w:bidi="he-IL"/>
              </w:rPr>
            </w:pPr>
          </w:p>
        </w:tc>
        <w:tc>
          <w:tcPr>
            <w:tcW w:w="1028" w:type="dxa"/>
          </w:tcPr>
          <w:p w:rsidR="001E5624" w:rsidP="001E5624" w:rsidRDefault="001E5624" w14:paraId="22B030DE" w14:textId="5541E65B">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w:t>
            </w:r>
          </w:p>
        </w:tc>
        <w:tc>
          <w:tcPr>
            <w:tcW w:w="2552" w:type="dxa"/>
          </w:tcPr>
          <w:p w:rsidR="009E6DCC" w:rsidP="001E5624" w:rsidRDefault="009E6DCC" w14:paraId="0AA82FB2"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טקסט קבוע </w:t>
            </w:r>
          </w:p>
          <w:p w:rsidR="001E5624" w:rsidP="009E6DCC" w:rsidRDefault="0025333B" w14:paraId="0BB86B45" w14:textId="32B2A672">
            <w:pPr>
              <w:bidi/>
              <w:cnfStyle w:val="000000100000" w:firstRow="0" w:lastRow="0" w:firstColumn="0" w:lastColumn="0" w:oddVBand="0" w:evenVBand="0" w:oddHBand="1" w:evenHBand="0" w:firstRowFirstColumn="0" w:firstRowLastColumn="0" w:lastRowFirstColumn="0" w:lastRowLastColumn="0"/>
              <w:rPr>
                <w:highlight w:val="yellow"/>
                <w:rtl/>
                <w:lang w:bidi="he-IL"/>
              </w:rPr>
            </w:pPr>
            <w:r>
              <w:rPr>
                <w:rFonts w:hint="cs"/>
                <w:rtl/>
                <w:lang w:bidi="he-IL"/>
              </w:rPr>
              <w:t>עבור סטטוס "</w:t>
            </w:r>
            <w:r w:rsidR="004C368C">
              <w:rPr>
                <w:rFonts w:hint="cs"/>
                <w:rtl/>
                <w:lang w:bidi="he-IL"/>
              </w:rPr>
              <w:t xml:space="preserve">טיוטה לא שמורה" - </w:t>
            </w:r>
            <w:r w:rsidR="00AD6C70">
              <w:rPr>
                <w:rFonts w:hint="cs"/>
                <w:rtl/>
                <w:lang w:bidi="he-IL"/>
              </w:rPr>
              <w:t>חשוב לנו</w:t>
            </w:r>
            <w:r w:rsidR="009D2FD7">
              <w:rPr>
                <w:rFonts w:hint="cs"/>
                <w:rtl/>
                <w:lang w:bidi="he-IL"/>
              </w:rPr>
              <w:t xml:space="preserve"> לשמוע ממך</w:t>
            </w:r>
          </w:p>
          <w:p w:rsidR="005930A8" w:rsidP="005930A8" w:rsidRDefault="004C368C" w14:paraId="265B61A2"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עבור סטטוס "הוגש נמנע" </w:t>
            </w:r>
            <w:r>
              <w:rPr>
                <w:rtl/>
                <w:lang w:bidi="he-IL"/>
              </w:rPr>
              <w:t>–</w:t>
            </w:r>
            <w:r>
              <w:rPr>
                <w:rFonts w:hint="cs"/>
                <w:rtl/>
                <w:lang w:bidi="he-IL"/>
              </w:rPr>
              <w:t xml:space="preserve"> </w:t>
            </w:r>
            <w:r w:rsidRPr="00DD5387" w:rsidR="005930A8">
              <w:rPr>
                <w:rFonts w:hint="cs"/>
                <w:rtl/>
                <w:lang w:bidi="he-IL"/>
              </w:rPr>
              <w:t>הוגש</w:t>
            </w:r>
            <w:r>
              <w:rPr>
                <w:rFonts w:hint="cs"/>
                <w:rtl/>
                <w:lang w:bidi="he-IL"/>
              </w:rPr>
              <w:t xml:space="preserve"> </w:t>
            </w:r>
            <w:r w:rsidRPr="00DD5387" w:rsidR="005930A8">
              <w:rPr>
                <w:rFonts w:hint="cs"/>
                <w:rtl/>
                <w:lang w:bidi="he-IL"/>
              </w:rPr>
              <w:t>נמנע בתאריך</w:t>
            </w:r>
          </w:p>
          <w:p w:rsidR="00DB36A0" w:rsidP="00DB36A0" w:rsidRDefault="00DB36A0" w14:paraId="56407AD5" w14:textId="77777777">
            <w:pPr>
              <w:bidi/>
              <w:cnfStyle w:val="000000100000" w:firstRow="0" w:lastRow="0" w:firstColumn="0" w:lastColumn="0" w:oddVBand="0" w:evenVBand="0" w:oddHBand="1" w:evenHBand="0" w:firstRowFirstColumn="0" w:firstRowLastColumn="0" w:lastRowFirstColumn="0" w:lastRowLastColumn="0"/>
              <w:rPr>
                <w:highlight w:val="yellow"/>
                <w:rtl/>
                <w:lang w:bidi="he-IL"/>
              </w:rPr>
            </w:pPr>
            <w:r>
              <w:rPr>
                <w:rFonts w:hint="cs"/>
                <w:highlight w:val="yellow"/>
                <w:rtl/>
                <w:lang w:bidi="he-IL"/>
              </w:rPr>
              <w:t>טבלה</w:t>
            </w:r>
          </w:p>
          <w:p w:rsidRPr="00880A68" w:rsidR="00DB36A0" w:rsidP="00DB36A0" w:rsidRDefault="00DB36A0" w14:paraId="5C4F6A39" w14:textId="5A501244">
            <w:pPr>
              <w:bidi/>
              <w:cnfStyle w:val="000000100000" w:firstRow="0" w:lastRow="0" w:firstColumn="0" w:lastColumn="0" w:oddVBand="0" w:evenVBand="0" w:oddHBand="1" w:evenHBand="0" w:firstRowFirstColumn="0" w:firstRowLastColumn="0" w:lastRowFirstColumn="0" w:lastRowLastColumn="0"/>
              <w:rPr>
                <w:highlight w:val="yellow"/>
                <w:rtl/>
                <w:lang w:bidi="he-IL"/>
              </w:rPr>
            </w:pPr>
          </w:p>
        </w:tc>
        <w:tc>
          <w:tcPr>
            <w:tcW w:w="3967" w:type="dxa"/>
          </w:tcPr>
          <w:p w:rsidR="001E5624" w:rsidP="001E5624" w:rsidRDefault="0057003F" w14:paraId="23609B31" w14:textId="62255159">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עבור </w:t>
            </w:r>
            <w:r w:rsidR="00AC797E">
              <w:rPr>
                <w:rFonts w:hint="cs"/>
                <w:rtl/>
                <w:lang w:bidi="he-IL"/>
              </w:rPr>
              <w:t xml:space="preserve">סטטוס </w:t>
            </w:r>
            <w:r w:rsidR="00D73AB3">
              <w:rPr>
                <w:rFonts w:hint="cs"/>
                <w:rtl/>
                <w:lang w:bidi="he-IL"/>
              </w:rPr>
              <w:t xml:space="preserve">"טיוטה לא שמורה" - </w:t>
            </w:r>
            <w:r w:rsidR="001E5624">
              <w:rPr>
                <w:rFonts w:hint="cs"/>
                <w:rtl/>
                <w:lang w:bidi="he-IL"/>
              </w:rPr>
              <w:t>הצגת טקסט</w:t>
            </w:r>
            <w:r w:rsidR="00D73AB3">
              <w:rPr>
                <w:rFonts w:hint="cs"/>
                <w:rtl/>
                <w:lang w:bidi="he-IL"/>
              </w:rPr>
              <w:t xml:space="preserve"> בהתאם למקור</w:t>
            </w:r>
            <w:r w:rsidR="00496374">
              <w:rPr>
                <w:rFonts w:hint="cs"/>
                <w:rtl/>
                <w:lang w:bidi="he-IL"/>
              </w:rPr>
              <w:t xml:space="preserve"> נתונים</w:t>
            </w:r>
          </w:p>
          <w:p w:rsidR="00496374" w:rsidP="00496374" w:rsidRDefault="00496374" w14:paraId="2BD3CA3D" w14:textId="77777777">
            <w:pPr>
              <w:bidi/>
              <w:cnfStyle w:val="000000100000" w:firstRow="0" w:lastRow="0" w:firstColumn="0" w:lastColumn="0" w:oddVBand="0" w:evenVBand="0" w:oddHBand="1" w:evenHBand="0" w:firstRowFirstColumn="0" w:firstRowLastColumn="0" w:lastRowFirstColumn="0" w:lastRowLastColumn="0"/>
              <w:rPr>
                <w:rtl/>
                <w:lang w:bidi="he-IL"/>
              </w:rPr>
            </w:pPr>
          </w:p>
          <w:p w:rsidR="00496374" w:rsidP="00496374" w:rsidRDefault="00496374" w14:paraId="6DAAE1AC" w14:textId="1D3F6D6F">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עבור </w:t>
            </w:r>
            <w:r w:rsidR="00AC797E">
              <w:rPr>
                <w:rFonts w:hint="cs"/>
                <w:rtl/>
                <w:lang w:bidi="he-IL"/>
              </w:rPr>
              <w:t xml:space="preserve">סטטוס "הוגש נמנע" </w:t>
            </w:r>
            <w:r w:rsidR="00AC797E">
              <w:rPr>
                <w:rtl/>
                <w:lang w:bidi="he-IL"/>
              </w:rPr>
              <w:t>–</w:t>
            </w:r>
            <w:r w:rsidR="00AC797E">
              <w:rPr>
                <w:rFonts w:hint="cs"/>
                <w:rtl/>
                <w:lang w:bidi="he-IL"/>
              </w:rPr>
              <w:t xml:space="preserve"> הצגת טקסט בהתאם למקור הנתונים + מועד</w:t>
            </w:r>
            <w:r w:rsidR="00B57255">
              <w:rPr>
                <w:rFonts w:hint="cs"/>
                <w:rtl/>
                <w:lang w:bidi="he-IL"/>
              </w:rPr>
              <w:t xml:space="preserve"> שמירת </w:t>
            </w:r>
            <w:r w:rsidR="00D02D89">
              <w:rPr>
                <w:rFonts w:hint="cs"/>
                <w:rtl/>
                <w:lang w:bidi="he-IL"/>
              </w:rPr>
              <w:t xml:space="preserve">נתוני </w:t>
            </w:r>
            <w:r w:rsidR="00B57255">
              <w:rPr>
                <w:rFonts w:hint="cs"/>
                <w:rtl/>
                <w:lang w:bidi="he-IL"/>
              </w:rPr>
              <w:t>הגשת נמנע במערכת</w:t>
            </w:r>
          </w:p>
        </w:tc>
      </w:tr>
      <w:tr w:rsidR="00B924C5" w:rsidTr="001E5624" w14:paraId="591C2821" w14:textId="77777777">
        <w:tc>
          <w:tcPr>
            <w:cnfStyle w:val="001000000000" w:firstRow="0" w:lastRow="0" w:firstColumn="1" w:lastColumn="0" w:oddVBand="0" w:evenVBand="0" w:oddHBand="0" w:evenHBand="0" w:firstRowFirstColumn="0" w:firstRowLastColumn="0" w:lastRowFirstColumn="0" w:lastRowLastColumn="0"/>
            <w:tcW w:w="3216" w:type="dxa"/>
          </w:tcPr>
          <w:p w:rsidR="001E5624" w:rsidP="001E5624" w:rsidRDefault="001E5624" w14:paraId="16464B2E" w14:textId="77777777">
            <w:pPr>
              <w:bidi/>
              <w:rPr>
                <w:rFonts w:cs="Arial"/>
                <w:rtl/>
                <w:lang w:bidi="he-IL"/>
              </w:rPr>
            </w:pPr>
            <w:r>
              <w:rPr>
                <w:rFonts w:hint="cs" w:cs="Arial"/>
                <w:b w:val="0"/>
                <w:bCs w:val="0"/>
                <w:rtl/>
                <w:lang w:bidi="he-IL"/>
              </w:rPr>
              <w:t>טקסט בחלק השייך להגשת נמנע (שמאלי)</w:t>
            </w:r>
          </w:p>
          <w:p w:rsidRPr="009D3227" w:rsidR="009D3227" w:rsidP="009D3227" w:rsidRDefault="00A42A39" w14:paraId="243CCA5C" w14:textId="645B9E89">
            <w:pPr>
              <w:bidi/>
              <w:rPr>
                <w:rFonts w:cs="Arial"/>
                <w:b w:val="0"/>
                <w:bCs w:val="0"/>
                <w:rtl/>
                <w:lang w:bidi="he-IL"/>
              </w:rPr>
            </w:pPr>
            <w:r w:rsidRPr="00A42A39">
              <w:rPr>
                <w:rFonts w:cs="Arial"/>
                <w:noProof/>
                <w:rtl/>
                <w:lang w:bidi="he-IL"/>
              </w:rPr>
              <w:drawing>
                <wp:inline distT="0" distB="0" distL="0" distR="0" wp14:anchorId="78C67765" wp14:editId="11B513C7">
                  <wp:extent cx="2001323" cy="379562"/>
                  <wp:effectExtent l="0" t="0" r="0" b="1905"/>
                  <wp:docPr id="866365304" name="Picture 86636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65304" name=""/>
                          <pic:cNvPicPr/>
                        </pic:nvPicPr>
                        <pic:blipFill>
                          <a:blip r:embed="rId124"/>
                          <a:stretch>
                            <a:fillRect/>
                          </a:stretch>
                        </pic:blipFill>
                        <pic:spPr>
                          <a:xfrm>
                            <a:off x="0" y="0"/>
                            <a:ext cx="2019188" cy="382950"/>
                          </a:xfrm>
                          <a:prstGeom prst="rect">
                            <a:avLst/>
                          </a:prstGeom>
                        </pic:spPr>
                      </pic:pic>
                    </a:graphicData>
                  </a:graphic>
                </wp:inline>
              </w:drawing>
            </w:r>
          </w:p>
          <w:p w:rsidR="00B924C5" w:rsidP="00B924C5" w:rsidRDefault="00B924C5" w14:paraId="51F8305B" w14:textId="77777777">
            <w:pPr>
              <w:bidi/>
              <w:rPr>
                <w:rFonts w:cs="Arial"/>
                <w:rtl/>
                <w:lang w:bidi="he-IL"/>
              </w:rPr>
            </w:pPr>
            <w:r>
              <w:rPr>
                <w:rFonts w:hint="cs" w:cs="Arial"/>
                <w:b w:val="0"/>
                <w:bCs w:val="0"/>
                <w:rtl/>
                <w:lang w:bidi="he-IL"/>
              </w:rPr>
              <w:t>או</w:t>
            </w:r>
          </w:p>
          <w:p w:rsidR="00B924C5" w:rsidP="00B924C5" w:rsidRDefault="00B924C5" w14:paraId="076063B8" w14:textId="77777777">
            <w:pPr>
              <w:bidi/>
              <w:rPr>
                <w:rFonts w:cs="Arial"/>
                <w:rtl/>
                <w:lang w:bidi="he-IL"/>
              </w:rPr>
            </w:pPr>
            <w:r w:rsidRPr="00B924C5">
              <w:rPr>
                <w:rFonts w:cs="Arial"/>
                <w:noProof/>
                <w:rtl/>
                <w:lang w:bidi="he-IL"/>
              </w:rPr>
              <w:drawing>
                <wp:inline distT="0" distB="0" distL="0" distR="0" wp14:anchorId="2F18BF80" wp14:editId="6BD9D0F1">
                  <wp:extent cx="1855934" cy="258796"/>
                  <wp:effectExtent l="0" t="0" r="0" b="8255"/>
                  <wp:docPr id="107923121" name="Picture 10792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121" name=""/>
                          <pic:cNvPicPr/>
                        </pic:nvPicPr>
                        <pic:blipFill>
                          <a:blip r:embed="rId125"/>
                          <a:stretch>
                            <a:fillRect/>
                          </a:stretch>
                        </pic:blipFill>
                        <pic:spPr>
                          <a:xfrm>
                            <a:off x="0" y="0"/>
                            <a:ext cx="1892723" cy="263926"/>
                          </a:xfrm>
                          <a:prstGeom prst="rect">
                            <a:avLst/>
                          </a:prstGeom>
                        </pic:spPr>
                      </pic:pic>
                    </a:graphicData>
                  </a:graphic>
                </wp:inline>
              </w:drawing>
            </w:r>
          </w:p>
          <w:p w:rsidR="00B924C5" w:rsidP="00B924C5" w:rsidRDefault="00B924C5" w14:paraId="26070B95" w14:textId="60C63629">
            <w:pPr>
              <w:bidi/>
              <w:rPr>
                <w:rFonts w:cs="Arial"/>
                <w:b w:val="0"/>
                <w:bCs w:val="0"/>
                <w:rtl/>
                <w:lang w:bidi="he-IL"/>
              </w:rPr>
            </w:pPr>
          </w:p>
        </w:tc>
        <w:tc>
          <w:tcPr>
            <w:tcW w:w="1028" w:type="dxa"/>
          </w:tcPr>
          <w:p w:rsidR="00447962" w:rsidP="00447962" w:rsidRDefault="00AE5042" w14:paraId="79C52323" w14:textId="5992EC4C">
            <w:p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טקסט</w:t>
            </w:r>
          </w:p>
          <w:p w:rsidR="00AE5042" w:rsidP="00AE5042" w:rsidRDefault="00AE5042" w14:paraId="77542B64" w14:textId="15235861">
            <w:pPr>
              <w:bidi/>
              <w:cnfStyle w:val="000000000000" w:firstRow="0" w:lastRow="0" w:firstColumn="0" w:lastColumn="0" w:oddVBand="0" w:evenVBand="0" w:oddHBand="0" w:evenHBand="0" w:firstRowFirstColumn="0" w:firstRowLastColumn="0" w:lastRowFirstColumn="0" w:lastRowLastColumn="0"/>
              <w:rPr>
                <w:rtl/>
                <w:lang w:bidi="he-IL"/>
              </w:rPr>
            </w:pPr>
          </w:p>
        </w:tc>
        <w:tc>
          <w:tcPr>
            <w:tcW w:w="2552" w:type="dxa"/>
          </w:tcPr>
          <w:p w:rsidRPr="00880A68" w:rsidR="001E5624" w:rsidP="001E5624" w:rsidRDefault="000134DB" w14:paraId="73119A7B" w14:textId="1EB91F23">
            <w:pPr>
              <w:bidi/>
              <w:cnfStyle w:val="000000000000" w:firstRow="0" w:lastRow="0" w:firstColumn="0" w:lastColumn="0" w:oddVBand="0" w:evenVBand="0" w:oddHBand="0" w:evenHBand="0" w:firstRowFirstColumn="0" w:firstRowLastColumn="0" w:lastRowFirstColumn="0" w:lastRowLastColumn="0"/>
              <w:rPr>
                <w:highlight w:val="yellow"/>
                <w:rtl/>
                <w:lang w:bidi="he-IL"/>
              </w:rPr>
            </w:pPr>
            <w:r>
              <w:rPr>
                <w:rFonts w:hint="cs"/>
                <w:rtl/>
                <w:lang w:bidi="he-IL"/>
              </w:rPr>
              <w:t>טקסט קבוע</w:t>
            </w:r>
          </w:p>
        </w:tc>
        <w:tc>
          <w:tcPr>
            <w:tcW w:w="3967" w:type="dxa"/>
          </w:tcPr>
          <w:p w:rsidR="006F0B74" w:rsidP="006F0B74" w:rsidRDefault="006F0B74" w14:paraId="3BA00F33"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עבור סטטוס "טיוטה לא שמורה" - הצגת טקסט בהתאם למקור נתונים</w:t>
            </w:r>
          </w:p>
          <w:p w:rsidR="006F0B74" w:rsidP="006F0B74" w:rsidRDefault="006F0B74" w14:paraId="0673F0EC" w14:textId="77777777">
            <w:pPr>
              <w:bidi/>
              <w:cnfStyle w:val="000000000000" w:firstRow="0" w:lastRow="0" w:firstColumn="0" w:lastColumn="0" w:oddVBand="0" w:evenVBand="0" w:oddHBand="0" w:evenHBand="0" w:firstRowFirstColumn="0" w:firstRowLastColumn="0" w:lastRowFirstColumn="0" w:lastRowLastColumn="0"/>
              <w:rPr>
                <w:rtl/>
                <w:lang w:bidi="he-IL"/>
              </w:rPr>
            </w:pPr>
          </w:p>
          <w:p w:rsidR="001E5624" w:rsidP="006F0B74" w:rsidRDefault="006F0B74" w14:paraId="056043F8" w14:textId="611EBC56">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עבור סטטוס "הוגש נמנע" </w:t>
            </w:r>
            <w:r>
              <w:rPr>
                <w:rtl/>
                <w:lang w:bidi="he-IL"/>
              </w:rPr>
              <w:t>–</w:t>
            </w:r>
            <w:r>
              <w:rPr>
                <w:rFonts w:hint="cs"/>
                <w:rtl/>
                <w:lang w:bidi="he-IL"/>
              </w:rPr>
              <w:t xml:space="preserve"> הצגת </w:t>
            </w:r>
            <w:r w:rsidR="004D497A">
              <w:rPr>
                <w:rFonts w:hint="cs"/>
                <w:rtl/>
                <w:lang w:bidi="he-IL"/>
              </w:rPr>
              <w:t>סיבה להגשת נמנע</w:t>
            </w:r>
            <w:r>
              <w:rPr>
                <w:rFonts w:hint="cs"/>
                <w:rtl/>
                <w:lang w:bidi="he-IL"/>
              </w:rPr>
              <w:t xml:space="preserve"> </w:t>
            </w:r>
            <w:r w:rsidR="004D497A">
              <w:rPr>
                <w:rFonts w:hint="cs"/>
                <w:rtl/>
                <w:lang w:bidi="he-IL"/>
              </w:rPr>
              <w:t>שמורה</w:t>
            </w:r>
            <w:r>
              <w:rPr>
                <w:rFonts w:hint="cs"/>
                <w:rtl/>
                <w:lang w:bidi="he-IL"/>
              </w:rPr>
              <w:t xml:space="preserve"> במערכת</w:t>
            </w:r>
          </w:p>
        </w:tc>
      </w:tr>
      <w:tr w:rsidR="00B924C5" w:rsidTr="001E5624" w14:paraId="0A1E1AB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1E5624" w:rsidP="001E5624" w:rsidRDefault="001E5624" w14:paraId="30259617" w14:textId="77777777">
            <w:pPr>
              <w:bidi/>
              <w:rPr>
                <w:rFonts w:cs="Arial"/>
                <w:rtl/>
                <w:lang w:bidi="he-IL"/>
              </w:rPr>
            </w:pPr>
            <w:r>
              <w:rPr>
                <w:rFonts w:hint="cs" w:cs="Arial"/>
                <w:b w:val="0"/>
                <w:bCs w:val="0"/>
                <w:rtl/>
                <w:lang w:bidi="he-IL"/>
              </w:rPr>
              <w:t>הגשת הימנעות</w:t>
            </w:r>
          </w:p>
          <w:p w:rsidR="00A4694D" w:rsidP="00A4694D" w:rsidRDefault="00D66131" w14:paraId="43EE1A6E" w14:textId="77777777">
            <w:pPr>
              <w:bidi/>
              <w:rPr>
                <w:rFonts w:cs="Arial"/>
                <w:rtl/>
                <w:lang w:bidi="he-IL"/>
              </w:rPr>
            </w:pPr>
            <w:r w:rsidRPr="00D66131">
              <w:rPr>
                <w:rFonts w:cs="Arial"/>
                <w:noProof/>
                <w:rtl/>
                <w:lang w:bidi="he-IL"/>
              </w:rPr>
              <w:drawing>
                <wp:inline distT="0" distB="0" distL="0" distR="0" wp14:anchorId="5BB6902B" wp14:editId="18B769EB">
                  <wp:extent cx="1062085" cy="327804"/>
                  <wp:effectExtent l="0" t="0" r="5080" b="0"/>
                  <wp:docPr id="1344566352" name="Picture 134456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66352" name=""/>
                          <pic:cNvPicPr/>
                        </pic:nvPicPr>
                        <pic:blipFill>
                          <a:blip r:embed="rId126"/>
                          <a:stretch>
                            <a:fillRect/>
                          </a:stretch>
                        </pic:blipFill>
                        <pic:spPr>
                          <a:xfrm>
                            <a:off x="0" y="0"/>
                            <a:ext cx="1082007" cy="333953"/>
                          </a:xfrm>
                          <a:prstGeom prst="rect">
                            <a:avLst/>
                          </a:prstGeom>
                        </pic:spPr>
                      </pic:pic>
                    </a:graphicData>
                  </a:graphic>
                </wp:inline>
              </w:drawing>
            </w:r>
          </w:p>
          <w:p w:rsidR="00D66131" w:rsidP="00D66131" w:rsidRDefault="00D66131" w14:paraId="0177DCAF" w14:textId="6315F074">
            <w:pPr>
              <w:bidi/>
              <w:rPr>
                <w:rFonts w:cs="Arial"/>
                <w:b w:val="0"/>
                <w:bCs w:val="0"/>
                <w:rtl/>
                <w:lang w:bidi="he-IL"/>
              </w:rPr>
            </w:pPr>
          </w:p>
        </w:tc>
        <w:tc>
          <w:tcPr>
            <w:tcW w:w="1028" w:type="dxa"/>
          </w:tcPr>
          <w:p w:rsidR="001E5624" w:rsidP="001E5624" w:rsidRDefault="00D66131" w14:paraId="6E59D24E" w14:textId="53021CA9">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552" w:type="dxa"/>
          </w:tcPr>
          <w:p w:rsidRPr="00880A68" w:rsidR="001E5624" w:rsidP="001E5624" w:rsidRDefault="001E5624" w14:paraId="06E5E50A" w14:textId="77777777">
            <w:pPr>
              <w:bidi/>
              <w:cnfStyle w:val="000000100000" w:firstRow="0" w:lastRow="0" w:firstColumn="0" w:lastColumn="0" w:oddVBand="0" w:evenVBand="0" w:oddHBand="1" w:evenHBand="0" w:firstRowFirstColumn="0" w:firstRowLastColumn="0" w:lastRowFirstColumn="0" w:lastRowLastColumn="0"/>
              <w:rPr>
                <w:highlight w:val="yellow"/>
                <w:rtl/>
                <w:lang w:bidi="he-IL"/>
              </w:rPr>
            </w:pPr>
          </w:p>
        </w:tc>
        <w:tc>
          <w:tcPr>
            <w:tcW w:w="3967" w:type="dxa"/>
          </w:tcPr>
          <w:p w:rsidR="00117BBC" w:rsidP="00117BBC" w:rsidRDefault="00117BBC" w14:paraId="10C55BB1" w14:textId="4D10CD46">
            <w:pPr>
              <w:bidi/>
              <w:cnfStyle w:val="000000100000" w:firstRow="0" w:lastRow="0" w:firstColumn="0" w:lastColumn="0" w:oddVBand="0" w:evenVBand="0" w:oddHBand="1" w:evenHBand="0" w:firstRowFirstColumn="0" w:firstRowLastColumn="0" w:lastRowFirstColumn="0" w:lastRowLastColumn="0"/>
              <w:rPr>
                <w:rtl/>
                <w:lang w:bidi="he-IL"/>
              </w:rPr>
            </w:pPr>
            <w:r w:rsidRPr="0030617B">
              <w:rPr>
                <w:rFonts w:hint="cs"/>
                <w:b/>
                <w:bCs/>
                <w:rtl/>
                <w:lang w:bidi="he-IL"/>
              </w:rPr>
              <w:t>מצבים בהם מופיע</w:t>
            </w:r>
            <w:r>
              <w:rPr>
                <w:rFonts w:hint="cs"/>
                <w:rtl/>
                <w:lang w:bidi="he-IL"/>
              </w:rPr>
              <w:t>:</w:t>
            </w:r>
            <w:r w:rsidR="003F3D6E">
              <w:rPr>
                <w:rFonts w:hint="cs"/>
                <w:rtl/>
                <w:lang w:bidi="he-IL"/>
              </w:rPr>
              <w:t xml:space="preserve"> אין נתונים שמורים במערכת</w:t>
            </w:r>
          </w:p>
          <w:p w:rsidR="008C5164" w:rsidP="008C5164" w:rsidRDefault="008C5164" w14:paraId="6D7C0584"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B42BFA">
              <w:rPr>
                <w:rFonts w:hint="cs"/>
                <w:b/>
                <w:bCs/>
                <w:rtl/>
                <w:lang w:bidi="he-IL"/>
              </w:rPr>
              <w:t>פעיל</w:t>
            </w:r>
            <w:r>
              <w:rPr>
                <w:rFonts w:hint="cs"/>
                <w:rtl/>
                <w:lang w:bidi="he-IL"/>
              </w:rPr>
              <w:t>: תמיד</w:t>
            </w:r>
          </w:p>
          <w:p w:rsidR="008C5164" w:rsidP="008C5164" w:rsidRDefault="008C5164" w14:paraId="23E39947" w14:textId="250F412C">
            <w:pPr>
              <w:bidi/>
              <w:cnfStyle w:val="000000100000" w:firstRow="0" w:lastRow="0" w:firstColumn="0" w:lastColumn="0" w:oddVBand="0" w:evenVBand="0" w:oddHBand="1" w:evenHBand="0" w:firstRowFirstColumn="0" w:firstRowLastColumn="0" w:lastRowFirstColumn="0" w:lastRowLastColumn="0"/>
              <w:rPr>
                <w:rtl/>
                <w:lang w:bidi="he-IL"/>
              </w:rPr>
            </w:pPr>
            <w:r w:rsidRPr="00F62F1C">
              <w:rPr>
                <w:rFonts w:hint="cs"/>
                <w:b/>
                <w:bCs/>
                <w:rtl/>
                <w:lang w:bidi="he-IL"/>
              </w:rPr>
              <w:t>פעולות</w:t>
            </w:r>
            <w:r w:rsidR="00117BBC">
              <w:rPr>
                <w:rFonts w:hint="cs"/>
                <w:b/>
                <w:bCs/>
                <w:rtl/>
                <w:lang w:bidi="he-IL"/>
              </w:rPr>
              <w:t>:</w:t>
            </w:r>
          </w:p>
          <w:p w:rsidR="00517534" w:rsidP="00A07B65" w:rsidRDefault="00682483" w14:paraId="696D48A4" w14:textId="497A3372">
            <w:pPr>
              <w:pStyle w:val="a3"/>
              <w:numPr>
                <w:ilvl w:val="0"/>
                <w:numId w:val="17"/>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פתיחת</w:t>
            </w:r>
            <w:r w:rsidR="00517534">
              <w:rPr>
                <w:rFonts w:hint="cs"/>
                <w:rtl/>
                <w:lang w:bidi="he-IL"/>
              </w:rPr>
              <w:t xml:space="preserve"> מסך "</w:t>
            </w:r>
            <w:r w:rsidR="00160272">
              <w:rPr>
                <w:rFonts w:hint="cs"/>
                <w:rtl/>
                <w:lang w:bidi="he-IL"/>
              </w:rPr>
              <w:t>הגשת הימנעות</w:t>
            </w:r>
            <w:r w:rsidR="00517534">
              <w:rPr>
                <w:rFonts w:hint="cs"/>
                <w:rtl/>
                <w:lang w:bidi="he-IL"/>
              </w:rPr>
              <w:t>"</w:t>
            </w:r>
          </w:p>
          <w:p w:rsidR="00D07753" w:rsidP="00517534" w:rsidRDefault="00D07753" w14:paraId="3C906276" w14:textId="3EA88209">
            <w:pPr>
              <w:bidi/>
              <w:cnfStyle w:val="000000100000" w:firstRow="0" w:lastRow="0" w:firstColumn="0" w:lastColumn="0" w:oddVBand="0" w:evenVBand="0" w:oddHBand="1" w:evenHBand="0" w:firstRowFirstColumn="0" w:firstRowLastColumn="0" w:lastRowFirstColumn="0" w:lastRowLastColumn="0"/>
              <w:rPr>
                <w:rtl/>
                <w:lang w:bidi="he-IL"/>
              </w:rPr>
            </w:pPr>
          </w:p>
        </w:tc>
      </w:tr>
      <w:tr w:rsidR="00B924C5" w:rsidTr="001E5624" w14:paraId="1A18B16F" w14:textId="77777777">
        <w:tc>
          <w:tcPr>
            <w:cnfStyle w:val="001000000000" w:firstRow="0" w:lastRow="0" w:firstColumn="1" w:lastColumn="0" w:oddVBand="0" w:evenVBand="0" w:oddHBand="0" w:evenHBand="0" w:firstRowFirstColumn="0" w:firstRowLastColumn="0" w:lastRowFirstColumn="0" w:lastRowLastColumn="0"/>
            <w:tcW w:w="3216" w:type="dxa"/>
          </w:tcPr>
          <w:p w:rsidR="001E5624" w:rsidP="001E5624" w:rsidRDefault="001E5624" w14:paraId="5CFCEC4D" w14:textId="77777777">
            <w:pPr>
              <w:bidi/>
              <w:rPr>
                <w:rFonts w:cs="Arial"/>
                <w:rtl/>
                <w:lang w:bidi="he-IL"/>
              </w:rPr>
            </w:pPr>
            <w:r>
              <w:rPr>
                <w:rFonts w:hint="cs" w:cs="Arial"/>
                <w:b w:val="0"/>
                <w:bCs w:val="0"/>
                <w:rtl/>
                <w:lang w:bidi="he-IL"/>
              </w:rPr>
              <w:t>עריכת הימנעות</w:t>
            </w:r>
          </w:p>
          <w:p w:rsidR="00D121AC" w:rsidP="00D121AC" w:rsidRDefault="00D121AC" w14:paraId="7CB7F2FF" w14:textId="30E1C98E">
            <w:pPr>
              <w:bidi/>
              <w:rPr>
                <w:rFonts w:cs="Arial"/>
                <w:b w:val="0"/>
                <w:bCs w:val="0"/>
                <w:rtl/>
                <w:lang w:bidi="he-IL"/>
              </w:rPr>
            </w:pPr>
            <w:r w:rsidRPr="00D121AC">
              <w:rPr>
                <w:rFonts w:cs="Arial"/>
                <w:noProof/>
                <w:rtl/>
                <w:lang w:bidi="he-IL"/>
              </w:rPr>
              <w:drawing>
                <wp:inline distT="0" distB="0" distL="0" distR="0" wp14:anchorId="60FE248D" wp14:editId="69FEC5F7">
                  <wp:extent cx="846106" cy="299055"/>
                  <wp:effectExtent l="0" t="0" r="0" b="6350"/>
                  <wp:docPr id="70915846" name="Picture 7091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5846" name=""/>
                          <pic:cNvPicPr/>
                        </pic:nvPicPr>
                        <pic:blipFill>
                          <a:blip r:embed="rId127"/>
                          <a:stretch>
                            <a:fillRect/>
                          </a:stretch>
                        </pic:blipFill>
                        <pic:spPr>
                          <a:xfrm>
                            <a:off x="0" y="0"/>
                            <a:ext cx="854696" cy="302091"/>
                          </a:xfrm>
                          <a:prstGeom prst="rect">
                            <a:avLst/>
                          </a:prstGeom>
                        </pic:spPr>
                      </pic:pic>
                    </a:graphicData>
                  </a:graphic>
                </wp:inline>
              </w:drawing>
            </w:r>
          </w:p>
        </w:tc>
        <w:tc>
          <w:tcPr>
            <w:tcW w:w="1028" w:type="dxa"/>
          </w:tcPr>
          <w:p w:rsidR="001E5624" w:rsidP="001E5624" w:rsidRDefault="00E506B3" w14:paraId="37F20F02" w14:textId="09F2A932">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קישור לחיץ</w:t>
            </w:r>
          </w:p>
        </w:tc>
        <w:tc>
          <w:tcPr>
            <w:tcW w:w="2552" w:type="dxa"/>
          </w:tcPr>
          <w:p w:rsidRPr="00880A68" w:rsidR="001E5624" w:rsidP="001E5624" w:rsidRDefault="001E5624" w14:paraId="5C3688A1" w14:textId="77777777">
            <w:pPr>
              <w:bidi/>
              <w:cnfStyle w:val="000000000000" w:firstRow="0" w:lastRow="0" w:firstColumn="0" w:lastColumn="0" w:oddVBand="0" w:evenVBand="0" w:oddHBand="0" w:evenHBand="0" w:firstRowFirstColumn="0" w:firstRowLastColumn="0" w:lastRowFirstColumn="0" w:lastRowLastColumn="0"/>
              <w:rPr>
                <w:highlight w:val="yellow"/>
                <w:rtl/>
                <w:lang w:bidi="he-IL"/>
              </w:rPr>
            </w:pPr>
          </w:p>
        </w:tc>
        <w:tc>
          <w:tcPr>
            <w:tcW w:w="3967" w:type="dxa"/>
          </w:tcPr>
          <w:p w:rsidR="00F649F3" w:rsidP="00F649F3" w:rsidRDefault="00F649F3" w14:paraId="748C195D" w14:textId="50823F53">
            <w:pPr>
              <w:bidi/>
              <w:cnfStyle w:val="000000000000" w:firstRow="0" w:lastRow="0" w:firstColumn="0" w:lastColumn="0" w:oddVBand="0" w:evenVBand="0" w:oddHBand="0" w:evenHBand="0" w:firstRowFirstColumn="0" w:firstRowLastColumn="0" w:lastRowFirstColumn="0" w:lastRowLastColumn="0"/>
              <w:rPr>
                <w:rtl/>
                <w:lang w:bidi="he-IL"/>
              </w:rPr>
            </w:pPr>
            <w:r w:rsidRPr="0030617B">
              <w:rPr>
                <w:rFonts w:hint="cs"/>
                <w:b/>
                <w:bCs/>
                <w:rtl/>
                <w:lang w:bidi="he-IL"/>
              </w:rPr>
              <w:t>מצבים בהם מופיע</w:t>
            </w:r>
            <w:r>
              <w:rPr>
                <w:rFonts w:hint="cs"/>
                <w:rtl/>
                <w:lang w:bidi="he-IL"/>
              </w:rPr>
              <w:t>: קיימים נתונים שמורים במערכת</w:t>
            </w:r>
            <w:r w:rsidR="007252C8">
              <w:rPr>
                <w:rFonts w:hint="cs"/>
                <w:rtl/>
                <w:lang w:bidi="he-IL"/>
              </w:rPr>
              <w:t xml:space="preserve"> בסטטוס "הוגש נמנע"</w:t>
            </w:r>
          </w:p>
          <w:p w:rsidR="00F649F3" w:rsidP="00F649F3" w:rsidRDefault="00F649F3" w14:paraId="3DB5F0E8"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B42BFA">
              <w:rPr>
                <w:rFonts w:hint="cs"/>
                <w:b/>
                <w:bCs/>
                <w:rtl/>
                <w:lang w:bidi="he-IL"/>
              </w:rPr>
              <w:t>פעיל</w:t>
            </w:r>
            <w:r>
              <w:rPr>
                <w:rFonts w:hint="cs"/>
                <w:rtl/>
                <w:lang w:bidi="he-IL"/>
              </w:rPr>
              <w:t>: תמיד</w:t>
            </w:r>
          </w:p>
          <w:p w:rsidR="00F649F3" w:rsidP="00F649F3" w:rsidRDefault="00F649F3" w14:paraId="07E7D252"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F62F1C">
              <w:rPr>
                <w:rFonts w:hint="cs"/>
                <w:b/>
                <w:bCs/>
                <w:rtl/>
                <w:lang w:bidi="he-IL"/>
              </w:rPr>
              <w:t>פעולות</w:t>
            </w:r>
            <w:r>
              <w:rPr>
                <w:rFonts w:hint="cs"/>
                <w:b/>
                <w:bCs/>
                <w:rtl/>
                <w:lang w:bidi="he-IL"/>
              </w:rPr>
              <w:t>:</w:t>
            </w:r>
          </w:p>
          <w:p w:rsidR="008A362A" w:rsidP="00A07B65" w:rsidRDefault="00A57586" w14:paraId="1D2169B2" w14:textId="50D765F6">
            <w:pPr>
              <w:pStyle w:val="a3"/>
              <w:numPr>
                <w:ilvl w:val="0"/>
                <w:numId w:val="17"/>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פתיחת </w:t>
            </w:r>
            <w:r w:rsidR="008A362A">
              <w:rPr>
                <w:rFonts w:hint="cs"/>
                <w:rtl/>
                <w:lang w:bidi="he-IL"/>
              </w:rPr>
              <w:t>מסך "הגשת הימנעות"</w:t>
            </w:r>
          </w:p>
          <w:p w:rsidR="001E5624" w:rsidP="007E6FE0" w:rsidRDefault="007E6FE0" w14:paraId="33247E94" w14:textId="67415236">
            <w:pPr>
              <w:pStyle w:val="a3"/>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הערה: במסך הימנעות נדרש</w:t>
            </w:r>
            <w:r w:rsidR="008A362A">
              <w:rPr>
                <w:rFonts w:hint="cs"/>
                <w:rtl/>
                <w:lang w:bidi="he-IL"/>
              </w:rPr>
              <w:t xml:space="preserve"> </w:t>
            </w:r>
            <w:r>
              <w:rPr>
                <w:rFonts w:hint="cs"/>
                <w:rtl/>
                <w:lang w:bidi="he-IL"/>
              </w:rPr>
              <w:t xml:space="preserve">להציג </w:t>
            </w:r>
            <w:r w:rsidR="008A362A">
              <w:rPr>
                <w:rFonts w:hint="cs"/>
                <w:rtl/>
                <w:lang w:bidi="he-IL"/>
              </w:rPr>
              <w:t>נתונים של סיבת הימנעות שמורים במערכת</w:t>
            </w:r>
            <w:r w:rsidR="00DE5645">
              <w:rPr>
                <w:rFonts w:hint="cs"/>
                <w:rtl/>
                <w:lang w:bidi="he-IL"/>
              </w:rPr>
              <w:t xml:space="preserve"> </w:t>
            </w:r>
          </w:p>
        </w:tc>
      </w:tr>
      <w:tr w:rsidR="00EE1FA0" w:rsidTr="001E5624" w14:paraId="7FE9D4C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1E5624" w:rsidP="001E5624" w:rsidRDefault="00D26A1D" w14:paraId="7B436B5F" w14:textId="7EBD7DDF">
            <w:pPr>
              <w:bidi/>
              <w:rPr>
                <w:rFonts w:cs="Arial"/>
                <w:rtl/>
                <w:lang w:bidi="he-IL"/>
              </w:rPr>
            </w:pPr>
            <w:r>
              <w:rPr>
                <w:rFonts w:hint="cs" w:cs="Arial"/>
                <w:b w:val="0"/>
                <w:bCs w:val="0"/>
                <w:rtl/>
                <w:lang w:bidi="he-IL"/>
              </w:rPr>
              <w:t>תמונ</w:t>
            </w:r>
            <w:r w:rsidR="00EE1FA0">
              <w:rPr>
                <w:rFonts w:hint="cs" w:cs="Arial"/>
                <w:b w:val="0"/>
                <w:bCs w:val="0"/>
                <w:rtl/>
                <w:lang w:bidi="he-IL"/>
              </w:rPr>
              <w:t>ת אווירה</w:t>
            </w:r>
          </w:p>
          <w:p w:rsidR="00EE1FA0" w:rsidP="00EE1FA0" w:rsidRDefault="00EE1FA0" w14:paraId="19D08D4B" w14:textId="77777777">
            <w:pPr>
              <w:bidi/>
              <w:rPr>
                <w:rFonts w:cs="Arial"/>
                <w:rtl/>
                <w:lang w:bidi="he-IL"/>
              </w:rPr>
            </w:pPr>
            <w:r w:rsidRPr="00EE1FA0">
              <w:rPr>
                <w:rFonts w:cs="Arial"/>
                <w:noProof/>
                <w:rtl/>
                <w:lang w:bidi="he-IL"/>
              </w:rPr>
              <w:drawing>
                <wp:inline distT="0" distB="0" distL="0" distR="0" wp14:anchorId="7A5ACC92" wp14:editId="4F07781D">
                  <wp:extent cx="763376" cy="612476"/>
                  <wp:effectExtent l="0" t="0" r="0" b="0"/>
                  <wp:docPr id="800928588" name="Picture 80092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28588" name=""/>
                          <pic:cNvPicPr/>
                        </pic:nvPicPr>
                        <pic:blipFill>
                          <a:blip r:embed="rId128"/>
                          <a:stretch>
                            <a:fillRect/>
                          </a:stretch>
                        </pic:blipFill>
                        <pic:spPr>
                          <a:xfrm>
                            <a:off x="0" y="0"/>
                            <a:ext cx="771401" cy="618915"/>
                          </a:xfrm>
                          <a:prstGeom prst="rect">
                            <a:avLst/>
                          </a:prstGeom>
                        </pic:spPr>
                      </pic:pic>
                    </a:graphicData>
                  </a:graphic>
                </wp:inline>
              </w:drawing>
            </w:r>
          </w:p>
          <w:p w:rsidR="00EE1FA0" w:rsidP="00EE1FA0" w:rsidRDefault="00EE1FA0" w14:paraId="06436F61" w14:textId="050DB80F">
            <w:pPr>
              <w:bidi/>
              <w:rPr>
                <w:rFonts w:cs="Arial"/>
                <w:b w:val="0"/>
                <w:bCs w:val="0"/>
                <w:rtl/>
                <w:lang w:bidi="he-IL"/>
              </w:rPr>
            </w:pPr>
          </w:p>
        </w:tc>
        <w:tc>
          <w:tcPr>
            <w:tcW w:w="1028" w:type="dxa"/>
          </w:tcPr>
          <w:p w:rsidR="001E5624" w:rsidP="001E5624" w:rsidRDefault="00EE1FA0" w14:paraId="64147EEE" w14:textId="12005211">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תמונה</w:t>
            </w:r>
          </w:p>
        </w:tc>
        <w:tc>
          <w:tcPr>
            <w:tcW w:w="2552" w:type="dxa"/>
          </w:tcPr>
          <w:p w:rsidRPr="00880A68" w:rsidR="001E5624" w:rsidP="001E5624" w:rsidRDefault="001E5624" w14:paraId="01564E20" w14:textId="77777777">
            <w:pPr>
              <w:bidi/>
              <w:cnfStyle w:val="000000100000" w:firstRow="0" w:lastRow="0" w:firstColumn="0" w:lastColumn="0" w:oddVBand="0" w:evenVBand="0" w:oddHBand="1" w:evenHBand="0" w:firstRowFirstColumn="0" w:firstRowLastColumn="0" w:lastRowFirstColumn="0" w:lastRowLastColumn="0"/>
              <w:rPr>
                <w:highlight w:val="yellow"/>
                <w:rtl/>
                <w:lang w:bidi="he-IL"/>
              </w:rPr>
            </w:pPr>
          </w:p>
        </w:tc>
        <w:tc>
          <w:tcPr>
            <w:tcW w:w="3967" w:type="dxa"/>
          </w:tcPr>
          <w:p w:rsidR="001E5624" w:rsidP="001E5624" w:rsidRDefault="00BE36C1" w14:paraId="66FFD70C" w14:textId="3CB057CC">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תמונה</w:t>
            </w:r>
          </w:p>
        </w:tc>
      </w:tr>
    </w:tbl>
    <w:p w:rsidRPr="00CF054F" w:rsidR="00DA1046" w:rsidP="00DA1046" w:rsidRDefault="00DA1046" w14:paraId="6F8B376C" w14:textId="77777777">
      <w:pPr>
        <w:bidi/>
        <w:rPr>
          <w:rtl/>
          <w:lang w:bidi="he-IL"/>
        </w:rPr>
      </w:pPr>
    </w:p>
    <w:p w:rsidR="00562EEA" w:rsidP="00AF14D3" w:rsidRDefault="00562EEA" w14:paraId="22616DF9" w14:textId="0DEE0AF8">
      <w:pPr>
        <w:pStyle w:val="2"/>
        <w:bidi/>
        <w:rPr>
          <w:rtl/>
          <w:lang w:bidi="he-IL"/>
        </w:rPr>
      </w:pPr>
      <w:bookmarkStart w:name="_Toc153118404" w:id="36"/>
      <w:r>
        <w:rPr>
          <w:rFonts w:hint="cs"/>
          <w:rtl/>
          <w:lang w:bidi="he-IL"/>
        </w:rPr>
        <w:t>אישור תנאים</w:t>
      </w:r>
      <w:bookmarkEnd w:id="36"/>
    </w:p>
    <w:p w:rsidR="00562EEA" w:rsidP="00562EEA" w:rsidRDefault="00E360F8" w14:paraId="054A81BE" w14:textId="24D22A7B">
      <w:pPr>
        <w:bidi/>
        <w:rPr>
          <w:rtl/>
          <w:lang w:bidi="he-IL"/>
        </w:rPr>
      </w:pPr>
      <w:r>
        <w:rPr>
          <w:rFonts w:hint="cs"/>
          <w:rtl/>
          <w:lang w:bidi="he-IL"/>
        </w:rPr>
        <w:t xml:space="preserve">המסך הינו מסך </w:t>
      </w:r>
      <w:r w:rsidR="002452CD">
        <w:rPr>
          <w:rFonts w:hint="cs"/>
          <w:rtl/>
          <w:lang w:bidi="he-IL"/>
        </w:rPr>
        <w:t>ראשון</w:t>
      </w:r>
      <w:r>
        <w:rPr>
          <w:rFonts w:hint="cs"/>
          <w:rtl/>
          <w:lang w:bidi="he-IL"/>
        </w:rPr>
        <w:t xml:space="preserve"> בתהליך הגשת הצעה כלכלית למכרז </w:t>
      </w:r>
      <w:r>
        <w:rPr>
          <w:rtl/>
          <w:lang w:bidi="he-IL"/>
        </w:rPr>
        <w:t>–</w:t>
      </w:r>
      <w:r>
        <w:rPr>
          <w:rFonts w:hint="cs"/>
          <w:rtl/>
          <w:lang w:bidi="he-IL"/>
        </w:rPr>
        <w:t xml:space="preserve"> שלב </w:t>
      </w:r>
      <w:r w:rsidR="002452CD">
        <w:rPr>
          <w:rFonts w:hint="cs"/>
          <w:rtl/>
          <w:lang w:bidi="he-IL"/>
        </w:rPr>
        <w:t>1</w:t>
      </w:r>
      <w:r>
        <w:rPr>
          <w:rFonts w:hint="cs"/>
          <w:rtl/>
          <w:lang w:bidi="he-IL"/>
        </w:rPr>
        <w:t xml:space="preserve">. המסך מאפשר </w:t>
      </w:r>
      <w:r w:rsidR="00884EAD">
        <w:rPr>
          <w:rFonts w:hint="cs"/>
          <w:rtl/>
          <w:lang w:bidi="he-IL"/>
        </w:rPr>
        <w:t>צפייה</w:t>
      </w:r>
      <w:r w:rsidR="00B17C0E">
        <w:rPr>
          <w:rFonts w:hint="cs"/>
          <w:rtl/>
          <w:lang w:bidi="he-IL"/>
        </w:rPr>
        <w:t xml:space="preserve"> ואישור</w:t>
      </w:r>
      <w:r w:rsidR="001F3156">
        <w:rPr>
          <w:rFonts w:hint="cs"/>
          <w:rtl/>
          <w:lang w:bidi="he-IL"/>
        </w:rPr>
        <w:t xml:space="preserve"> קריאת מסמכי</w:t>
      </w:r>
      <w:r w:rsidR="005428DC">
        <w:rPr>
          <w:rFonts w:hint="cs"/>
          <w:rtl/>
          <w:lang w:bidi="he-IL"/>
        </w:rPr>
        <w:t xml:space="preserve"> מכרז נבחרים, עליהם נדרשת חתימה דיגיטלית (אישור </w:t>
      </w:r>
      <w:r w:rsidR="00F663D6">
        <w:rPr>
          <w:rFonts w:hint="cs"/>
          <w:rtl/>
          <w:lang w:bidi="he-IL"/>
        </w:rPr>
        <w:t xml:space="preserve">קריאה </w:t>
      </w:r>
      <w:r w:rsidR="005428DC">
        <w:rPr>
          <w:rFonts w:hint="cs"/>
          <w:rtl/>
          <w:lang w:bidi="he-IL"/>
        </w:rPr>
        <w:t>דיגיטלי)</w:t>
      </w:r>
      <w:r w:rsidR="00F663D6">
        <w:rPr>
          <w:rFonts w:hint="cs"/>
          <w:rtl/>
          <w:lang w:bidi="he-IL"/>
        </w:rPr>
        <w:t>.</w:t>
      </w:r>
    </w:p>
    <w:p w:rsidR="00375EE3" w:rsidP="00375EE3" w:rsidRDefault="00375EE3" w14:paraId="16396AB3" w14:textId="583BC557">
      <w:pPr>
        <w:bidi/>
        <w:rPr>
          <w:rtl/>
          <w:lang w:bidi="he-IL"/>
        </w:rPr>
      </w:pPr>
      <w:r>
        <w:rPr>
          <w:rFonts w:hint="cs"/>
          <w:rtl/>
          <w:lang w:bidi="he-IL"/>
        </w:rPr>
        <w:t>כניסה למסך מתבצעת מתוך:</w:t>
      </w:r>
    </w:p>
    <w:p w:rsidR="00375EE3" w:rsidP="00375EE3" w:rsidRDefault="00375EE3" w14:paraId="33BF1ADD" w14:textId="583BC557">
      <w:pPr>
        <w:pStyle w:val="a3"/>
        <w:numPr>
          <w:ilvl w:val="0"/>
          <w:numId w:val="19"/>
        </w:numPr>
        <w:bidi/>
        <w:rPr>
          <w:rtl/>
          <w:lang w:bidi="he-IL"/>
        </w:rPr>
      </w:pPr>
      <w:r>
        <w:rPr>
          <w:rFonts w:hint="cs"/>
          <w:rtl/>
          <w:lang w:bidi="he-IL"/>
        </w:rPr>
        <w:t xml:space="preserve">מסך הבית </w:t>
      </w:r>
      <w:r>
        <w:rPr>
          <w:rtl/>
          <w:lang w:bidi="he-IL"/>
        </w:rPr>
        <w:t>–</w:t>
      </w:r>
      <w:r>
        <w:rPr>
          <w:rFonts w:hint="cs"/>
          <w:rtl/>
          <w:lang w:bidi="he-IL"/>
        </w:rPr>
        <w:t xml:space="preserve"> לאחר לחיצה על כפתור "להגשת המענה"</w:t>
      </w:r>
    </w:p>
    <w:p w:rsidR="00375EE3" w:rsidP="00375EE3" w:rsidRDefault="00375EE3" w14:paraId="45764EDA" w14:textId="77777777">
      <w:pPr>
        <w:pStyle w:val="a3"/>
        <w:numPr>
          <w:ilvl w:val="0"/>
          <w:numId w:val="19"/>
        </w:numPr>
        <w:bidi/>
        <w:rPr>
          <w:rtl/>
          <w:lang w:bidi="he-IL"/>
        </w:rPr>
      </w:pPr>
      <w:r>
        <w:rPr>
          <w:rFonts w:hint="cs"/>
          <w:rtl/>
          <w:lang w:bidi="he-IL"/>
        </w:rPr>
        <w:t xml:space="preserve">מסך סיכום ואישור </w:t>
      </w:r>
      <w:r>
        <w:rPr>
          <w:rtl/>
          <w:lang w:bidi="he-IL"/>
        </w:rPr>
        <w:t>–</w:t>
      </w:r>
      <w:r>
        <w:rPr>
          <w:rFonts w:hint="cs"/>
          <w:rtl/>
          <w:lang w:bidi="he-IL"/>
        </w:rPr>
        <w:t xml:space="preserve"> לאחר לחיצה על כפתור "עריכת הצעה"</w:t>
      </w:r>
    </w:p>
    <w:p w:rsidR="00375EE3" w:rsidP="00375EE3" w:rsidRDefault="00375EE3" w14:paraId="66BBCE5F" w14:textId="2AA1B42F">
      <w:pPr>
        <w:pStyle w:val="a3"/>
        <w:numPr>
          <w:ilvl w:val="0"/>
          <w:numId w:val="19"/>
        </w:numPr>
        <w:bidi/>
        <w:rPr>
          <w:rtl/>
          <w:lang w:bidi="he-IL"/>
        </w:rPr>
      </w:pPr>
      <w:r>
        <w:rPr>
          <w:rFonts w:hint="cs"/>
          <w:rtl/>
          <w:lang w:bidi="he-IL"/>
        </w:rPr>
        <w:t xml:space="preserve">סרגל ימני </w:t>
      </w:r>
      <w:r>
        <w:rPr>
          <w:rtl/>
          <w:lang w:bidi="he-IL"/>
        </w:rPr>
        <w:t>–</w:t>
      </w:r>
      <w:r>
        <w:rPr>
          <w:rFonts w:hint="cs"/>
          <w:rtl/>
          <w:lang w:bidi="he-IL"/>
        </w:rPr>
        <w:t xml:space="preserve"> לאחר לחיצה על כפתור "</w:t>
      </w:r>
      <w:r w:rsidR="002452CD">
        <w:rPr>
          <w:rFonts w:hint="cs"/>
          <w:rtl/>
          <w:lang w:bidi="he-IL"/>
        </w:rPr>
        <w:t>אישור תנאים</w:t>
      </w:r>
      <w:r>
        <w:rPr>
          <w:rFonts w:hint="cs"/>
          <w:rtl/>
          <w:lang w:bidi="he-IL"/>
        </w:rPr>
        <w:t>"</w:t>
      </w:r>
    </w:p>
    <w:p w:rsidR="00375EE3" w:rsidP="00375EE3" w:rsidRDefault="00375EE3" w14:paraId="218CD400" w14:textId="2CED57F8">
      <w:pPr>
        <w:bidi/>
        <w:rPr>
          <w:rtl/>
          <w:lang w:bidi="he-IL"/>
        </w:rPr>
      </w:pPr>
    </w:p>
    <w:p w:rsidR="00C90B60" w:rsidP="00C90B60" w:rsidRDefault="00361144" w14:paraId="4523DF12" w14:textId="3D9644B9">
      <w:pPr>
        <w:bidi/>
        <w:rPr>
          <w:rtl/>
          <w:lang w:bidi="he-IL"/>
        </w:rPr>
      </w:pPr>
      <w:r>
        <w:rPr>
          <w:noProof/>
          <w:lang w:bidi="he-IL"/>
        </w:rPr>
        <w:lastRenderedPageBreak/>
        <w:drawing>
          <wp:inline distT="0" distB="0" distL="0" distR="0" wp14:anchorId="42ED094F" wp14:editId="7330A227">
            <wp:extent cx="5729605" cy="3662680"/>
            <wp:effectExtent l="0" t="0" r="4445" b="0"/>
            <wp:docPr id="287015874" name="Picture 28701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9605" cy="3662680"/>
                    </a:xfrm>
                    <a:prstGeom prst="rect">
                      <a:avLst/>
                    </a:prstGeom>
                    <a:noFill/>
                    <a:ln>
                      <a:noFill/>
                    </a:ln>
                  </pic:spPr>
                </pic:pic>
              </a:graphicData>
            </a:graphic>
          </wp:inline>
        </w:drawing>
      </w:r>
    </w:p>
    <w:p w:rsidR="00C90B60" w:rsidP="00C90B60" w:rsidRDefault="00C90B60" w14:paraId="1D22AF6D" w14:textId="3F4EE10A">
      <w:pPr>
        <w:bidi/>
        <w:rPr>
          <w:rtl/>
          <w:lang w:bidi="he-IL"/>
        </w:rPr>
      </w:pPr>
    </w:p>
    <w:p w:rsidR="00AE5425" w:rsidP="00AE5425" w:rsidRDefault="00C90B60" w14:paraId="3B3DC630" w14:textId="09E16B92">
      <w:pPr>
        <w:bidi/>
        <w:rPr>
          <w:rtl/>
          <w:lang w:bidi="he-IL"/>
        </w:rPr>
      </w:pPr>
      <w:r>
        <w:rPr>
          <w:noProof/>
          <w:lang w:bidi="he-IL"/>
        </w:rPr>
        <w:drawing>
          <wp:inline distT="0" distB="0" distL="0" distR="0" wp14:anchorId="00B63EA0" wp14:editId="0C318797">
            <wp:extent cx="5729605" cy="3662680"/>
            <wp:effectExtent l="0" t="0" r="4445" b="0"/>
            <wp:docPr id="436181460" name="Picture 43618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29605" cy="3662680"/>
                    </a:xfrm>
                    <a:prstGeom prst="rect">
                      <a:avLst/>
                    </a:prstGeom>
                    <a:noFill/>
                    <a:ln>
                      <a:noFill/>
                    </a:ln>
                  </pic:spPr>
                </pic:pic>
              </a:graphicData>
            </a:graphic>
          </wp:inline>
        </w:drawing>
      </w:r>
    </w:p>
    <w:p w:rsidR="00361144" w:rsidP="00361144" w:rsidRDefault="00B54FFE" w14:paraId="065482F5" w14:textId="4567EF15">
      <w:pPr>
        <w:bidi/>
        <w:rPr>
          <w:rtl/>
          <w:lang w:bidi="he-IL"/>
        </w:rPr>
      </w:pPr>
      <w:r>
        <w:rPr>
          <w:noProof/>
          <w:lang w:bidi="he-IL"/>
        </w:rPr>
        <w:lastRenderedPageBreak/>
        <w:drawing>
          <wp:inline distT="0" distB="0" distL="0" distR="0" wp14:anchorId="68ABF663" wp14:editId="1A76FDC1">
            <wp:extent cx="5729605" cy="3778885"/>
            <wp:effectExtent l="0" t="0" r="4445" b="0"/>
            <wp:docPr id="200603349" name="Picture 20060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29605" cy="3778885"/>
                    </a:xfrm>
                    <a:prstGeom prst="rect">
                      <a:avLst/>
                    </a:prstGeom>
                    <a:noFill/>
                    <a:ln>
                      <a:noFill/>
                    </a:ln>
                  </pic:spPr>
                </pic:pic>
              </a:graphicData>
            </a:graphic>
          </wp:inline>
        </w:drawing>
      </w:r>
    </w:p>
    <w:p w:rsidR="00713646" w:rsidP="00713646" w:rsidRDefault="00AE5425" w14:paraId="115128E6" w14:textId="5FB1BB70">
      <w:pPr>
        <w:bidi/>
        <w:rPr>
          <w:rtl/>
          <w:lang w:bidi="he-IL"/>
        </w:rPr>
      </w:pPr>
      <w:r>
        <w:rPr>
          <w:noProof/>
          <w:lang w:bidi="he-IL"/>
        </w:rPr>
        <w:drawing>
          <wp:inline distT="0" distB="0" distL="0" distR="0" wp14:anchorId="5DEC7DFC" wp14:editId="4BE8F05C">
            <wp:extent cx="5729605" cy="3662680"/>
            <wp:effectExtent l="0" t="0" r="4445" b="0"/>
            <wp:docPr id="1779128908" name="Picture 1779128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9605" cy="3662680"/>
                    </a:xfrm>
                    <a:prstGeom prst="rect">
                      <a:avLst/>
                    </a:prstGeom>
                    <a:noFill/>
                    <a:ln>
                      <a:noFill/>
                    </a:ln>
                  </pic:spPr>
                </pic:pic>
              </a:graphicData>
            </a:graphic>
          </wp:inline>
        </w:drawing>
      </w:r>
    </w:p>
    <w:p w:rsidR="004143A6" w:rsidP="004143A6" w:rsidRDefault="004143A6" w14:paraId="24355F41" w14:textId="775A8E56">
      <w:pPr>
        <w:bidi/>
        <w:rPr>
          <w:rtl/>
          <w:lang w:bidi="he-IL"/>
        </w:rPr>
      </w:pPr>
    </w:p>
    <w:tbl>
      <w:tblPr>
        <w:tblStyle w:val="4-5"/>
        <w:bidiVisual/>
        <w:tblW w:w="10738" w:type="dxa"/>
        <w:tblInd w:w="-826" w:type="dxa"/>
        <w:tblLook w:val="04A0" w:firstRow="1" w:lastRow="0" w:firstColumn="1" w:lastColumn="0" w:noHBand="0" w:noVBand="1"/>
      </w:tblPr>
      <w:tblGrid>
        <w:gridCol w:w="10738"/>
      </w:tblGrid>
      <w:tr w:rsidR="003720F9" w:rsidTr="003720F9" w14:paraId="5CE35B8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8" w:type="dxa"/>
          </w:tcPr>
          <w:p w:rsidR="003720F9" w:rsidRDefault="003720F9" w14:paraId="4991FA57" w14:textId="00CC5F65">
            <w:pPr>
              <w:bidi/>
              <w:rPr>
                <w:rtl/>
                <w:lang w:bidi="he-IL"/>
              </w:rPr>
            </w:pPr>
            <w:r>
              <w:rPr>
                <w:rFonts w:hint="cs"/>
                <w:rtl/>
                <w:lang w:bidi="he-IL"/>
              </w:rPr>
              <w:t>פעולות נדרשות בתהליך פתיחת מסך</w:t>
            </w:r>
          </w:p>
        </w:tc>
      </w:tr>
      <w:tr w:rsidRPr="00C317A3" w:rsidR="003720F9" w:rsidTr="003720F9" w14:paraId="69FC2CB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8" w:type="dxa"/>
          </w:tcPr>
          <w:p w:rsidRPr="006F73A0" w:rsidR="003720F9" w:rsidRDefault="002E1D87" w14:paraId="40DB8018" w14:textId="7374442B">
            <w:pPr>
              <w:bidi/>
              <w:rPr>
                <w:b w:val="0"/>
                <w:bCs w:val="0"/>
                <w:rtl/>
                <w:lang w:bidi="he-IL"/>
              </w:rPr>
            </w:pPr>
            <w:r>
              <w:rPr>
                <w:rFonts w:hint="cs"/>
                <w:b w:val="0"/>
                <w:bCs w:val="0"/>
                <w:rtl/>
                <w:lang w:bidi="he-IL"/>
              </w:rPr>
              <w:t xml:space="preserve">לפני טעינת נתונים והצגתם במסך </w:t>
            </w:r>
            <w:r w:rsidRPr="006F73A0" w:rsidR="00935E23">
              <w:rPr>
                <w:rFonts w:hint="cs"/>
                <w:b w:val="0"/>
                <w:bCs w:val="0"/>
                <w:rtl/>
                <w:lang w:bidi="he-IL"/>
              </w:rPr>
              <w:t>יש לבדוק האם תאריך אישור קריאת המסמכים עדכני</w:t>
            </w:r>
            <w:r w:rsidRPr="006F73A0" w:rsidR="00B266D4">
              <w:rPr>
                <w:rFonts w:hint="cs"/>
                <w:b w:val="0"/>
                <w:bCs w:val="0"/>
                <w:rtl/>
                <w:lang w:bidi="he-IL"/>
              </w:rPr>
              <w:t xml:space="preserve"> ביחד לתאריך עדכון מכרז.</w:t>
            </w:r>
          </w:p>
          <w:p w:rsidRPr="006F73A0" w:rsidR="006F73A0" w:rsidP="006F73A0" w:rsidRDefault="00B266D4" w14:paraId="755BC91A" w14:textId="77777777">
            <w:pPr>
              <w:bidi/>
              <w:rPr>
                <w:b w:val="0"/>
                <w:bCs w:val="0"/>
                <w:rtl/>
                <w:lang w:bidi="he-IL"/>
              </w:rPr>
            </w:pPr>
            <w:r w:rsidRPr="006F73A0">
              <w:rPr>
                <w:rFonts w:hint="cs"/>
                <w:b w:val="0"/>
                <w:bCs w:val="0"/>
                <w:rtl/>
                <w:lang w:bidi="he-IL"/>
              </w:rPr>
              <w:t>אם תאריך אישור קריאת מסמכים קטן מתאריך עדכון מכרז, יש לבטל</w:t>
            </w:r>
            <w:r w:rsidRPr="006F73A0" w:rsidR="00A50A47">
              <w:rPr>
                <w:rFonts w:hint="cs"/>
                <w:b w:val="0"/>
                <w:bCs w:val="0"/>
                <w:rtl/>
                <w:lang w:bidi="he-IL"/>
              </w:rPr>
              <w:t xml:space="preserve"> את אישורי הקריאה עבור כל המסמכים הרלוונטיים למכרז </w:t>
            </w:r>
            <w:r w:rsidRPr="006F73A0" w:rsidR="006F73A0">
              <w:rPr>
                <w:rFonts w:hint="cs"/>
                <w:b w:val="0"/>
                <w:bCs w:val="0"/>
                <w:rtl/>
                <w:lang w:bidi="he-IL"/>
              </w:rPr>
              <w:t xml:space="preserve"> - יש </w:t>
            </w:r>
            <w:r w:rsidRPr="006F73A0" w:rsidR="00A50A47">
              <w:rPr>
                <w:rFonts w:hint="cs"/>
                <w:b w:val="0"/>
                <w:bCs w:val="0"/>
                <w:rtl/>
                <w:lang w:bidi="he-IL"/>
              </w:rPr>
              <w:t xml:space="preserve">למחוק נתונים </w:t>
            </w:r>
            <w:r w:rsidRPr="006F73A0" w:rsidR="006F73A0">
              <w:rPr>
                <w:rFonts w:hint="cs"/>
                <w:b w:val="0"/>
                <w:bCs w:val="0"/>
                <w:highlight w:val="yellow"/>
                <w:rtl/>
                <w:lang w:bidi="he-IL"/>
              </w:rPr>
              <w:t>בשדות הבאים בטבלה</w:t>
            </w:r>
            <w:r w:rsidRPr="006F73A0" w:rsidR="006F73A0">
              <w:rPr>
                <w:rFonts w:hint="cs"/>
                <w:b w:val="0"/>
                <w:bCs w:val="0"/>
                <w:rtl/>
                <w:lang w:bidi="he-IL"/>
              </w:rPr>
              <w:t xml:space="preserve"> </w:t>
            </w:r>
            <w:r w:rsidRPr="006F73A0" w:rsidR="006F73A0">
              <w:rPr>
                <w:rFonts w:hint="cs"/>
                <w:b w:val="0"/>
                <w:bCs w:val="0"/>
                <w:highlight w:val="yellow"/>
                <w:lang w:bidi="he-IL"/>
              </w:rPr>
              <w:t>XXX</w:t>
            </w:r>
            <w:r w:rsidRPr="006F73A0" w:rsidR="00A50A47">
              <w:rPr>
                <w:rFonts w:hint="cs"/>
                <w:b w:val="0"/>
                <w:bCs w:val="0"/>
                <w:rtl/>
                <w:lang w:bidi="he-IL"/>
              </w:rPr>
              <w:t xml:space="preserve">: </w:t>
            </w:r>
          </w:p>
          <w:p w:rsidRPr="006F73A0" w:rsidR="00B266D4" w:rsidP="001D367F" w:rsidRDefault="00A50A47" w14:paraId="3A696D75" w14:textId="77777777">
            <w:pPr>
              <w:pStyle w:val="a3"/>
              <w:numPr>
                <w:ilvl w:val="0"/>
                <w:numId w:val="34"/>
              </w:numPr>
              <w:bidi/>
              <w:rPr>
                <w:b w:val="0"/>
                <w:bCs w:val="0"/>
                <w:lang w:bidi="he-IL"/>
              </w:rPr>
            </w:pPr>
            <w:r w:rsidRPr="006F73A0">
              <w:rPr>
                <w:rFonts w:hint="cs"/>
                <w:b w:val="0"/>
                <w:bCs w:val="0"/>
                <w:rtl/>
                <w:lang w:bidi="he-IL"/>
              </w:rPr>
              <w:t>תאריך אישור</w:t>
            </w:r>
          </w:p>
          <w:p w:rsidRPr="003C5516" w:rsidR="006F73A0" w:rsidP="001D367F" w:rsidRDefault="003C5516" w14:paraId="7472CB67" w14:textId="77777777">
            <w:pPr>
              <w:pStyle w:val="a3"/>
              <w:numPr>
                <w:ilvl w:val="0"/>
                <w:numId w:val="34"/>
              </w:numPr>
              <w:bidi/>
              <w:rPr>
                <w:b w:val="0"/>
                <w:bCs w:val="0"/>
                <w:lang w:bidi="he-IL"/>
              </w:rPr>
            </w:pPr>
            <w:r>
              <w:rPr>
                <w:rFonts w:hint="cs"/>
                <w:b w:val="0"/>
                <w:bCs w:val="0"/>
                <w:rtl/>
                <w:lang w:bidi="he-IL"/>
              </w:rPr>
              <w:lastRenderedPageBreak/>
              <w:t>משתמש מאשר</w:t>
            </w:r>
          </w:p>
          <w:p w:rsidRPr="00B0326D" w:rsidR="003C5516" w:rsidP="001D367F" w:rsidRDefault="003C5516" w14:paraId="1C85C199" w14:textId="77777777">
            <w:pPr>
              <w:pStyle w:val="a3"/>
              <w:numPr>
                <w:ilvl w:val="0"/>
                <w:numId w:val="34"/>
              </w:numPr>
              <w:bidi/>
              <w:rPr>
                <w:b w:val="0"/>
                <w:bCs w:val="0"/>
                <w:lang w:bidi="he-IL"/>
              </w:rPr>
            </w:pPr>
            <w:r>
              <w:rPr>
                <w:rFonts w:hint="cs"/>
                <w:b w:val="0"/>
                <w:bCs w:val="0"/>
                <w:rtl/>
                <w:lang w:bidi="he-IL"/>
              </w:rPr>
              <w:t xml:space="preserve">קובץ </w:t>
            </w:r>
            <w:r>
              <w:rPr>
                <w:rFonts w:hint="cs"/>
                <w:b w:val="0"/>
                <w:bCs w:val="0"/>
                <w:lang w:bidi="he-IL"/>
              </w:rPr>
              <w:t>PDF</w:t>
            </w:r>
            <w:r>
              <w:rPr>
                <w:rFonts w:hint="cs"/>
                <w:b w:val="0"/>
                <w:bCs w:val="0"/>
                <w:rtl/>
                <w:lang w:bidi="he-IL"/>
              </w:rPr>
              <w:t xml:space="preserve"> של מסמך </w:t>
            </w:r>
            <w:r w:rsidR="00633433">
              <w:rPr>
                <w:rFonts w:hint="cs"/>
                <w:b w:val="0"/>
                <w:bCs w:val="0"/>
                <w:rtl/>
                <w:lang w:bidi="he-IL"/>
              </w:rPr>
              <w:t xml:space="preserve">(בגרסתו העדכנית לתאריך האישור) </w:t>
            </w:r>
            <w:r>
              <w:rPr>
                <w:rFonts w:hint="cs"/>
                <w:b w:val="0"/>
                <w:bCs w:val="0"/>
                <w:rtl/>
                <w:lang w:bidi="he-IL"/>
              </w:rPr>
              <w:t>השמור במערכת</w:t>
            </w:r>
          </w:p>
          <w:p w:rsidR="0082343B" w:rsidP="00B0326D" w:rsidRDefault="0082343B" w14:paraId="528154A3" w14:textId="77777777">
            <w:pPr>
              <w:bidi/>
              <w:rPr>
                <w:b w:val="0"/>
                <w:bCs w:val="0"/>
                <w:rtl/>
                <w:lang w:bidi="he-IL"/>
              </w:rPr>
            </w:pPr>
          </w:p>
          <w:p w:rsidRPr="006F73A0" w:rsidR="00B0326D" w:rsidP="0082343B" w:rsidRDefault="00B0326D" w14:paraId="4DA7184D" w14:textId="4698CA28">
            <w:pPr>
              <w:bidi/>
              <w:rPr>
                <w:rtl/>
                <w:lang w:bidi="he-IL"/>
              </w:rPr>
            </w:pPr>
            <w:r>
              <w:rPr>
                <w:rFonts w:hint="cs"/>
                <w:rtl/>
                <w:lang w:bidi="he-IL"/>
              </w:rPr>
              <w:t>מטרת הפעולה</w:t>
            </w:r>
            <w:r w:rsidR="0082343B">
              <w:rPr>
                <w:rFonts w:hint="cs"/>
                <w:rtl/>
                <w:lang w:bidi="he-IL"/>
              </w:rPr>
              <w:t>:</w:t>
            </w:r>
            <w:r>
              <w:rPr>
                <w:rFonts w:hint="cs"/>
                <w:rtl/>
                <w:lang w:bidi="he-IL"/>
              </w:rPr>
              <w:t xml:space="preserve"> לדרוש אישור קריאת מסמכים לאחר שינוים במכרז</w:t>
            </w:r>
          </w:p>
        </w:tc>
      </w:tr>
    </w:tbl>
    <w:p w:rsidR="0068222F" w:rsidP="0068222F" w:rsidRDefault="0068222F" w14:paraId="17D7B6F1" w14:textId="77777777">
      <w:pPr>
        <w:bidi/>
        <w:rPr>
          <w:rtl/>
          <w:lang w:bidi="he-IL"/>
        </w:rPr>
      </w:pPr>
    </w:p>
    <w:tbl>
      <w:tblPr>
        <w:tblStyle w:val="4-5"/>
        <w:bidiVisual/>
        <w:tblW w:w="10763" w:type="dxa"/>
        <w:tblInd w:w="-826" w:type="dxa"/>
        <w:tblLook w:val="04A0" w:firstRow="1" w:lastRow="0" w:firstColumn="1" w:lastColumn="0" w:noHBand="0" w:noVBand="1"/>
      </w:tblPr>
      <w:tblGrid>
        <w:gridCol w:w="3216"/>
        <w:gridCol w:w="1028"/>
        <w:gridCol w:w="2552"/>
        <w:gridCol w:w="3967"/>
      </w:tblGrid>
      <w:tr w:rsidR="001632CD" w:rsidTr="00B7364F" w14:paraId="0542A12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334639" w:rsidRDefault="00334639" w14:paraId="173DD9E7" w14:textId="77777777">
            <w:pPr>
              <w:bidi/>
              <w:rPr>
                <w:rtl/>
                <w:lang w:bidi="he-IL"/>
              </w:rPr>
            </w:pPr>
            <w:r>
              <w:rPr>
                <w:rFonts w:hint="cs"/>
                <w:rtl/>
                <w:lang w:bidi="he-IL"/>
              </w:rPr>
              <w:t>רכיב</w:t>
            </w:r>
          </w:p>
        </w:tc>
        <w:tc>
          <w:tcPr>
            <w:tcW w:w="1028" w:type="dxa"/>
          </w:tcPr>
          <w:p w:rsidR="00334639" w:rsidRDefault="00334639" w14:paraId="3ADD3155"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סוג רכיב / שדה</w:t>
            </w:r>
          </w:p>
        </w:tc>
        <w:tc>
          <w:tcPr>
            <w:tcW w:w="2552" w:type="dxa"/>
          </w:tcPr>
          <w:p w:rsidR="00334639" w:rsidRDefault="00334639" w14:paraId="52BA6F7B"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מקור נתונים</w:t>
            </w:r>
          </w:p>
        </w:tc>
        <w:tc>
          <w:tcPr>
            <w:tcW w:w="3967" w:type="dxa"/>
          </w:tcPr>
          <w:p w:rsidR="00334639" w:rsidRDefault="00334639" w14:paraId="63805715" w14:textId="77777777">
            <w:pPr>
              <w:bidi/>
              <w:cnfStyle w:val="100000000000" w:firstRow="1" w:lastRow="0" w:firstColumn="0" w:lastColumn="0" w:oddVBand="0" w:evenVBand="0" w:oddHBand="0" w:evenHBand="0" w:firstRowFirstColumn="0" w:firstRowLastColumn="0" w:lastRowFirstColumn="0" w:lastRowLastColumn="0"/>
              <w:rPr>
                <w:b w:val="0"/>
                <w:bCs w:val="0"/>
                <w:rtl/>
                <w:lang w:bidi="he-IL"/>
              </w:rPr>
            </w:pPr>
            <w:r>
              <w:rPr>
                <w:rFonts w:hint="cs"/>
                <w:rtl/>
                <w:lang w:bidi="he-IL"/>
              </w:rPr>
              <w:t>פונקציונאליות</w:t>
            </w:r>
          </w:p>
          <w:p w:rsidR="0068222F" w:rsidP="0068222F" w:rsidRDefault="0068222F" w14:paraId="5553A736" w14:textId="77777777">
            <w:pPr>
              <w:bidi/>
              <w:cnfStyle w:val="100000000000" w:firstRow="1" w:lastRow="0" w:firstColumn="0" w:lastColumn="0" w:oddVBand="0" w:evenVBand="0" w:oddHBand="0" w:evenHBand="0" w:firstRowFirstColumn="0" w:firstRowLastColumn="0" w:lastRowFirstColumn="0" w:lastRowLastColumn="0"/>
              <w:rPr>
                <w:rtl/>
                <w:lang w:bidi="he-IL"/>
              </w:rPr>
            </w:pPr>
          </w:p>
        </w:tc>
      </w:tr>
      <w:tr w:rsidRPr="00C317A3" w:rsidR="001632CD" w:rsidTr="00B7364F" w14:paraId="470AAC2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334639" w:rsidRDefault="00BB5D25" w14:paraId="682E1E07" w14:textId="77777777">
            <w:pPr>
              <w:bidi/>
              <w:rPr>
                <w:rtl/>
                <w:lang w:bidi="he-IL"/>
              </w:rPr>
            </w:pPr>
            <w:r>
              <w:rPr>
                <w:rFonts w:hint="cs"/>
                <w:b w:val="0"/>
                <w:bCs w:val="0"/>
                <w:rtl/>
                <w:lang w:bidi="he-IL"/>
              </w:rPr>
              <w:t>אישור תנאים</w:t>
            </w:r>
          </w:p>
          <w:p w:rsidR="00334639" w:rsidP="002B097F" w:rsidRDefault="002B097F" w14:paraId="0D8FC0E2" w14:textId="77777777">
            <w:pPr>
              <w:bidi/>
              <w:rPr>
                <w:rtl/>
                <w:lang w:bidi="he-IL"/>
              </w:rPr>
            </w:pPr>
            <w:r w:rsidRPr="002B097F">
              <w:rPr>
                <w:rFonts w:cs="Arial"/>
                <w:noProof/>
                <w:rtl/>
                <w:lang w:bidi="he-IL"/>
              </w:rPr>
              <w:drawing>
                <wp:inline distT="0" distB="0" distL="0" distR="0" wp14:anchorId="2507F4F9" wp14:editId="3D4DB6C5">
                  <wp:extent cx="654084" cy="209561"/>
                  <wp:effectExtent l="0" t="0" r="0" b="0"/>
                  <wp:docPr id="261620583" name="Picture 26162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20583" name=""/>
                          <pic:cNvPicPr/>
                        </pic:nvPicPr>
                        <pic:blipFill>
                          <a:blip r:embed="rId133"/>
                          <a:stretch>
                            <a:fillRect/>
                          </a:stretch>
                        </pic:blipFill>
                        <pic:spPr>
                          <a:xfrm>
                            <a:off x="0" y="0"/>
                            <a:ext cx="654084" cy="209561"/>
                          </a:xfrm>
                          <a:prstGeom prst="rect">
                            <a:avLst/>
                          </a:prstGeom>
                        </pic:spPr>
                      </pic:pic>
                    </a:graphicData>
                  </a:graphic>
                </wp:inline>
              </w:drawing>
            </w:r>
          </w:p>
          <w:p w:rsidRPr="00CF054F" w:rsidR="002B097F" w:rsidP="002B097F" w:rsidRDefault="002B097F" w14:paraId="3AEC6EA9" w14:textId="0A09622C">
            <w:pPr>
              <w:bidi/>
              <w:rPr>
                <w:b w:val="0"/>
                <w:bCs w:val="0"/>
                <w:rtl/>
                <w:lang w:bidi="he-IL"/>
              </w:rPr>
            </w:pPr>
          </w:p>
        </w:tc>
        <w:tc>
          <w:tcPr>
            <w:tcW w:w="1028" w:type="dxa"/>
          </w:tcPr>
          <w:p w:rsidR="00334639" w:rsidRDefault="00334639" w14:paraId="1B5E1D77"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כותרת ראשית</w:t>
            </w:r>
          </w:p>
        </w:tc>
        <w:tc>
          <w:tcPr>
            <w:tcW w:w="2552" w:type="dxa"/>
          </w:tcPr>
          <w:p w:rsidR="00334639" w:rsidRDefault="000134DB" w14:paraId="049D306E" w14:textId="3EEC374A">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 קבוע</w:t>
            </w:r>
          </w:p>
        </w:tc>
        <w:tc>
          <w:tcPr>
            <w:tcW w:w="3967" w:type="dxa"/>
          </w:tcPr>
          <w:p w:rsidRPr="00C317A3" w:rsidR="00334639" w:rsidRDefault="00334639" w14:paraId="1D57A968"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טקסט</w:t>
            </w:r>
          </w:p>
        </w:tc>
      </w:tr>
      <w:tr w:rsidR="001632CD" w:rsidTr="00B7364F" w14:paraId="7D80C457" w14:textId="77777777">
        <w:tc>
          <w:tcPr>
            <w:cnfStyle w:val="001000000000" w:firstRow="0" w:lastRow="0" w:firstColumn="1" w:lastColumn="0" w:oddVBand="0" w:evenVBand="0" w:oddHBand="0" w:evenHBand="0" w:firstRowFirstColumn="0" w:firstRowLastColumn="0" w:lastRowFirstColumn="0" w:lastRowLastColumn="0"/>
            <w:tcW w:w="3216" w:type="dxa"/>
          </w:tcPr>
          <w:p w:rsidRPr="00A819BD" w:rsidR="00334639" w:rsidRDefault="00946A8E" w14:paraId="3D6883C2" w14:textId="7DE083CD">
            <w:pPr>
              <w:bidi/>
              <w:rPr>
                <w:rFonts w:cs="Arial"/>
                <w:b w:val="0"/>
                <w:bCs w:val="0"/>
                <w:noProof/>
                <w:rtl/>
                <w:lang w:bidi="he-IL"/>
              </w:rPr>
            </w:pPr>
            <w:r w:rsidRPr="00A819BD">
              <w:rPr>
                <w:rFonts w:hint="cs" w:cs="Arial"/>
                <w:b w:val="0"/>
                <w:bCs w:val="0"/>
                <w:noProof/>
                <w:rtl/>
                <w:lang w:bidi="he-IL"/>
              </w:rPr>
              <w:t>טקסט הבהרה</w:t>
            </w:r>
          </w:p>
          <w:p w:rsidR="00946A8E" w:rsidP="00946A8E" w:rsidRDefault="00A819BD" w14:paraId="48372A1D" w14:textId="4FDBFCED">
            <w:pPr>
              <w:bidi/>
              <w:rPr>
                <w:rFonts w:cs="Arial"/>
                <w:rtl/>
                <w:lang w:bidi="he-IL"/>
              </w:rPr>
            </w:pPr>
            <w:r w:rsidRPr="00A819BD">
              <w:rPr>
                <w:rFonts w:cs="Arial"/>
                <w:noProof/>
                <w:rtl/>
                <w:lang w:bidi="he-IL"/>
              </w:rPr>
              <w:drawing>
                <wp:inline distT="0" distB="0" distL="0" distR="0" wp14:anchorId="4582FEB1" wp14:editId="0F18B5A6">
                  <wp:extent cx="1459656" cy="178788"/>
                  <wp:effectExtent l="0" t="0" r="0" b="0"/>
                  <wp:docPr id="1635902690" name="Picture 163590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2690" name=""/>
                          <pic:cNvPicPr/>
                        </pic:nvPicPr>
                        <pic:blipFill>
                          <a:blip r:embed="rId134"/>
                          <a:stretch>
                            <a:fillRect/>
                          </a:stretch>
                        </pic:blipFill>
                        <pic:spPr>
                          <a:xfrm>
                            <a:off x="0" y="0"/>
                            <a:ext cx="1590582" cy="194825"/>
                          </a:xfrm>
                          <a:prstGeom prst="rect">
                            <a:avLst/>
                          </a:prstGeom>
                        </pic:spPr>
                      </pic:pic>
                    </a:graphicData>
                  </a:graphic>
                </wp:inline>
              </w:drawing>
            </w:r>
          </w:p>
          <w:p w:rsidRPr="00CF054F" w:rsidR="00334639" w:rsidRDefault="00334639" w14:paraId="6D936D49" w14:textId="77777777">
            <w:pPr>
              <w:bidi/>
              <w:rPr>
                <w:rFonts w:cs="Arial"/>
                <w:b w:val="0"/>
                <w:bCs w:val="0"/>
                <w:rtl/>
                <w:lang w:bidi="he-IL"/>
              </w:rPr>
            </w:pPr>
          </w:p>
        </w:tc>
        <w:tc>
          <w:tcPr>
            <w:tcW w:w="1028" w:type="dxa"/>
          </w:tcPr>
          <w:p w:rsidR="00334639" w:rsidRDefault="00334639" w14:paraId="4BD4721E"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כותרת משנית</w:t>
            </w:r>
          </w:p>
        </w:tc>
        <w:tc>
          <w:tcPr>
            <w:tcW w:w="2552" w:type="dxa"/>
          </w:tcPr>
          <w:p w:rsidR="00334639" w:rsidRDefault="000134DB" w14:paraId="302AD89E" w14:textId="0711E6DB">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 קבוע</w:t>
            </w:r>
          </w:p>
        </w:tc>
        <w:tc>
          <w:tcPr>
            <w:tcW w:w="3967" w:type="dxa"/>
          </w:tcPr>
          <w:p w:rsidR="00334639" w:rsidRDefault="00334639" w14:paraId="76C4F891"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טקסט</w:t>
            </w:r>
          </w:p>
        </w:tc>
      </w:tr>
      <w:tr w:rsidR="001632CD" w:rsidTr="00B7364F" w14:paraId="5730B69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334639" w:rsidRDefault="002B097F" w14:paraId="4FF92C93" w14:textId="2F2EDD77">
            <w:pPr>
              <w:bidi/>
              <w:rPr>
                <w:rFonts w:cs="Arial"/>
                <w:rtl/>
                <w:lang w:bidi="he-IL"/>
              </w:rPr>
            </w:pPr>
            <w:r>
              <w:rPr>
                <w:rFonts w:hint="cs" w:cs="Arial"/>
                <w:b w:val="0"/>
                <w:bCs w:val="0"/>
                <w:rtl/>
                <w:lang w:bidi="he-IL"/>
              </w:rPr>
              <w:t>מסמך</w:t>
            </w:r>
            <w:r w:rsidR="00B16AF1">
              <w:rPr>
                <w:rFonts w:hint="cs" w:cs="Arial"/>
                <w:b w:val="0"/>
                <w:bCs w:val="0"/>
                <w:rtl/>
                <w:lang w:bidi="he-IL"/>
              </w:rPr>
              <w:t xml:space="preserve"> לקריאה ואישור</w:t>
            </w:r>
          </w:p>
          <w:p w:rsidR="00334639" w:rsidRDefault="00A70DE9" w14:paraId="034140A8" w14:textId="77777777">
            <w:pPr>
              <w:bidi/>
              <w:rPr>
                <w:rFonts w:cs="Arial"/>
                <w:rtl/>
                <w:lang w:bidi="he-IL"/>
              </w:rPr>
            </w:pPr>
            <w:r w:rsidRPr="00A70DE9">
              <w:rPr>
                <w:rFonts w:cs="Arial"/>
                <w:noProof/>
                <w:rtl/>
                <w:lang w:bidi="he-IL"/>
              </w:rPr>
              <w:drawing>
                <wp:inline distT="0" distB="0" distL="0" distR="0" wp14:anchorId="6CAC39B1" wp14:editId="4A3A14FB">
                  <wp:extent cx="1536699" cy="202459"/>
                  <wp:effectExtent l="0" t="0" r="0" b="7620"/>
                  <wp:docPr id="86962110" name="Picture 8696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2110" name=""/>
                          <pic:cNvPicPr/>
                        </pic:nvPicPr>
                        <pic:blipFill>
                          <a:blip r:embed="rId135"/>
                          <a:stretch>
                            <a:fillRect/>
                          </a:stretch>
                        </pic:blipFill>
                        <pic:spPr>
                          <a:xfrm>
                            <a:off x="0" y="0"/>
                            <a:ext cx="1585335" cy="208867"/>
                          </a:xfrm>
                          <a:prstGeom prst="rect">
                            <a:avLst/>
                          </a:prstGeom>
                        </pic:spPr>
                      </pic:pic>
                    </a:graphicData>
                  </a:graphic>
                </wp:inline>
              </w:drawing>
            </w:r>
          </w:p>
          <w:p w:rsidR="001B33B7" w:rsidP="001B33B7" w:rsidRDefault="001B33B7" w14:paraId="252FDDB1" w14:textId="19E7CCE5">
            <w:pPr>
              <w:bidi/>
              <w:rPr>
                <w:rFonts w:cs="Arial"/>
                <w:b w:val="0"/>
                <w:bCs w:val="0"/>
                <w:rtl/>
                <w:lang w:bidi="he-IL"/>
              </w:rPr>
            </w:pPr>
          </w:p>
        </w:tc>
        <w:tc>
          <w:tcPr>
            <w:tcW w:w="1028" w:type="dxa"/>
          </w:tcPr>
          <w:p w:rsidR="00334639" w:rsidRDefault="00F50647" w14:paraId="3858A46C" w14:textId="3765C21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w:t>
            </w:r>
          </w:p>
        </w:tc>
        <w:tc>
          <w:tcPr>
            <w:tcW w:w="2552" w:type="dxa"/>
          </w:tcPr>
          <w:p w:rsidRPr="00B664C0" w:rsidR="00DC2D15" w:rsidP="00DC2D15" w:rsidRDefault="00321A1F" w14:paraId="050C71AC" w14:textId="77777777">
            <w:pPr>
              <w:bidi/>
              <w:cnfStyle w:val="000000100000" w:firstRow="0" w:lastRow="0" w:firstColumn="0" w:lastColumn="0" w:oddVBand="0" w:evenVBand="0" w:oddHBand="1" w:evenHBand="0" w:firstRowFirstColumn="0" w:firstRowLastColumn="0" w:lastRowFirstColumn="0" w:lastRowLastColumn="0"/>
              <w:rPr>
                <w:highlight w:val="yellow"/>
                <w:rtl/>
                <w:lang w:bidi="he-IL"/>
              </w:rPr>
            </w:pPr>
            <w:r>
              <w:rPr>
                <w:rFonts w:hint="cs"/>
                <w:highlight w:val="yellow"/>
                <w:rtl/>
                <w:lang w:bidi="he-IL"/>
              </w:rPr>
              <w:t xml:space="preserve">האם להשתמש ב 2 מקורות מידע: </w:t>
            </w:r>
            <w:r w:rsidRPr="00B664C0">
              <w:rPr>
                <w:rFonts w:hint="cs"/>
                <w:highlight w:val="yellow"/>
                <w:rtl/>
                <w:lang w:bidi="he-IL"/>
              </w:rPr>
              <w:t xml:space="preserve">שירות </w:t>
            </w:r>
            <w:proofErr w:type="spellStart"/>
            <w:r w:rsidRPr="00B664C0" w:rsidR="00DC2D15">
              <w:rPr>
                <w:highlight w:val="yellow"/>
                <w:lang w:bidi="he-IL"/>
              </w:rPr>
              <w:t>GetTender</w:t>
            </w:r>
            <w:proofErr w:type="spellEnd"/>
            <w:r w:rsidRPr="00B664C0" w:rsidR="00DC2D15">
              <w:rPr>
                <w:rFonts w:hint="cs"/>
                <w:highlight w:val="yellow"/>
                <w:rtl/>
                <w:lang w:bidi="he-IL"/>
              </w:rPr>
              <w:t xml:space="preserve"> וגם </w:t>
            </w:r>
            <w:r w:rsidRPr="00B664C0" w:rsidR="00334639">
              <w:rPr>
                <w:rFonts w:hint="cs"/>
                <w:highlight w:val="yellow"/>
                <w:rtl/>
                <w:lang w:bidi="he-IL"/>
              </w:rPr>
              <w:t>טבלה</w:t>
            </w:r>
            <w:r w:rsidRPr="00B664C0" w:rsidR="0026103B">
              <w:rPr>
                <w:rFonts w:hint="cs"/>
                <w:highlight w:val="yellow"/>
                <w:rtl/>
                <w:lang w:bidi="he-IL"/>
              </w:rPr>
              <w:t xml:space="preserve"> מסמכים ונספחים</w:t>
            </w:r>
            <w:r w:rsidRPr="00B664C0" w:rsidR="00FF5983">
              <w:rPr>
                <w:rFonts w:hint="cs"/>
                <w:highlight w:val="yellow"/>
                <w:rtl/>
                <w:lang w:bidi="he-IL"/>
              </w:rPr>
              <w:t xml:space="preserve"> לחתימה</w:t>
            </w:r>
            <w:r w:rsidRPr="00B664C0" w:rsidR="00DC2D15">
              <w:rPr>
                <w:rFonts w:hint="cs"/>
                <w:highlight w:val="yellow"/>
                <w:rtl/>
                <w:lang w:bidi="he-IL"/>
              </w:rPr>
              <w:t>?</w:t>
            </w:r>
          </w:p>
          <w:p w:rsidR="00F9059A" w:rsidP="00DC2D15" w:rsidRDefault="00CB62EB" w14:paraId="2AC62C99"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B664C0">
              <w:rPr>
                <w:rFonts w:hint="cs"/>
                <w:highlight w:val="yellow"/>
                <w:rtl/>
                <w:lang w:bidi="he-IL"/>
              </w:rPr>
              <w:t>או שנפתח שירות פנימי שיעדכן את טבלת המסמכים ונספחים לחתימה ואז נשתמש רק בה כמ</w:t>
            </w:r>
            <w:r w:rsidRPr="00B664C0" w:rsidR="00F9059A">
              <w:rPr>
                <w:rFonts w:hint="cs"/>
                <w:highlight w:val="yellow"/>
                <w:rtl/>
                <w:lang w:bidi="he-IL"/>
              </w:rPr>
              <w:t>קור נתונים?</w:t>
            </w:r>
          </w:p>
          <w:p w:rsidR="00543031" w:rsidP="00543031" w:rsidRDefault="00543031" w14:paraId="1A41170E" w14:textId="08F7D25A">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מקור נתונים מתוך שירות:</w:t>
            </w:r>
          </w:p>
          <w:p w:rsidR="00543031" w:rsidP="00E614AE" w:rsidRDefault="00E614AE" w14:paraId="056BBAA0" w14:textId="78D1FA08">
            <w:pPr>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color w:val="000000"/>
                <w:bdr w:val="none" w:color="auto" w:sz="0" w:space="0" w:frame="1"/>
                <w:lang w:bidi="he-IL"/>
              </w:rPr>
            </w:pPr>
            <w:proofErr w:type="spellStart"/>
            <w:r w:rsidRPr="00E614AE">
              <w:rPr>
                <w:lang w:bidi="he-IL"/>
              </w:rPr>
              <w:t>GetTender</w:t>
            </w:r>
            <w:proofErr w:type="spellEnd"/>
            <w:r>
              <w:rPr>
                <w:lang w:bidi="he-IL"/>
              </w:rPr>
              <w:t>.</w:t>
            </w:r>
            <w:r w:rsidR="00D40344">
              <w:rPr>
                <w:rFonts w:ascii="Calibri" w:hAnsi="Calibri" w:cs="Calibri"/>
                <w:color w:val="000000"/>
                <w:bdr w:val="none" w:color="auto" w:sz="0" w:space="0" w:frame="1"/>
                <w:lang w:bidi="he-IL"/>
              </w:rPr>
              <w:t xml:space="preserve"> </w:t>
            </w:r>
            <w:proofErr w:type="spellStart"/>
            <w:r w:rsidR="00D40344">
              <w:rPr>
                <w:rStyle w:val="normaltextrun"/>
                <w:rFonts w:ascii="Calibri" w:hAnsi="Calibri" w:cs="Calibri"/>
                <w:color w:val="000000"/>
                <w:bdr w:val="none" w:color="auto" w:sz="0" w:space="0" w:frame="1"/>
                <w:lang w:bidi="he-IL"/>
              </w:rPr>
              <w:t>blobBaseUrl</w:t>
            </w:r>
            <w:proofErr w:type="spellEnd"/>
          </w:p>
          <w:p w:rsidR="00D40344" w:rsidP="00E614AE" w:rsidRDefault="00D40344" w14:paraId="0B4EF019" w14:textId="766A96A4">
            <w:pPr>
              <w:cnfStyle w:val="000000100000" w:firstRow="0" w:lastRow="0" w:firstColumn="0" w:lastColumn="0" w:oddVBand="0" w:evenVBand="0" w:oddHBand="1" w:evenHBand="0" w:firstRowFirstColumn="0" w:firstRowLastColumn="0" w:lastRowFirstColumn="0" w:lastRowLastColumn="0"/>
              <w:rPr>
                <w:lang w:bidi="he-IL"/>
              </w:rPr>
            </w:pPr>
            <w:proofErr w:type="spellStart"/>
            <w:r w:rsidRPr="00E614AE">
              <w:rPr>
                <w:lang w:bidi="he-IL"/>
              </w:rPr>
              <w:t>GetTender</w:t>
            </w:r>
            <w:proofErr w:type="spellEnd"/>
            <w:r>
              <w:rPr>
                <w:lang w:bidi="he-IL"/>
              </w:rPr>
              <w:t>.</w:t>
            </w:r>
            <w:r>
              <w:rPr>
                <w:rFonts w:ascii="Calibri" w:hAnsi="Calibri" w:cs="Calibri"/>
                <w:color w:val="000000"/>
                <w:bdr w:val="none" w:color="auto" w:sz="0" w:space="0" w:frame="1"/>
                <w:lang w:bidi="he-IL"/>
              </w:rPr>
              <w:t xml:space="preserve"> </w:t>
            </w:r>
            <w:proofErr w:type="spellStart"/>
            <w:r>
              <w:rPr>
                <w:rStyle w:val="normaltextrun"/>
                <w:rFonts w:ascii="Calibri" w:hAnsi="Calibri" w:cs="Calibri"/>
                <w:color w:val="000000"/>
                <w:bdr w:val="none" w:color="auto" w:sz="0" w:space="0" w:frame="1"/>
                <w:lang w:bidi="he-IL"/>
              </w:rPr>
              <w:t>specsFileNames</w:t>
            </w:r>
            <w:proofErr w:type="spellEnd"/>
            <w:r w:rsidR="008B19E2">
              <w:rPr>
                <w:rStyle w:val="normaltextrun"/>
                <w:rFonts w:ascii="Calibri" w:hAnsi="Calibri" w:cs="Calibri"/>
                <w:color w:val="000000"/>
                <w:bdr w:val="none" w:color="auto" w:sz="0" w:space="0" w:frame="1"/>
                <w:lang w:bidi="he-IL"/>
              </w:rPr>
              <w:t>.</w:t>
            </w:r>
            <w:r w:rsidR="008B19E2">
              <w:t xml:space="preserve"> </w:t>
            </w:r>
            <w:proofErr w:type="spellStart"/>
            <w:r w:rsidRPr="008B19E2" w:rsidR="008B19E2">
              <w:rPr>
                <w:rStyle w:val="normaltextrun"/>
                <w:rFonts w:ascii="Calibri" w:hAnsi="Calibri" w:cs="Calibri"/>
                <w:color w:val="000000"/>
                <w:bdr w:val="none" w:color="auto" w:sz="0" w:space="0" w:frame="1"/>
                <w:lang w:bidi="he-IL"/>
              </w:rPr>
              <w:t>fileName</w:t>
            </w:r>
            <w:proofErr w:type="spellEnd"/>
          </w:p>
          <w:p w:rsidR="00D40344" w:rsidP="00E614AE" w:rsidRDefault="00D40344" w14:paraId="5EC731E8" w14:textId="5BFA425A">
            <w:pPr>
              <w:cnfStyle w:val="000000100000" w:firstRow="0" w:lastRow="0" w:firstColumn="0" w:lastColumn="0" w:oddVBand="0" w:evenVBand="0" w:oddHBand="1" w:evenHBand="0" w:firstRowFirstColumn="0" w:firstRowLastColumn="0" w:lastRowFirstColumn="0" w:lastRowLastColumn="0"/>
              <w:rPr>
                <w:lang w:bidi="he-IL"/>
              </w:rPr>
            </w:pPr>
            <w:proofErr w:type="spellStart"/>
            <w:r w:rsidRPr="00E614AE">
              <w:rPr>
                <w:lang w:bidi="he-IL"/>
              </w:rPr>
              <w:t>GetTender</w:t>
            </w:r>
            <w:proofErr w:type="spellEnd"/>
            <w:r>
              <w:rPr>
                <w:lang w:bidi="he-IL"/>
              </w:rPr>
              <w:t>.</w:t>
            </w:r>
            <w:r>
              <w:rPr>
                <w:rFonts w:ascii="Calibri" w:hAnsi="Calibri" w:cs="Calibri"/>
                <w:color w:val="000000"/>
                <w:bdr w:val="none" w:color="auto" w:sz="0" w:space="0" w:frame="1"/>
                <w:lang w:bidi="he-IL"/>
              </w:rPr>
              <w:t xml:space="preserve"> </w:t>
            </w:r>
            <w:proofErr w:type="spellStart"/>
            <w:r>
              <w:rPr>
                <w:rStyle w:val="normaltextrun"/>
                <w:rFonts w:ascii="Calibri" w:hAnsi="Calibri" w:cs="Calibri"/>
                <w:color w:val="000000"/>
                <w:bdr w:val="none" w:color="auto" w:sz="0" w:space="0" w:frame="1"/>
                <w:lang w:bidi="he-IL"/>
              </w:rPr>
              <w:t>specsFileNames</w:t>
            </w:r>
            <w:proofErr w:type="spellEnd"/>
            <w:r w:rsidR="008B19E2">
              <w:rPr>
                <w:rStyle w:val="normaltextrun"/>
                <w:rFonts w:ascii="Calibri" w:hAnsi="Calibri" w:cs="Calibri"/>
                <w:color w:val="000000"/>
                <w:bdr w:val="none" w:color="auto" w:sz="0" w:space="0" w:frame="1"/>
                <w:lang w:bidi="he-IL"/>
              </w:rPr>
              <w:t>.</w:t>
            </w:r>
            <w:r w:rsidR="008B19E2">
              <w:t xml:space="preserve"> n</w:t>
            </w:r>
            <w:r w:rsidRPr="008B19E2" w:rsidR="008B19E2">
              <w:rPr>
                <w:rStyle w:val="normaltextrun"/>
                <w:rFonts w:ascii="Calibri" w:hAnsi="Calibri" w:cs="Calibri"/>
                <w:color w:val="000000"/>
                <w:bdr w:val="none" w:color="auto" w:sz="0" w:space="0" w:frame="1"/>
                <w:lang w:bidi="he-IL"/>
              </w:rPr>
              <w:t>ame</w:t>
            </w:r>
          </w:p>
          <w:p w:rsidR="000C3193" w:rsidP="00E614AE" w:rsidRDefault="000C3193" w14:paraId="1C80B99B" w14:textId="77777777">
            <w:pPr>
              <w:cnfStyle w:val="000000100000" w:firstRow="0" w:lastRow="0" w:firstColumn="0" w:lastColumn="0" w:oddVBand="0" w:evenVBand="0" w:oddHBand="1" w:evenHBand="0" w:firstRowFirstColumn="0" w:firstRowLastColumn="0" w:lastRowFirstColumn="0" w:lastRowLastColumn="0"/>
              <w:rPr>
                <w:lang w:bidi="he-IL"/>
              </w:rPr>
            </w:pPr>
          </w:p>
          <w:p w:rsidRPr="00F9059A" w:rsidR="00334639" w:rsidP="00F9059A" w:rsidRDefault="00EC57EB" w14:paraId="12478546" w14:textId="44A96D25">
            <w:pPr>
              <w:bidi/>
              <w:cnfStyle w:val="000000100000" w:firstRow="0" w:lastRow="0" w:firstColumn="0" w:lastColumn="0" w:oddVBand="0" w:evenVBand="0" w:oddHBand="1" w:evenHBand="0" w:firstRowFirstColumn="0" w:firstRowLastColumn="0" w:lastRowFirstColumn="0" w:lastRowLastColumn="0"/>
              <w:rPr>
                <w:b/>
                <w:bCs/>
                <w:rtl/>
                <w:lang w:bidi="he-IL"/>
              </w:rPr>
            </w:pPr>
            <w:commentRangeStart w:id="37"/>
            <w:r w:rsidRPr="00F9059A">
              <w:rPr>
                <w:rFonts w:hint="cs"/>
                <w:b/>
                <w:bCs/>
                <w:rtl/>
                <w:lang w:bidi="he-IL"/>
              </w:rPr>
              <w:t>הנחיה לצוות פיתוח</w:t>
            </w:r>
            <w:commentRangeEnd w:id="37"/>
            <w:r w:rsidRPr="00F9059A" w:rsidR="001B33B7">
              <w:rPr>
                <w:rStyle w:val="af0"/>
                <w:b/>
                <w:bCs/>
                <w:rtl/>
              </w:rPr>
              <w:commentReference w:id="37"/>
            </w:r>
            <w:r w:rsidR="00A0366C">
              <w:rPr>
                <w:rFonts w:hint="cs"/>
                <w:b/>
                <w:bCs/>
                <w:rtl/>
                <w:lang w:bidi="he-IL"/>
              </w:rPr>
              <w:t xml:space="preserve"> עבור מקור נתונים טבלת מסמכים ונספחים לחתימה</w:t>
            </w:r>
          </w:p>
          <w:p w:rsidR="00392631" w:rsidP="007A1604" w:rsidRDefault="001B33B7" w14:paraId="652B33E8" w14:textId="2AB63201">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להציג מסמך </w:t>
            </w:r>
            <w:r w:rsidR="00A0366C">
              <w:rPr>
                <w:rFonts w:hint="cs"/>
                <w:rtl/>
                <w:lang w:bidi="he-IL"/>
              </w:rPr>
              <w:t xml:space="preserve">מתוך </w:t>
            </w:r>
            <w:r w:rsidR="00337ADF">
              <w:rPr>
                <w:rFonts w:hint="cs"/>
                <w:rtl/>
                <w:lang w:bidi="he-IL"/>
              </w:rPr>
              <w:t>סוג לקוח = קבלן (בינוי)</w:t>
            </w:r>
            <w:r w:rsidR="000A732F">
              <w:rPr>
                <w:rFonts w:hint="cs"/>
                <w:rtl/>
                <w:lang w:bidi="he-IL"/>
              </w:rPr>
              <w:t xml:space="preserve"> וגם סוג אישור נדרש = אישור קריאה</w:t>
            </w:r>
          </w:p>
          <w:p w:rsidR="009D5DC8" w:rsidP="009D5DC8" w:rsidRDefault="009D5DC8" w14:paraId="074C67D4" w14:textId="77777777">
            <w:pPr>
              <w:bidi/>
              <w:cnfStyle w:val="000000100000" w:firstRow="0" w:lastRow="0" w:firstColumn="0" w:lastColumn="0" w:oddVBand="0" w:evenVBand="0" w:oddHBand="1" w:evenHBand="0" w:firstRowFirstColumn="0" w:firstRowLastColumn="0" w:lastRowFirstColumn="0" w:lastRowLastColumn="0"/>
              <w:rPr>
                <w:rtl/>
                <w:lang w:bidi="he-IL"/>
              </w:rPr>
            </w:pPr>
          </w:p>
          <w:p w:rsidR="009D5DC8" w:rsidP="009D5DC8" w:rsidRDefault="009D5DC8" w14:paraId="3BA883E6" w14:textId="6DBD03EC">
            <w:pPr>
              <w:bidi/>
              <w:cnfStyle w:val="000000100000" w:firstRow="0" w:lastRow="0" w:firstColumn="0" w:lastColumn="0" w:oddVBand="0" w:evenVBand="0" w:oddHBand="1" w:evenHBand="0" w:firstRowFirstColumn="0" w:firstRowLastColumn="0" w:lastRowFirstColumn="0" w:lastRowLastColumn="0"/>
              <w:rPr>
                <w:rtl/>
                <w:lang w:bidi="he-IL"/>
              </w:rPr>
            </w:pPr>
            <w:r w:rsidRPr="00D17A8C">
              <w:rPr>
                <w:rFonts w:hint="cs"/>
                <w:rtl/>
                <w:lang w:bidi="he-IL"/>
              </w:rPr>
              <w:t>לכל מסמך לשלוף נתון בנפרד</w:t>
            </w:r>
          </w:p>
        </w:tc>
        <w:tc>
          <w:tcPr>
            <w:tcW w:w="3967" w:type="dxa"/>
          </w:tcPr>
          <w:p w:rsidR="00334639" w:rsidRDefault="00334639" w14:paraId="4AD8DF07"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שדות להצגה:</w:t>
            </w:r>
          </w:p>
          <w:p w:rsidR="00334639" w:rsidRDefault="00334639" w14:paraId="7CF0EC87" w14:textId="7FAFF356">
            <w:pPr>
              <w:pStyle w:val="a3"/>
              <w:numPr>
                <w:ilvl w:val="0"/>
                <w:numId w:val="22"/>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שם </w:t>
            </w:r>
            <w:r w:rsidR="00F50647">
              <w:rPr>
                <w:rFonts w:hint="cs"/>
                <w:rtl/>
                <w:lang w:bidi="he-IL"/>
              </w:rPr>
              <w:t>מסמך</w:t>
            </w:r>
          </w:p>
          <w:p w:rsidR="00334639" w:rsidP="00F50647" w:rsidRDefault="00334639" w14:paraId="328C9B5B" w14:textId="156FF1D5">
            <w:pPr>
              <w:bidi/>
              <w:cnfStyle w:val="000000100000" w:firstRow="0" w:lastRow="0" w:firstColumn="0" w:lastColumn="0" w:oddVBand="0" w:evenVBand="0" w:oddHBand="1" w:evenHBand="0" w:firstRowFirstColumn="0" w:firstRowLastColumn="0" w:lastRowFirstColumn="0" w:lastRowLastColumn="0"/>
              <w:rPr>
                <w:rtl/>
                <w:lang w:bidi="he-IL"/>
              </w:rPr>
            </w:pPr>
          </w:p>
        </w:tc>
      </w:tr>
      <w:tr w:rsidR="001632CD" w:rsidTr="00B7364F" w14:paraId="6EEE52F7" w14:textId="77777777">
        <w:tc>
          <w:tcPr>
            <w:cnfStyle w:val="001000000000" w:firstRow="0" w:lastRow="0" w:firstColumn="1" w:lastColumn="0" w:oddVBand="0" w:evenVBand="0" w:oddHBand="0" w:evenHBand="0" w:firstRowFirstColumn="0" w:firstRowLastColumn="0" w:lastRowFirstColumn="0" w:lastRowLastColumn="0"/>
            <w:tcW w:w="3216" w:type="dxa"/>
          </w:tcPr>
          <w:p w:rsidR="000A732F" w:rsidRDefault="00BE3F90" w14:paraId="0BE4FE4C" w14:textId="77777777">
            <w:pPr>
              <w:bidi/>
              <w:rPr>
                <w:rFonts w:cs="Arial"/>
                <w:rtl/>
                <w:lang w:bidi="he-IL"/>
              </w:rPr>
            </w:pPr>
            <w:r>
              <w:rPr>
                <w:rFonts w:hint="cs" w:cs="Arial"/>
                <w:b w:val="0"/>
                <w:bCs w:val="0"/>
                <w:rtl/>
                <w:lang w:bidi="he-IL"/>
              </w:rPr>
              <w:t>אישור קריאה</w:t>
            </w:r>
          </w:p>
          <w:p w:rsidR="00BE3F90" w:rsidP="00BE3F90" w:rsidRDefault="00BE3F90" w14:paraId="67B4C0D2" w14:textId="77777777">
            <w:pPr>
              <w:bidi/>
              <w:rPr>
                <w:rFonts w:cs="Arial"/>
                <w:rtl/>
                <w:lang w:bidi="he-IL"/>
              </w:rPr>
            </w:pPr>
            <w:r w:rsidRPr="00BE3F90">
              <w:rPr>
                <w:rFonts w:cs="Arial"/>
                <w:noProof/>
                <w:rtl/>
                <w:lang w:bidi="he-IL"/>
              </w:rPr>
              <w:drawing>
                <wp:inline distT="0" distB="0" distL="0" distR="0" wp14:anchorId="45CD8DBC" wp14:editId="79C3402F">
                  <wp:extent cx="596931" cy="234962"/>
                  <wp:effectExtent l="0" t="0" r="0" b="0"/>
                  <wp:docPr id="2095345052" name="Picture 209534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45052" name=""/>
                          <pic:cNvPicPr/>
                        </pic:nvPicPr>
                        <pic:blipFill>
                          <a:blip r:embed="rId136"/>
                          <a:stretch>
                            <a:fillRect/>
                          </a:stretch>
                        </pic:blipFill>
                        <pic:spPr>
                          <a:xfrm>
                            <a:off x="0" y="0"/>
                            <a:ext cx="596931" cy="234962"/>
                          </a:xfrm>
                          <a:prstGeom prst="rect">
                            <a:avLst/>
                          </a:prstGeom>
                        </pic:spPr>
                      </pic:pic>
                    </a:graphicData>
                  </a:graphic>
                </wp:inline>
              </w:drawing>
            </w:r>
          </w:p>
          <w:p w:rsidR="00BE3F90" w:rsidP="00BE3F90" w:rsidRDefault="00BE3F90" w14:paraId="410CFF31" w14:textId="06249DFC">
            <w:pPr>
              <w:bidi/>
              <w:rPr>
                <w:rFonts w:cs="Arial"/>
                <w:b w:val="0"/>
                <w:bCs w:val="0"/>
                <w:rtl/>
                <w:lang w:bidi="he-IL"/>
              </w:rPr>
            </w:pPr>
          </w:p>
        </w:tc>
        <w:tc>
          <w:tcPr>
            <w:tcW w:w="1028" w:type="dxa"/>
          </w:tcPr>
          <w:p w:rsidR="000A732F" w:rsidRDefault="00BE3F90" w14:paraId="2AA6C8E1" w14:textId="5ECB9D33">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כפתור</w:t>
            </w:r>
          </w:p>
        </w:tc>
        <w:tc>
          <w:tcPr>
            <w:tcW w:w="2552" w:type="dxa"/>
          </w:tcPr>
          <w:p w:rsidRPr="00BB6248" w:rsidR="000A732F" w:rsidP="001B33B7" w:rsidRDefault="000A732F" w14:paraId="5B751D8E" w14:textId="77777777">
            <w:pPr>
              <w:bidi/>
              <w:cnfStyle w:val="000000000000" w:firstRow="0" w:lastRow="0" w:firstColumn="0" w:lastColumn="0" w:oddVBand="0" w:evenVBand="0" w:oddHBand="0" w:evenHBand="0" w:firstRowFirstColumn="0" w:firstRowLastColumn="0" w:lastRowFirstColumn="0" w:lastRowLastColumn="0"/>
              <w:rPr>
                <w:highlight w:val="yellow"/>
                <w:rtl/>
                <w:lang w:bidi="he-IL"/>
              </w:rPr>
            </w:pPr>
          </w:p>
        </w:tc>
        <w:tc>
          <w:tcPr>
            <w:tcW w:w="3967" w:type="dxa"/>
          </w:tcPr>
          <w:p w:rsidR="00AB477C" w:rsidP="00AB477C" w:rsidRDefault="00AB477C" w14:paraId="3D9791F6" w14:textId="1DB7F663">
            <w:pPr>
              <w:bidi/>
              <w:cnfStyle w:val="000000000000" w:firstRow="0" w:lastRow="0" w:firstColumn="0" w:lastColumn="0" w:oddVBand="0" w:evenVBand="0" w:oddHBand="0" w:evenHBand="0" w:firstRowFirstColumn="0" w:firstRowLastColumn="0" w:lastRowFirstColumn="0" w:lastRowLastColumn="0"/>
              <w:rPr>
                <w:rtl/>
                <w:lang w:bidi="he-IL"/>
              </w:rPr>
            </w:pPr>
            <w:r w:rsidRPr="0030617B">
              <w:rPr>
                <w:rFonts w:hint="cs"/>
                <w:b/>
                <w:bCs/>
                <w:rtl/>
                <w:lang w:bidi="he-IL"/>
              </w:rPr>
              <w:t>מצבים בהם מופיע</w:t>
            </w:r>
            <w:r>
              <w:rPr>
                <w:rFonts w:hint="cs"/>
                <w:rtl/>
                <w:lang w:bidi="he-IL"/>
              </w:rPr>
              <w:t xml:space="preserve">: אין </w:t>
            </w:r>
            <w:r w:rsidR="00D011D0">
              <w:rPr>
                <w:rFonts w:hint="cs"/>
                <w:rtl/>
                <w:lang w:bidi="he-IL"/>
              </w:rPr>
              <w:t xml:space="preserve">אישור קריאה </w:t>
            </w:r>
            <w:r>
              <w:rPr>
                <w:rFonts w:hint="cs"/>
                <w:rtl/>
                <w:lang w:bidi="he-IL"/>
              </w:rPr>
              <w:t>שמור במערכת</w:t>
            </w:r>
            <w:r w:rsidR="00D011D0">
              <w:rPr>
                <w:rFonts w:hint="cs"/>
                <w:rtl/>
                <w:lang w:bidi="he-IL"/>
              </w:rPr>
              <w:t xml:space="preserve"> עבור המסמך</w:t>
            </w:r>
          </w:p>
          <w:p w:rsidR="00AB477C" w:rsidP="00AB477C" w:rsidRDefault="00AB477C" w14:paraId="7AC75D9C"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B42BFA">
              <w:rPr>
                <w:rFonts w:hint="cs"/>
                <w:b/>
                <w:bCs/>
                <w:rtl/>
                <w:lang w:bidi="he-IL"/>
              </w:rPr>
              <w:t>פעיל</w:t>
            </w:r>
            <w:r>
              <w:rPr>
                <w:rFonts w:hint="cs"/>
                <w:rtl/>
                <w:lang w:bidi="he-IL"/>
              </w:rPr>
              <w:t>: תמיד</w:t>
            </w:r>
          </w:p>
          <w:p w:rsidR="00AB477C" w:rsidP="00AB477C" w:rsidRDefault="00AB477C" w14:paraId="4D5F224E"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F62F1C">
              <w:rPr>
                <w:rFonts w:hint="cs"/>
                <w:b/>
                <w:bCs/>
                <w:rtl/>
                <w:lang w:bidi="he-IL"/>
              </w:rPr>
              <w:t>פעולות</w:t>
            </w:r>
            <w:r>
              <w:rPr>
                <w:rFonts w:hint="cs"/>
                <w:b/>
                <w:bCs/>
                <w:rtl/>
                <w:lang w:bidi="he-IL"/>
              </w:rPr>
              <w:t>:</w:t>
            </w:r>
          </w:p>
          <w:p w:rsidR="00AB477C" w:rsidP="00AB477C" w:rsidRDefault="00AB477C" w14:paraId="55B3F542" w14:textId="5A3BDD6C">
            <w:pPr>
              <w:pStyle w:val="a3"/>
              <w:numPr>
                <w:ilvl w:val="0"/>
                <w:numId w:val="17"/>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פתיחת </w:t>
            </w:r>
            <w:r w:rsidR="00FD217B">
              <w:rPr>
                <w:rFonts w:hint="cs"/>
                <w:rtl/>
                <w:lang w:bidi="he-IL"/>
              </w:rPr>
              <w:t>חלון</w:t>
            </w:r>
            <w:r>
              <w:rPr>
                <w:rFonts w:hint="cs"/>
                <w:rtl/>
                <w:lang w:bidi="he-IL"/>
              </w:rPr>
              <w:t xml:space="preserve"> "</w:t>
            </w:r>
            <w:r w:rsidR="00FD217B">
              <w:rPr>
                <w:rFonts w:hint="cs"/>
                <w:rtl/>
                <w:lang w:bidi="he-IL"/>
              </w:rPr>
              <w:t>מסמך לקריאה ולאישור</w:t>
            </w:r>
            <w:r>
              <w:rPr>
                <w:rFonts w:hint="cs"/>
                <w:rtl/>
                <w:lang w:bidi="he-IL"/>
              </w:rPr>
              <w:t>"</w:t>
            </w:r>
          </w:p>
          <w:p w:rsidR="000A732F" w:rsidRDefault="000A732F" w14:paraId="36FBA4CE"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r>
      <w:tr w:rsidR="001632CD" w:rsidTr="00B7364F" w14:paraId="0550BC1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BE3F90" w:rsidRDefault="00BE3F90" w14:paraId="575340E5" w14:textId="77777777">
            <w:pPr>
              <w:bidi/>
              <w:rPr>
                <w:rFonts w:cs="Arial"/>
                <w:rtl/>
                <w:lang w:bidi="he-IL"/>
              </w:rPr>
            </w:pPr>
            <w:r>
              <w:rPr>
                <w:rFonts w:hint="cs" w:cs="Arial"/>
                <w:b w:val="0"/>
                <w:bCs w:val="0"/>
                <w:rtl/>
                <w:lang w:bidi="he-IL"/>
              </w:rPr>
              <w:t>סטטוס אישור קריאה</w:t>
            </w:r>
          </w:p>
          <w:p w:rsidR="00A361C9" w:rsidP="00A361C9" w:rsidRDefault="00A361C9" w14:paraId="2C1174DB" w14:textId="77777777">
            <w:pPr>
              <w:bidi/>
              <w:rPr>
                <w:rFonts w:cs="Arial"/>
                <w:rtl/>
                <w:lang w:bidi="he-IL"/>
              </w:rPr>
            </w:pPr>
            <w:r w:rsidRPr="00A361C9">
              <w:rPr>
                <w:rFonts w:cs="Arial"/>
                <w:noProof/>
                <w:rtl/>
                <w:lang w:bidi="he-IL"/>
              </w:rPr>
              <w:drawing>
                <wp:inline distT="0" distB="0" distL="0" distR="0" wp14:anchorId="00A609FF" wp14:editId="7CDA1974">
                  <wp:extent cx="711237" cy="215911"/>
                  <wp:effectExtent l="0" t="0" r="0" b="0"/>
                  <wp:docPr id="1669089658" name="Picture 1669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89658" name=""/>
                          <pic:cNvPicPr/>
                        </pic:nvPicPr>
                        <pic:blipFill>
                          <a:blip r:embed="rId137"/>
                          <a:stretch>
                            <a:fillRect/>
                          </a:stretch>
                        </pic:blipFill>
                        <pic:spPr>
                          <a:xfrm>
                            <a:off x="0" y="0"/>
                            <a:ext cx="711237" cy="215911"/>
                          </a:xfrm>
                          <a:prstGeom prst="rect">
                            <a:avLst/>
                          </a:prstGeom>
                        </pic:spPr>
                      </pic:pic>
                    </a:graphicData>
                  </a:graphic>
                </wp:inline>
              </w:drawing>
            </w:r>
          </w:p>
          <w:p w:rsidR="00A361C9" w:rsidP="00A361C9" w:rsidRDefault="00A361C9" w14:paraId="27B1D5CB" w14:textId="37F6584B">
            <w:pPr>
              <w:bidi/>
              <w:rPr>
                <w:rFonts w:cs="Arial"/>
                <w:b w:val="0"/>
                <w:bCs w:val="0"/>
                <w:rtl/>
                <w:lang w:bidi="he-IL"/>
              </w:rPr>
            </w:pPr>
          </w:p>
        </w:tc>
        <w:tc>
          <w:tcPr>
            <w:tcW w:w="1028" w:type="dxa"/>
          </w:tcPr>
          <w:p w:rsidR="00BE3F90" w:rsidRDefault="00413AA8" w14:paraId="6C6382FE" w14:textId="77FCE4DC">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אייקון + </w:t>
            </w:r>
            <w:r w:rsidR="00A361C9">
              <w:rPr>
                <w:rFonts w:hint="cs"/>
                <w:rtl/>
                <w:lang w:bidi="he-IL"/>
              </w:rPr>
              <w:t>טקסט</w:t>
            </w:r>
          </w:p>
        </w:tc>
        <w:tc>
          <w:tcPr>
            <w:tcW w:w="2552" w:type="dxa"/>
          </w:tcPr>
          <w:p w:rsidRPr="00BB6248" w:rsidR="00BE3F90" w:rsidP="001B33B7" w:rsidRDefault="00413AA8" w14:paraId="40A53798" w14:textId="0E1B8F97">
            <w:pPr>
              <w:bidi/>
              <w:cnfStyle w:val="000000100000" w:firstRow="0" w:lastRow="0" w:firstColumn="0" w:lastColumn="0" w:oddVBand="0" w:evenVBand="0" w:oddHBand="1" w:evenHBand="0" w:firstRowFirstColumn="0" w:firstRowLastColumn="0" w:lastRowFirstColumn="0" w:lastRowLastColumn="0"/>
              <w:rPr>
                <w:highlight w:val="yellow"/>
                <w:rtl/>
                <w:lang w:bidi="he-IL"/>
              </w:rPr>
            </w:pPr>
            <w:r>
              <w:rPr>
                <w:rFonts w:hint="cs"/>
                <w:highlight w:val="yellow"/>
                <w:rtl/>
                <w:lang w:bidi="he-IL"/>
              </w:rPr>
              <w:t>טבלה</w:t>
            </w:r>
            <w:r w:rsidR="006438FA">
              <w:rPr>
                <w:rFonts w:hint="cs"/>
                <w:highlight w:val="yellow"/>
                <w:rtl/>
                <w:lang w:bidi="he-IL"/>
              </w:rPr>
              <w:t xml:space="preserve"> אישור קריאת מסמכי מכרז</w:t>
            </w:r>
            <w:r w:rsidR="00D17A8C">
              <w:rPr>
                <w:rFonts w:hint="cs"/>
                <w:highlight w:val="yellow"/>
                <w:rtl/>
                <w:lang w:bidi="he-IL"/>
              </w:rPr>
              <w:t xml:space="preserve"> </w:t>
            </w:r>
            <w:r w:rsidR="00D17A8C">
              <w:rPr>
                <w:highlight w:val="yellow"/>
                <w:rtl/>
                <w:lang w:bidi="he-IL"/>
              </w:rPr>
              <w:t>–</w:t>
            </w:r>
            <w:r w:rsidR="00D17A8C">
              <w:rPr>
                <w:rFonts w:hint="cs"/>
                <w:highlight w:val="yellow"/>
                <w:rtl/>
                <w:lang w:bidi="he-IL"/>
              </w:rPr>
              <w:t xml:space="preserve"> </w:t>
            </w:r>
            <w:r w:rsidRPr="00D17A8C" w:rsidR="00D17A8C">
              <w:rPr>
                <w:rFonts w:hint="cs"/>
                <w:rtl/>
                <w:lang w:bidi="he-IL"/>
              </w:rPr>
              <w:t>לכל מסמך לשלוף נתון בנפרד</w:t>
            </w:r>
          </w:p>
        </w:tc>
        <w:tc>
          <w:tcPr>
            <w:tcW w:w="3967" w:type="dxa"/>
          </w:tcPr>
          <w:p w:rsidR="00DD662B" w:rsidP="00DD662B" w:rsidRDefault="00DD662B" w14:paraId="4B981537" w14:textId="4AD60AAB">
            <w:pPr>
              <w:bidi/>
              <w:cnfStyle w:val="000000100000" w:firstRow="0" w:lastRow="0" w:firstColumn="0" w:lastColumn="0" w:oddVBand="0" w:evenVBand="0" w:oddHBand="1" w:evenHBand="0" w:firstRowFirstColumn="0" w:firstRowLastColumn="0" w:lastRowFirstColumn="0" w:lastRowLastColumn="0"/>
              <w:rPr>
                <w:rtl/>
                <w:lang w:bidi="he-IL"/>
              </w:rPr>
            </w:pPr>
            <w:r w:rsidRPr="0030617B">
              <w:rPr>
                <w:rFonts w:hint="cs"/>
                <w:b/>
                <w:bCs/>
                <w:rtl/>
                <w:lang w:bidi="he-IL"/>
              </w:rPr>
              <w:t>מצבים בהם מופיע</w:t>
            </w:r>
            <w:r>
              <w:rPr>
                <w:rFonts w:hint="cs"/>
                <w:rtl/>
                <w:lang w:bidi="he-IL"/>
              </w:rPr>
              <w:t xml:space="preserve">: </w:t>
            </w:r>
            <w:r w:rsidR="00E27E2E">
              <w:rPr>
                <w:rFonts w:hint="cs"/>
                <w:rtl/>
                <w:lang w:bidi="he-IL"/>
              </w:rPr>
              <w:t>קיים</w:t>
            </w:r>
            <w:r>
              <w:rPr>
                <w:rFonts w:hint="cs"/>
                <w:rtl/>
                <w:lang w:bidi="he-IL"/>
              </w:rPr>
              <w:t xml:space="preserve"> אישור קריאה שמור במערכת עבור המסמך</w:t>
            </w:r>
          </w:p>
          <w:p w:rsidR="00E27E2E" w:rsidRDefault="00E27E2E" w14:paraId="6A5DEBE0" w14:textId="77777777">
            <w:pPr>
              <w:bidi/>
              <w:cnfStyle w:val="000000100000" w:firstRow="0" w:lastRow="0" w:firstColumn="0" w:lastColumn="0" w:oddVBand="0" w:evenVBand="0" w:oddHBand="1" w:evenHBand="0" w:firstRowFirstColumn="0" w:firstRowLastColumn="0" w:lastRowFirstColumn="0" w:lastRowLastColumn="0"/>
              <w:rPr>
                <w:rtl/>
                <w:lang w:bidi="he-IL"/>
              </w:rPr>
            </w:pPr>
          </w:p>
          <w:p w:rsidR="00BE3F90" w:rsidP="00E27E2E" w:rsidRDefault="009D5DC8" w14:paraId="1D529CA9" w14:textId="106413F2">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להציג טקסט "אושר</w:t>
            </w:r>
            <w:r w:rsidR="00DD662B">
              <w:rPr>
                <w:rFonts w:hint="cs"/>
                <w:rtl/>
                <w:lang w:bidi="he-IL"/>
              </w:rPr>
              <w:t xml:space="preserve"> ב " + תאריך לועזי</w:t>
            </w:r>
          </w:p>
        </w:tc>
      </w:tr>
      <w:tr w:rsidR="001632CD" w:rsidTr="00B7364F" w14:paraId="3271897F" w14:textId="77777777">
        <w:tc>
          <w:tcPr>
            <w:cnfStyle w:val="001000000000" w:firstRow="0" w:lastRow="0" w:firstColumn="1" w:lastColumn="0" w:oddVBand="0" w:evenVBand="0" w:oddHBand="0" w:evenHBand="0" w:firstRowFirstColumn="0" w:firstRowLastColumn="0" w:lastRowFirstColumn="0" w:lastRowLastColumn="0"/>
            <w:tcW w:w="3216" w:type="dxa"/>
          </w:tcPr>
          <w:p w:rsidR="001632CD" w:rsidRDefault="001632CD" w14:paraId="6FC2EFEF" w14:textId="77777777">
            <w:pPr>
              <w:bidi/>
              <w:rPr>
                <w:rFonts w:cs="Arial"/>
                <w:rtl/>
                <w:lang w:bidi="he-IL"/>
              </w:rPr>
            </w:pPr>
            <w:r>
              <w:rPr>
                <w:rFonts w:hint="cs" w:cs="Arial"/>
                <w:b w:val="0"/>
                <w:bCs w:val="0"/>
                <w:rtl/>
                <w:lang w:bidi="he-IL"/>
              </w:rPr>
              <w:t>הודעת מערכת</w:t>
            </w:r>
          </w:p>
          <w:p w:rsidR="001632CD" w:rsidP="001632CD" w:rsidRDefault="001632CD" w14:paraId="0144E3D6" w14:textId="77777777">
            <w:pPr>
              <w:bidi/>
              <w:rPr>
                <w:rFonts w:cs="Arial"/>
                <w:rtl/>
                <w:lang w:bidi="he-IL"/>
              </w:rPr>
            </w:pPr>
            <w:r w:rsidRPr="001632CD">
              <w:rPr>
                <w:rFonts w:cs="Arial"/>
                <w:noProof/>
                <w:rtl/>
                <w:lang w:bidi="he-IL"/>
              </w:rPr>
              <w:drawing>
                <wp:inline distT="0" distB="0" distL="0" distR="0" wp14:anchorId="3156D80C" wp14:editId="7D83DF7F">
                  <wp:extent cx="1771737" cy="158029"/>
                  <wp:effectExtent l="0" t="0" r="0" b="0"/>
                  <wp:docPr id="1022966623" name="Picture 1022966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6623" name=""/>
                          <pic:cNvPicPr/>
                        </pic:nvPicPr>
                        <pic:blipFill>
                          <a:blip r:embed="rId138"/>
                          <a:stretch>
                            <a:fillRect/>
                          </a:stretch>
                        </pic:blipFill>
                        <pic:spPr>
                          <a:xfrm>
                            <a:off x="0" y="0"/>
                            <a:ext cx="1896764" cy="169181"/>
                          </a:xfrm>
                          <a:prstGeom prst="rect">
                            <a:avLst/>
                          </a:prstGeom>
                        </pic:spPr>
                      </pic:pic>
                    </a:graphicData>
                  </a:graphic>
                </wp:inline>
              </w:drawing>
            </w:r>
          </w:p>
          <w:p w:rsidR="001632CD" w:rsidP="001632CD" w:rsidRDefault="001632CD" w14:paraId="2A652A82" w14:textId="76D054EC">
            <w:pPr>
              <w:bidi/>
              <w:rPr>
                <w:rFonts w:cs="Arial"/>
                <w:b w:val="0"/>
                <w:bCs w:val="0"/>
                <w:rtl/>
                <w:lang w:bidi="he-IL"/>
              </w:rPr>
            </w:pPr>
          </w:p>
        </w:tc>
        <w:tc>
          <w:tcPr>
            <w:tcW w:w="1028" w:type="dxa"/>
          </w:tcPr>
          <w:p w:rsidR="001632CD" w:rsidRDefault="001632CD" w14:paraId="061C805E" w14:textId="2D270394">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אייקון + טקסט</w:t>
            </w:r>
          </w:p>
        </w:tc>
        <w:tc>
          <w:tcPr>
            <w:tcW w:w="2552" w:type="dxa"/>
          </w:tcPr>
          <w:p w:rsidR="001632CD" w:rsidP="001B33B7" w:rsidRDefault="00261B36" w14:paraId="0E754009" w14:textId="2489A442">
            <w:pPr>
              <w:bidi/>
              <w:cnfStyle w:val="000000000000" w:firstRow="0" w:lastRow="0" w:firstColumn="0" w:lastColumn="0" w:oddVBand="0" w:evenVBand="0" w:oddHBand="0" w:evenHBand="0" w:firstRowFirstColumn="0" w:firstRowLastColumn="0" w:lastRowFirstColumn="0" w:lastRowLastColumn="0"/>
              <w:rPr>
                <w:highlight w:val="yellow"/>
                <w:rtl/>
                <w:lang w:bidi="he-IL"/>
              </w:rPr>
            </w:pPr>
            <w:r>
              <w:rPr>
                <w:rFonts w:hint="cs"/>
                <w:rtl/>
                <w:lang w:bidi="he-IL"/>
              </w:rPr>
              <w:t>טקסט קבוע</w:t>
            </w:r>
          </w:p>
        </w:tc>
        <w:tc>
          <w:tcPr>
            <w:tcW w:w="3967" w:type="dxa"/>
          </w:tcPr>
          <w:p w:rsidR="001632CD" w:rsidP="00DD662B" w:rsidRDefault="00D83D2B" w14:paraId="58BD0B9B" w14:textId="7A5EFFAA">
            <w:pPr>
              <w:bidi/>
              <w:cnfStyle w:val="000000000000" w:firstRow="0" w:lastRow="0" w:firstColumn="0" w:lastColumn="0" w:oddVBand="0" w:evenVBand="0" w:oddHBand="0" w:evenHBand="0" w:firstRowFirstColumn="0" w:firstRowLastColumn="0" w:lastRowFirstColumn="0" w:lastRowLastColumn="0"/>
              <w:rPr>
                <w:rtl/>
                <w:lang w:bidi="he-IL"/>
              </w:rPr>
            </w:pPr>
            <w:r w:rsidRPr="0030617B">
              <w:rPr>
                <w:rFonts w:hint="cs"/>
                <w:b/>
                <w:bCs/>
                <w:rtl/>
                <w:lang w:bidi="he-IL"/>
              </w:rPr>
              <w:t>מצבים בהם מופיע</w:t>
            </w:r>
            <w:r>
              <w:rPr>
                <w:rFonts w:hint="cs"/>
                <w:rtl/>
                <w:lang w:bidi="he-IL"/>
              </w:rPr>
              <w:t xml:space="preserve">: </w:t>
            </w:r>
            <w:r w:rsidR="000D1376">
              <w:rPr>
                <w:rFonts w:hint="cs"/>
                <w:rtl/>
                <w:lang w:bidi="he-IL"/>
              </w:rPr>
              <w:t xml:space="preserve">חלו שינוים במכרז (לפי תאריך עדכון מכרז) </w:t>
            </w:r>
            <w:r w:rsidR="00D63F74">
              <w:rPr>
                <w:rFonts w:hint="cs"/>
                <w:rtl/>
                <w:lang w:bidi="he-IL"/>
              </w:rPr>
              <w:t xml:space="preserve">ותאריך אישור קריאה לא </w:t>
            </w:r>
            <w:r w:rsidR="00D63F74">
              <w:rPr>
                <w:rFonts w:hint="cs"/>
                <w:rtl/>
                <w:lang w:bidi="he-IL"/>
              </w:rPr>
              <w:lastRenderedPageBreak/>
              <w:t>עדכני (תאריך אישור קריאה קטן מתאריך עדכון מכרז)</w:t>
            </w:r>
          </w:p>
          <w:p w:rsidR="00D63F74" w:rsidP="00D63F74" w:rsidRDefault="00D63F74" w14:paraId="235479A3" w14:textId="77777777">
            <w:pPr>
              <w:bidi/>
              <w:cnfStyle w:val="000000000000" w:firstRow="0" w:lastRow="0" w:firstColumn="0" w:lastColumn="0" w:oddVBand="0" w:evenVBand="0" w:oddHBand="0" w:evenHBand="0" w:firstRowFirstColumn="0" w:firstRowLastColumn="0" w:lastRowFirstColumn="0" w:lastRowLastColumn="0"/>
              <w:rPr>
                <w:rtl/>
                <w:lang w:bidi="he-IL"/>
              </w:rPr>
            </w:pPr>
          </w:p>
          <w:p w:rsidRPr="00D83D2B" w:rsidR="00D83D2B" w:rsidP="00D83D2B" w:rsidRDefault="00D83D2B" w14:paraId="4326615A" w14:textId="5AC0E213">
            <w:pPr>
              <w:bidi/>
              <w:cnfStyle w:val="000000000000" w:firstRow="0" w:lastRow="0" w:firstColumn="0" w:lastColumn="0" w:oddVBand="0" w:evenVBand="0" w:oddHBand="0" w:evenHBand="0" w:firstRowFirstColumn="0" w:firstRowLastColumn="0" w:lastRowFirstColumn="0" w:lastRowLastColumn="0"/>
              <w:rPr>
                <w:rtl/>
                <w:lang w:bidi="he-IL"/>
              </w:rPr>
            </w:pPr>
            <w:r w:rsidRPr="00D83D2B">
              <w:rPr>
                <w:rFonts w:hint="cs"/>
                <w:rtl/>
                <w:lang w:bidi="he-IL"/>
              </w:rPr>
              <w:t>הצגת טקסט</w:t>
            </w:r>
            <w:r w:rsidR="00466B74">
              <w:rPr>
                <w:rFonts w:hint="cs"/>
                <w:rtl/>
                <w:lang w:bidi="he-IL"/>
              </w:rPr>
              <w:t xml:space="preserve"> + תאריך עדכון מכרז</w:t>
            </w:r>
          </w:p>
        </w:tc>
      </w:tr>
      <w:tr w:rsidR="00B7364F" w:rsidTr="00B7364F" w14:paraId="4D22F4A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B7364F" w:rsidP="00B7364F" w:rsidRDefault="00B7364F" w14:paraId="23CEFF60" w14:textId="77777777">
            <w:pPr>
              <w:bidi/>
              <w:rPr>
                <w:rFonts w:cs="Arial"/>
                <w:rtl/>
                <w:lang w:bidi="he-IL"/>
              </w:rPr>
            </w:pPr>
            <w:r>
              <w:rPr>
                <w:rFonts w:hint="cs" w:cs="Arial"/>
                <w:b w:val="0"/>
                <w:bCs w:val="0"/>
                <w:rtl/>
                <w:lang w:bidi="he-IL"/>
              </w:rPr>
              <w:lastRenderedPageBreak/>
              <w:t>התראת מערכת</w:t>
            </w:r>
          </w:p>
          <w:p w:rsidR="00B7364F" w:rsidP="00B7364F" w:rsidRDefault="00B7364F" w14:paraId="2931E657" w14:textId="77777777">
            <w:pPr>
              <w:bidi/>
              <w:rPr>
                <w:rFonts w:cs="Arial"/>
                <w:rtl/>
                <w:lang w:bidi="he-IL"/>
              </w:rPr>
            </w:pPr>
            <w:r w:rsidRPr="00987E7A">
              <w:rPr>
                <w:rFonts w:cs="Arial"/>
                <w:noProof/>
                <w:rtl/>
                <w:lang w:bidi="he-IL"/>
              </w:rPr>
              <w:drawing>
                <wp:inline distT="0" distB="0" distL="0" distR="0" wp14:anchorId="541A7FAF" wp14:editId="17A13BBC">
                  <wp:extent cx="1371670" cy="425472"/>
                  <wp:effectExtent l="0" t="0" r="0" b="0"/>
                  <wp:docPr id="1320946858" name="Picture 132094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46858" name=""/>
                          <pic:cNvPicPr/>
                        </pic:nvPicPr>
                        <pic:blipFill>
                          <a:blip r:embed="rId139"/>
                          <a:stretch>
                            <a:fillRect/>
                          </a:stretch>
                        </pic:blipFill>
                        <pic:spPr>
                          <a:xfrm>
                            <a:off x="0" y="0"/>
                            <a:ext cx="1371670" cy="425472"/>
                          </a:xfrm>
                          <a:prstGeom prst="rect">
                            <a:avLst/>
                          </a:prstGeom>
                        </pic:spPr>
                      </pic:pic>
                    </a:graphicData>
                  </a:graphic>
                </wp:inline>
              </w:drawing>
            </w:r>
          </w:p>
          <w:p w:rsidR="00B7364F" w:rsidP="00B7364F" w:rsidRDefault="00B7364F" w14:paraId="2A736B90" w14:textId="669097C0">
            <w:pPr>
              <w:bidi/>
              <w:rPr>
                <w:rFonts w:cs="Arial"/>
                <w:b w:val="0"/>
                <w:bCs w:val="0"/>
                <w:rtl/>
                <w:lang w:bidi="he-IL"/>
              </w:rPr>
            </w:pPr>
          </w:p>
        </w:tc>
        <w:tc>
          <w:tcPr>
            <w:tcW w:w="1028" w:type="dxa"/>
          </w:tcPr>
          <w:p w:rsidR="00B7364F" w:rsidP="00B7364F" w:rsidRDefault="00B7364F" w14:paraId="28F24CDB" w14:textId="29BD9EB1">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 + שינוי צבע רכיב מסמך</w:t>
            </w:r>
          </w:p>
        </w:tc>
        <w:tc>
          <w:tcPr>
            <w:tcW w:w="2552" w:type="dxa"/>
          </w:tcPr>
          <w:p w:rsidR="00B7364F" w:rsidP="00B7364F" w:rsidRDefault="00AF435B" w14:paraId="727B235B" w14:textId="2CF755DF">
            <w:pPr>
              <w:bidi/>
              <w:cnfStyle w:val="000000100000" w:firstRow="0" w:lastRow="0" w:firstColumn="0" w:lastColumn="0" w:oddVBand="0" w:evenVBand="0" w:oddHBand="1" w:evenHBand="0" w:firstRowFirstColumn="0" w:firstRowLastColumn="0" w:lastRowFirstColumn="0" w:lastRowLastColumn="0"/>
              <w:rPr>
                <w:highlight w:val="yellow"/>
                <w:rtl/>
                <w:lang w:bidi="he-IL"/>
              </w:rPr>
            </w:pPr>
            <w:r>
              <w:rPr>
                <w:rFonts w:hint="cs"/>
                <w:rtl/>
                <w:lang w:bidi="he-IL"/>
              </w:rPr>
              <w:t>טקסט קבוע</w:t>
            </w:r>
          </w:p>
        </w:tc>
        <w:tc>
          <w:tcPr>
            <w:tcW w:w="3967" w:type="dxa"/>
          </w:tcPr>
          <w:p w:rsidR="00B7364F" w:rsidP="00B7364F" w:rsidRDefault="00B7364F" w14:paraId="5825FD25" w14:textId="43D631F3">
            <w:pPr>
              <w:bidi/>
              <w:cnfStyle w:val="000000100000" w:firstRow="0" w:lastRow="0" w:firstColumn="0" w:lastColumn="0" w:oddVBand="0" w:evenVBand="0" w:oddHBand="1" w:evenHBand="0" w:firstRowFirstColumn="0" w:firstRowLastColumn="0" w:lastRowFirstColumn="0" w:lastRowLastColumn="0"/>
              <w:rPr>
                <w:rtl/>
                <w:lang w:bidi="he-IL"/>
              </w:rPr>
            </w:pPr>
            <w:r w:rsidRPr="0030617B">
              <w:rPr>
                <w:rFonts w:hint="cs"/>
                <w:b/>
                <w:bCs/>
                <w:rtl/>
                <w:lang w:bidi="he-IL"/>
              </w:rPr>
              <w:t>מצבים בהם מופיע</w:t>
            </w:r>
            <w:r>
              <w:rPr>
                <w:rFonts w:hint="cs"/>
                <w:rtl/>
                <w:lang w:bidi="he-IL"/>
              </w:rPr>
              <w:t xml:space="preserve">: </w:t>
            </w:r>
            <w:r w:rsidR="00466B74">
              <w:rPr>
                <w:rFonts w:hint="cs"/>
                <w:rtl/>
                <w:lang w:bidi="he-IL"/>
              </w:rPr>
              <w:t xml:space="preserve">עבור מסמך </w:t>
            </w:r>
            <w:r w:rsidR="001468E9">
              <w:rPr>
                <w:rFonts w:hint="cs"/>
                <w:rtl/>
                <w:lang w:bidi="he-IL"/>
              </w:rPr>
              <w:t xml:space="preserve">נוכחי נדרש </w:t>
            </w:r>
            <w:r>
              <w:rPr>
                <w:rFonts w:hint="cs"/>
                <w:rtl/>
                <w:lang w:bidi="he-IL"/>
              </w:rPr>
              <w:t>אישור קריאה</w:t>
            </w:r>
            <w:r w:rsidR="001468E9">
              <w:rPr>
                <w:rFonts w:hint="cs"/>
                <w:rtl/>
                <w:lang w:bidi="he-IL"/>
              </w:rPr>
              <w:t xml:space="preserve"> (לא קיימים נתונים שמורים במערכת עבור מסמך זה)</w:t>
            </w:r>
          </w:p>
          <w:p w:rsidR="001468E9" w:rsidP="001468E9" w:rsidRDefault="001468E9" w14:paraId="42FABFF4" w14:textId="77777777">
            <w:pPr>
              <w:bidi/>
              <w:cnfStyle w:val="000000100000" w:firstRow="0" w:lastRow="0" w:firstColumn="0" w:lastColumn="0" w:oddVBand="0" w:evenVBand="0" w:oddHBand="1" w:evenHBand="0" w:firstRowFirstColumn="0" w:firstRowLastColumn="0" w:lastRowFirstColumn="0" w:lastRowLastColumn="0"/>
              <w:rPr>
                <w:rtl/>
                <w:lang w:bidi="he-IL"/>
              </w:rPr>
            </w:pPr>
          </w:p>
          <w:p w:rsidRPr="0030617B" w:rsidR="00B7364F" w:rsidP="00B7364F" w:rsidRDefault="00B7364F" w14:paraId="790843EE" w14:textId="2102F5DA">
            <w:pPr>
              <w:bidi/>
              <w:cnfStyle w:val="000000100000" w:firstRow="0" w:lastRow="0" w:firstColumn="0" w:lastColumn="0" w:oddVBand="0" w:evenVBand="0" w:oddHBand="1" w:evenHBand="0" w:firstRowFirstColumn="0" w:firstRowLastColumn="0" w:lastRowFirstColumn="0" w:lastRowLastColumn="0"/>
              <w:rPr>
                <w:b/>
                <w:bCs/>
                <w:rtl/>
                <w:lang w:bidi="he-IL"/>
              </w:rPr>
            </w:pPr>
            <w:r w:rsidRPr="00D83D2B">
              <w:rPr>
                <w:rFonts w:hint="cs"/>
                <w:rtl/>
                <w:lang w:bidi="he-IL"/>
              </w:rPr>
              <w:t>הצגת טקסט</w:t>
            </w:r>
            <w:r w:rsidR="001468E9">
              <w:rPr>
                <w:rFonts w:hint="cs"/>
                <w:rtl/>
                <w:lang w:bidi="he-IL"/>
              </w:rPr>
              <w:t xml:space="preserve"> + סימון </w:t>
            </w:r>
            <w:r w:rsidR="00782CD3">
              <w:rPr>
                <w:rFonts w:hint="cs"/>
                <w:rtl/>
                <w:lang w:bidi="he-IL"/>
              </w:rPr>
              <w:t xml:space="preserve">כל הרכיב בצבע </w:t>
            </w:r>
          </w:p>
        </w:tc>
      </w:tr>
      <w:tr w:rsidR="00B7364F" w:rsidTr="00B7364F" w14:paraId="1A93C8C0" w14:textId="77777777">
        <w:tc>
          <w:tcPr>
            <w:cnfStyle w:val="001000000000" w:firstRow="0" w:lastRow="0" w:firstColumn="1" w:lastColumn="0" w:oddVBand="0" w:evenVBand="0" w:oddHBand="0" w:evenHBand="0" w:firstRowFirstColumn="0" w:firstRowLastColumn="0" w:lastRowFirstColumn="0" w:lastRowLastColumn="0"/>
            <w:tcW w:w="3216" w:type="dxa"/>
          </w:tcPr>
          <w:p w:rsidR="00B7364F" w:rsidP="00B7364F" w:rsidRDefault="00B7364F" w14:paraId="7C10440C" w14:textId="77777777">
            <w:pPr>
              <w:bidi/>
              <w:rPr>
                <w:rFonts w:cs="Arial"/>
                <w:b w:val="0"/>
                <w:bCs w:val="0"/>
                <w:rtl/>
                <w:lang w:bidi="he-IL"/>
              </w:rPr>
            </w:pPr>
          </w:p>
        </w:tc>
        <w:tc>
          <w:tcPr>
            <w:tcW w:w="1028" w:type="dxa"/>
          </w:tcPr>
          <w:p w:rsidR="00B7364F" w:rsidP="00B7364F" w:rsidRDefault="00B7364F" w14:paraId="170F8C8E"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c>
          <w:tcPr>
            <w:tcW w:w="2552" w:type="dxa"/>
          </w:tcPr>
          <w:p w:rsidR="00B7364F" w:rsidP="00B7364F" w:rsidRDefault="00B7364F" w14:paraId="4A8FD15E" w14:textId="77777777">
            <w:pPr>
              <w:bidi/>
              <w:cnfStyle w:val="000000000000" w:firstRow="0" w:lastRow="0" w:firstColumn="0" w:lastColumn="0" w:oddVBand="0" w:evenVBand="0" w:oddHBand="0" w:evenHBand="0" w:firstRowFirstColumn="0" w:firstRowLastColumn="0" w:lastRowFirstColumn="0" w:lastRowLastColumn="0"/>
              <w:rPr>
                <w:highlight w:val="yellow"/>
                <w:rtl/>
                <w:lang w:bidi="he-IL"/>
              </w:rPr>
            </w:pPr>
          </w:p>
        </w:tc>
        <w:tc>
          <w:tcPr>
            <w:tcW w:w="3967" w:type="dxa"/>
          </w:tcPr>
          <w:p w:rsidRPr="0030617B" w:rsidR="00B7364F" w:rsidP="00B7364F" w:rsidRDefault="00B7364F" w14:paraId="0A5FDC51" w14:textId="77777777">
            <w:pPr>
              <w:bidi/>
              <w:cnfStyle w:val="000000000000" w:firstRow="0" w:lastRow="0" w:firstColumn="0" w:lastColumn="0" w:oddVBand="0" w:evenVBand="0" w:oddHBand="0" w:evenHBand="0" w:firstRowFirstColumn="0" w:firstRowLastColumn="0" w:lastRowFirstColumn="0" w:lastRowLastColumn="0"/>
              <w:rPr>
                <w:b/>
                <w:bCs/>
                <w:rtl/>
                <w:lang w:bidi="he-IL"/>
              </w:rPr>
            </w:pPr>
          </w:p>
        </w:tc>
      </w:tr>
    </w:tbl>
    <w:p w:rsidR="00EA3DCF" w:rsidP="00EA3DCF" w:rsidRDefault="00EA3DCF" w14:paraId="2ED4D439" w14:textId="77777777">
      <w:pPr>
        <w:bidi/>
        <w:rPr>
          <w:rtl/>
          <w:lang w:bidi="he-IL"/>
        </w:rPr>
      </w:pPr>
    </w:p>
    <w:p w:rsidR="006667B3" w:rsidP="006667B3" w:rsidRDefault="006667B3" w14:paraId="7EBECB5D" w14:textId="61BB07D0">
      <w:pPr>
        <w:pStyle w:val="2"/>
        <w:bidi/>
        <w:rPr>
          <w:rtl/>
          <w:lang w:bidi="he-IL"/>
        </w:rPr>
      </w:pPr>
      <w:bookmarkStart w:name="_Toc153118405" w:id="38"/>
      <w:r>
        <w:rPr>
          <w:rFonts w:hint="cs"/>
          <w:rtl/>
          <w:lang w:bidi="he-IL"/>
        </w:rPr>
        <w:t>חלון מסמך לקריאה ולאישור</w:t>
      </w:r>
      <w:bookmarkEnd w:id="38"/>
    </w:p>
    <w:p w:rsidR="003825ED" w:rsidP="006667B3" w:rsidRDefault="003825ED" w14:paraId="602DBFA6" w14:textId="538F16C6">
      <w:pPr>
        <w:bidi/>
        <w:rPr>
          <w:rtl/>
          <w:lang w:bidi="he-IL"/>
        </w:rPr>
      </w:pPr>
      <w:r>
        <w:rPr>
          <w:rFonts w:hint="cs"/>
          <w:rtl/>
          <w:lang w:bidi="he-IL"/>
        </w:rPr>
        <w:t xml:space="preserve">החלון </w:t>
      </w:r>
      <w:r w:rsidR="00D258DF">
        <w:rPr>
          <w:rFonts w:hint="cs"/>
          <w:rtl/>
          <w:lang w:bidi="he-IL"/>
        </w:rPr>
        <w:t>מאפשר לצפות במסמך, להוריד ו/או להדפיס מסמך ולאשר את קריאתו</w:t>
      </w:r>
    </w:p>
    <w:p w:rsidR="003825ED" w:rsidP="003825ED" w:rsidRDefault="003825ED" w14:paraId="561E2BE7" w14:textId="41667EB9">
      <w:pPr>
        <w:bidi/>
        <w:rPr>
          <w:rtl/>
          <w:lang w:bidi="he-IL"/>
        </w:rPr>
      </w:pPr>
      <w:r>
        <w:rPr>
          <w:rFonts w:hint="cs"/>
          <w:rtl/>
          <w:lang w:bidi="he-IL"/>
        </w:rPr>
        <w:t xml:space="preserve">כניסה </w:t>
      </w:r>
      <w:r w:rsidR="004D7FE2">
        <w:rPr>
          <w:rFonts w:hint="cs"/>
          <w:rtl/>
          <w:lang w:bidi="he-IL"/>
        </w:rPr>
        <w:t>לחלון</w:t>
      </w:r>
      <w:r>
        <w:rPr>
          <w:rFonts w:hint="cs"/>
          <w:rtl/>
          <w:lang w:bidi="he-IL"/>
        </w:rPr>
        <w:t xml:space="preserve"> מתבצעת מתוך:</w:t>
      </w:r>
    </w:p>
    <w:p w:rsidR="002D451A" w:rsidP="004D7FE2" w:rsidRDefault="003825ED" w14:paraId="57056529" w14:textId="24DB770A">
      <w:pPr>
        <w:pStyle w:val="a3"/>
        <w:numPr>
          <w:ilvl w:val="0"/>
          <w:numId w:val="22"/>
        </w:numPr>
        <w:bidi/>
        <w:rPr>
          <w:rtl/>
          <w:lang w:bidi="he-IL"/>
        </w:rPr>
      </w:pPr>
      <w:r>
        <w:rPr>
          <w:rFonts w:hint="cs"/>
          <w:rtl/>
          <w:lang w:bidi="he-IL"/>
        </w:rPr>
        <w:t xml:space="preserve">מסך </w:t>
      </w:r>
      <w:r w:rsidR="004D7FE2">
        <w:rPr>
          <w:rFonts w:hint="cs"/>
          <w:rtl/>
          <w:lang w:bidi="he-IL"/>
        </w:rPr>
        <w:t xml:space="preserve">אישור תנאים לאחר לחיצה על </w:t>
      </w:r>
      <w:r>
        <w:rPr>
          <w:rFonts w:hint="cs"/>
          <w:rtl/>
          <w:lang w:bidi="he-IL"/>
        </w:rPr>
        <w:t xml:space="preserve">כפתור </w:t>
      </w:r>
      <w:r w:rsidR="004D7FE2">
        <w:rPr>
          <w:rFonts w:hint="cs"/>
          <w:rtl/>
          <w:lang w:bidi="he-IL"/>
        </w:rPr>
        <w:t>"אישור קריאה"</w:t>
      </w:r>
    </w:p>
    <w:p w:rsidR="00713646" w:rsidP="00713646" w:rsidRDefault="00660ECA" w14:paraId="5520FF1B" w14:textId="0919CA44">
      <w:pPr>
        <w:bidi/>
        <w:rPr>
          <w:rtl/>
          <w:lang w:bidi="he-IL"/>
        </w:rPr>
      </w:pPr>
      <w:r>
        <w:rPr>
          <w:noProof/>
        </w:rPr>
        <w:drawing>
          <wp:inline distT="0" distB="0" distL="0" distR="0" wp14:anchorId="1EE8EE4D" wp14:editId="42837600">
            <wp:extent cx="5731510" cy="2916555"/>
            <wp:effectExtent l="0" t="0" r="2540" b="0"/>
            <wp:docPr id="550508672" name="Picture 55050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2916555"/>
                    </a:xfrm>
                    <a:prstGeom prst="rect">
                      <a:avLst/>
                    </a:prstGeom>
                    <a:noFill/>
                    <a:ln>
                      <a:noFill/>
                    </a:ln>
                  </pic:spPr>
                </pic:pic>
              </a:graphicData>
            </a:graphic>
          </wp:inline>
        </w:drawing>
      </w:r>
    </w:p>
    <w:p w:rsidR="00660ECA" w:rsidP="00660ECA" w:rsidRDefault="00885CAA" w14:paraId="0D098D6E" w14:textId="79B1C8AA">
      <w:pPr>
        <w:bidi/>
        <w:rPr>
          <w:rtl/>
          <w:lang w:bidi="he-IL"/>
        </w:rPr>
      </w:pPr>
      <w:r>
        <w:rPr>
          <w:noProof/>
        </w:rPr>
        <w:lastRenderedPageBreak/>
        <w:drawing>
          <wp:inline distT="0" distB="0" distL="0" distR="0" wp14:anchorId="30E0A2A1" wp14:editId="04D4D1D4">
            <wp:extent cx="5731510" cy="2916555"/>
            <wp:effectExtent l="0" t="0" r="2540" b="0"/>
            <wp:docPr id="1174904889" name="Picture 11749048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04889" name="Picture 10" descr="A screenshot of a compute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2916555"/>
                    </a:xfrm>
                    <a:prstGeom prst="rect">
                      <a:avLst/>
                    </a:prstGeom>
                    <a:noFill/>
                    <a:ln>
                      <a:noFill/>
                    </a:ln>
                  </pic:spPr>
                </pic:pic>
              </a:graphicData>
            </a:graphic>
          </wp:inline>
        </w:drawing>
      </w:r>
    </w:p>
    <w:p w:rsidR="00BC09D6" w:rsidP="00BC09D6" w:rsidRDefault="00BC09D6" w14:paraId="48935A84" w14:textId="77777777">
      <w:pPr>
        <w:bidi/>
        <w:rPr>
          <w:rtl/>
          <w:lang w:bidi="he-IL"/>
        </w:rPr>
      </w:pPr>
    </w:p>
    <w:tbl>
      <w:tblPr>
        <w:tblStyle w:val="4-5"/>
        <w:bidiVisual/>
        <w:tblW w:w="10763" w:type="dxa"/>
        <w:tblInd w:w="-821" w:type="dxa"/>
        <w:tblLook w:val="04A0" w:firstRow="1" w:lastRow="0" w:firstColumn="1" w:lastColumn="0" w:noHBand="0" w:noVBand="1"/>
      </w:tblPr>
      <w:tblGrid>
        <w:gridCol w:w="3216"/>
        <w:gridCol w:w="1028"/>
        <w:gridCol w:w="2552"/>
        <w:gridCol w:w="3967"/>
      </w:tblGrid>
      <w:tr w:rsidR="004B77EF" w:rsidTr="004B77EF" w14:paraId="5525E86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4B77EF" w:rsidRDefault="004B77EF" w14:paraId="7F4DA38B" w14:textId="77777777">
            <w:pPr>
              <w:bidi/>
              <w:rPr>
                <w:rtl/>
                <w:lang w:bidi="he-IL"/>
              </w:rPr>
            </w:pPr>
            <w:r>
              <w:rPr>
                <w:rFonts w:hint="cs"/>
                <w:rtl/>
                <w:lang w:bidi="he-IL"/>
              </w:rPr>
              <w:t>רכיב</w:t>
            </w:r>
          </w:p>
        </w:tc>
        <w:tc>
          <w:tcPr>
            <w:tcW w:w="1028" w:type="dxa"/>
          </w:tcPr>
          <w:p w:rsidR="004B77EF" w:rsidRDefault="004B77EF" w14:paraId="60881404"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סוג רכיב / שדה</w:t>
            </w:r>
          </w:p>
        </w:tc>
        <w:tc>
          <w:tcPr>
            <w:tcW w:w="2552" w:type="dxa"/>
          </w:tcPr>
          <w:p w:rsidR="004B77EF" w:rsidRDefault="004B77EF" w14:paraId="5F74B57E"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מקור נתונים</w:t>
            </w:r>
          </w:p>
        </w:tc>
        <w:tc>
          <w:tcPr>
            <w:tcW w:w="3967" w:type="dxa"/>
          </w:tcPr>
          <w:p w:rsidR="004B77EF" w:rsidRDefault="004B77EF" w14:paraId="1B638D06"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פונקציונאליות</w:t>
            </w:r>
          </w:p>
        </w:tc>
      </w:tr>
      <w:tr w:rsidRPr="00C317A3" w:rsidR="004B77EF" w:rsidTr="004B77EF" w14:paraId="4C66D14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4B77EF" w:rsidP="004B77EF" w:rsidRDefault="004B77EF" w14:paraId="44393BC4" w14:textId="77777777">
            <w:pPr>
              <w:bidi/>
              <w:rPr>
                <w:rFonts w:cs="Arial"/>
                <w:rtl/>
                <w:lang w:bidi="he-IL"/>
              </w:rPr>
            </w:pPr>
            <w:r>
              <w:rPr>
                <w:rFonts w:hint="cs" w:cs="Arial"/>
                <w:b w:val="0"/>
                <w:bCs w:val="0"/>
                <w:rtl/>
                <w:lang w:bidi="he-IL"/>
              </w:rPr>
              <w:t xml:space="preserve">שם מסמך </w:t>
            </w:r>
          </w:p>
          <w:p w:rsidR="004B77EF" w:rsidP="004B77EF" w:rsidRDefault="004B77EF" w14:paraId="7C28EF12" w14:textId="55A09455">
            <w:pPr>
              <w:bidi/>
              <w:rPr>
                <w:rtl/>
                <w:lang w:bidi="he-IL"/>
              </w:rPr>
            </w:pPr>
            <w:r w:rsidRPr="0049141F">
              <w:rPr>
                <w:rFonts w:cs="Arial"/>
                <w:noProof/>
                <w:rtl/>
                <w:lang w:bidi="he-IL"/>
              </w:rPr>
              <w:drawing>
                <wp:inline distT="0" distB="0" distL="0" distR="0" wp14:anchorId="0C67569A" wp14:editId="7371FDA0">
                  <wp:extent cx="1708147" cy="158237"/>
                  <wp:effectExtent l="0" t="0" r="6985" b="0"/>
                  <wp:docPr id="2131996630" name="Picture 213199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2496" name=""/>
                          <pic:cNvPicPr/>
                        </pic:nvPicPr>
                        <pic:blipFill>
                          <a:blip r:embed="rId142"/>
                          <a:stretch>
                            <a:fillRect/>
                          </a:stretch>
                        </pic:blipFill>
                        <pic:spPr>
                          <a:xfrm>
                            <a:off x="0" y="0"/>
                            <a:ext cx="1789722" cy="165794"/>
                          </a:xfrm>
                          <a:prstGeom prst="rect">
                            <a:avLst/>
                          </a:prstGeom>
                        </pic:spPr>
                      </pic:pic>
                    </a:graphicData>
                  </a:graphic>
                </wp:inline>
              </w:drawing>
            </w:r>
          </w:p>
          <w:p w:rsidRPr="00CF054F" w:rsidR="004B77EF" w:rsidP="004B77EF" w:rsidRDefault="004B77EF" w14:paraId="496873AF" w14:textId="77777777">
            <w:pPr>
              <w:bidi/>
              <w:rPr>
                <w:b w:val="0"/>
                <w:bCs w:val="0"/>
                <w:rtl/>
                <w:lang w:bidi="he-IL"/>
              </w:rPr>
            </w:pPr>
          </w:p>
        </w:tc>
        <w:tc>
          <w:tcPr>
            <w:tcW w:w="1028" w:type="dxa"/>
          </w:tcPr>
          <w:p w:rsidR="004B77EF" w:rsidP="004B77EF" w:rsidRDefault="004B77EF" w14:paraId="472ADB03" w14:textId="38AAD21A">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w:t>
            </w:r>
          </w:p>
        </w:tc>
        <w:tc>
          <w:tcPr>
            <w:tcW w:w="2552" w:type="dxa"/>
          </w:tcPr>
          <w:p w:rsidR="004B77EF" w:rsidP="004B77EF" w:rsidRDefault="004B77EF" w14:paraId="0C4B1461"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פרמטר מתוך מסך אישור תנאים</w:t>
            </w:r>
          </w:p>
          <w:p w:rsidR="004B77EF" w:rsidP="004B77EF" w:rsidRDefault="004B77EF" w14:paraId="3759740D" w14:textId="77777777">
            <w:pPr>
              <w:bidi/>
              <w:cnfStyle w:val="000000100000" w:firstRow="0" w:lastRow="0" w:firstColumn="0" w:lastColumn="0" w:oddVBand="0" w:evenVBand="0" w:oddHBand="1" w:evenHBand="0" w:firstRowFirstColumn="0" w:firstRowLastColumn="0" w:lastRowFirstColumn="0" w:lastRowLastColumn="0"/>
              <w:rPr>
                <w:rtl/>
                <w:lang w:bidi="he-IL"/>
              </w:rPr>
            </w:pPr>
          </w:p>
          <w:p w:rsidR="004B77EF" w:rsidP="004B77EF" w:rsidRDefault="004B77EF" w14:paraId="5220E525" w14:textId="7DC5F401">
            <w:pPr>
              <w:bidi/>
              <w:cnfStyle w:val="000000100000" w:firstRow="0" w:lastRow="0" w:firstColumn="0" w:lastColumn="0" w:oddVBand="0" w:evenVBand="0" w:oddHBand="1" w:evenHBand="0" w:firstRowFirstColumn="0" w:firstRowLastColumn="0" w:lastRowFirstColumn="0" w:lastRowLastColumn="0"/>
              <w:rPr>
                <w:rtl/>
                <w:lang w:bidi="he-IL"/>
              </w:rPr>
            </w:pPr>
            <w:r w:rsidRPr="00D17A8C">
              <w:rPr>
                <w:rFonts w:hint="cs"/>
                <w:rtl/>
                <w:lang w:bidi="he-IL"/>
              </w:rPr>
              <w:t>לכל מסמך לשלוף נתון בנפרד</w:t>
            </w:r>
          </w:p>
        </w:tc>
        <w:tc>
          <w:tcPr>
            <w:tcW w:w="3967" w:type="dxa"/>
          </w:tcPr>
          <w:p w:rsidR="004B77EF" w:rsidP="004B77EF" w:rsidRDefault="004B77EF" w14:paraId="2E2ED009"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להציג שם מסמך</w:t>
            </w:r>
          </w:p>
          <w:p w:rsidRPr="00C317A3" w:rsidR="004B77EF" w:rsidP="004B77EF" w:rsidRDefault="004B77EF" w14:paraId="53039B3A" w14:textId="0FAC0EEE">
            <w:pPr>
              <w:bidi/>
              <w:cnfStyle w:val="000000100000" w:firstRow="0" w:lastRow="0" w:firstColumn="0" w:lastColumn="0" w:oddVBand="0" w:evenVBand="0" w:oddHBand="1" w:evenHBand="0" w:firstRowFirstColumn="0" w:firstRowLastColumn="0" w:lastRowFirstColumn="0" w:lastRowLastColumn="0"/>
              <w:rPr>
                <w:rtl/>
                <w:lang w:bidi="he-IL"/>
              </w:rPr>
            </w:pPr>
          </w:p>
        </w:tc>
      </w:tr>
      <w:tr w:rsidR="004B77EF" w:rsidTr="004B77EF" w14:paraId="6917263B" w14:textId="77777777">
        <w:tc>
          <w:tcPr>
            <w:cnfStyle w:val="001000000000" w:firstRow="0" w:lastRow="0" w:firstColumn="1" w:lastColumn="0" w:oddVBand="0" w:evenVBand="0" w:oddHBand="0" w:evenHBand="0" w:firstRowFirstColumn="0" w:firstRowLastColumn="0" w:lastRowFirstColumn="0" w:lastRowLastColumn="0"/>
            <w:tcW w:w="3216" w:type="dxa"/>
          </w:tcPr>
          <w:p w:rsidR="004B77EF" w:rsidP="004B77EF" w:rsidRDefault="004B77EF" w14:paraId="2D3FC0CD" w14:textId="77777777">
            <w:pPr>
              <w:bidi/>
              <w:rPr>
                <w:rFonts w:cs="Arial"/>
                <w:rtl/>
                <w:lang w:bidi="he-IL"/>
              </w:rPr>
            </w:pPr>
            <w:r>
              <w:rPr>
                <w:rFonts w:hint="cs" w:cs="Arial"/>
                <w:b w:val="0"/>
                <w:bCs w:val="0"/>
                <w:rtl/>
                <w:lang w:bidi="he-IL"/>
              </w:rPr>
              <w:t>תוכן מסמך</w:t>
            </w:r>
          </w:p>
          <w:p w:rsidR="004B77EF" w:rsidP="004B77EF" w:rsidRDefault="004B77EF" w14:paraId="59AC1863" w14:textId="33521CD3">
            <w:pPr>
              <w:bidi/>
              <w:rPr>
                <w:rFonts w:cs="Arial"/>
                <w:rtl/>
                <w:lang w:bidi="he-IL"/>
              </w:rPr>
            </w:pPr>
            <w:r w:rsidRPr="00103FEF">
              <w:rPr>
                <w:rFonts w:cs="Arial"/>
                <w:noProof/>
                <w:rtl/>
                <w:lang w:bidi="he-IL"/>
              </w:rPr>
              <w:drawing>
                <wp:inline distT="0" distB="0" distL="0" distR="0" wp14:anchorId="7028A730" wp14:editId="62A2C2CA">
                  <wp:extent cx="928264" cy="946150"/>
                  <wp:effectExtent l="0" t="0" r="5715" b="6350"/>
                  <wp:docPr id="842963438" name="Picture 84296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30072" name=""/>
                          <pic:cNvPicPr/>
                        </pic:nvPicPr>
                        <pic:blipFill>
                          <a:blip r:embed="rId143"/>
                          <a:stretch>
                            <a:fillRect/>
                          </a:stretch>
                        </pic:blipFill>
                        <pic:spPr>
                          <a:xfrm>
                            <a:off x="0" y="0"/>
                            <a:ext cx="943050" cy="961221"/>
                          </a:xfrm>
                          <a:prstGeom prst="rect">
                            <a:avLst/>
                          </a:prstGeom>
                        </pic:spPr>
                      </pic:pic>
                    </a:graphicData>
                  </a:graphic>
                </wp:inline>
              </w:drawing>
            </w:r>
          </w:p>
          <w:p w:rsidRPr="00CF054F" w:rsidR="004B77EF" w:rsidP="004B77EF" w:rsidRDefault="004B77EF" w14:paraId="3A307DD5" w14:textId="77777777">
            <w:pPr>
              <w:bidi/>
              <w:rPr>
                <w:rFonts w:cs="Arial"/>
                <w:b w:val="0"/>
                <w:bCs w:val="0"/>
                <w:rtl/>
                <w:lang w:bidi="he-IL"/>
              </w:rPr>
            </w:pPr>
          </w:p>
        </w:tc>
        <w:tc>
          <w:tcPr>
            <w:tcW w:w="1028" w:type="dxa"/>
          </w:tcPr>
          <w:p w:rsidR="004B77EF" w:rsidP="004B77EF" w:rsidRDefault="004B77EF" w14:paraId="7158357C" w14:textId="210FA4F4">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רכיב להצגת תוכן מסמך</w:t>
            </w:r>
          </w:p>
        </w:tc>
        <w:tc>
          <w:tcPr>
            <w:tcW w:w="2552" w:type="dxa"/>
          </w:tcPr>
          <w:p w:rsidR="00EC54E6" w:rsidP="00EC54E6" w:rsidRDefault="00EC54E6" w14:paraId="47831F1E" w14:textId="4D2A2723">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שירות:</w:t>
            </w:r>
          </w:p>
          <w:p w:rsidR="00EC54E6" w:rsidP="00EC54E6" w:rsidRDefault="00EC54E6" w14:paraId="0C4D8E41" w14:textId="77777777">
            <w:pPr>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color w:val="000000"/>
                <w:bdr w:val="none" w:color="auto" w:sz="0" w:space="0" w:frame="1"/>
                <w:lang w:bidi="he-IL"/>
              </w:rPr>
            </w:pPr>
            <w:proofErr w:type="spellStart"/>
            <w:r w:rsidRPr="00E614AE">
              <w:rPr>
                <w:lang w:bidi="he-IL"/>
              </w:rPr>
              <w:t>GetTender</w:t>
            </w:r>
            <w:proofErr w:type="spellEnd"/>
            <w:r>
              <w:rPr>
                <w:lang w:bidi="he-IL"/>
              </w:rPr>
              <w:t>.</w:t>
            </w:r>
            <w:r>
              <w:rPr>
                <w:rFonts w:ascii="Calibri" w:hAnsi="Calibri" w:cs="Calibri"/>
                <w:color w:val="000000"/>
                <w:bdr w:val="none" w:color="auto" w:sz="0" w:space="0" w:frame="1"/>
                <w:lang w:bidi="he-IL"/>
              </w:rPr>
              <w:t xml:space="preserve"> </w:t>
            </w:r>
            <w:proofErr w:type="spellStart"/>
            <w:r>
              <w:rPr>
                <w:rStyle w:val="normaltextrun"/>
                <w:rFonts w:ascii="Calibri" w:hAnsi="Calibri" w:cs="Calibri"/>
                <w:color w:val="000000"/>
                <w:bdr w:val="none" w:color="auto" w:sz="0" w:space="0" w:frame="1"/>
                <w:lang w:bidi="he-IL"/>
              </w:rPr>
              <w:t>blobBaseUrl</w:t>
            </w:r>
            <w:proofErr w:type="spellEnd"/>
          </w:p>
          <w:p w:rsidR="00EC54E6" w:rsidP="00EC54E6" w:rsidRDefault="00EC54E6" w14:paraId="16570A9D" w14:textId="77777777">
            <w:pPr>
              <w:cnfStyle w:val="000000000000" w:firstRow="0" w:lastRow="0" w:firstColumn="0" w:lastColumn="0" w:oddVBand="0" w:evenVBand="0" w:oddHBand="0" w:evenHBand="0" w:firstRowFirstColumn="0" w:firstRowLastColumn="0" w:lastRowFirstColumn="0" w:lastRowLastColumn="0"/>
              <w:rPr>
                <w:lang w:bidi="he-IL"/>
              </w:rPr>
            </w:pPr>
            <w:proofErr w:type="spellStart"/>
            <w:r w:rsidRPr="00E614AE">
              <w:rPr>
                <w:lang w:bidi="he-IL"/>
              </w:rPr>
              <w:t>GetTender</w:t>
            </w:r>
            <w:proofErr w:type="spellEnd"/>
            <w:r>
              <w:rPr>
                <w:lang w:bidi="he-IL"/>
              </w:rPr>
              <w:t>.</w:t>
            </w:r>
            <w:r>
              <w:rPr>
                <w:rFonts w:ascii="Calibri" w:hAnsi="Calibri" w:cs="Calibri"/>
                <w:color w:val="000000"/>
                <w:bdr w:val="none" w:color="auto" w:sz="0" w:space="0" w:frame="1"/>
                <w:lang w:bidi="he-IL"/>
              </w:rPr>
              <w:t xml:space="preserve"> </w:t>
            </w:r>
            <w:proofErr w:type="spellStart"/>
            <w:r>
              <w:rPr>
                <w:rStyle w:val="normaltextrun"/>
                <w:rFonts w:ascii="Calibri" w:hAnsi="Calibri" w:cs="Calibri"/>
                <w:color w:val="000000"/>
                <w:bdr w:val="none" w:color="auto" w:sz="0" w:space="0" w:frame="1"/>
                <w:lang w:bidi="he-IL"/>
              </w:rPr>
              <w:t>specsFileNames</w:t>
            </w:r>
            <w:proofErr w:type="spellEnd"/>
            <w:r>
              <w:rPr>
                <w:rStyle w:val="normaltextrun"/>
                <w:rFonts w:ascii="Calibri" w:hAnsi="Calibri" w:cs="Calibri"/>
                <w:color w:val="000000"/>
                <w:bdr w:val="none" w:color="auto" w:sz="0" w:space="0" w:frame="1"/>
                <w:lang w:bidi="he-IL"/>
              </w:rPr>
              <w:t>.</w:t>
            </w:r>
            <w:r>
              <w:t xml:space="preserve"> </w:t>
            </w:r>
            <w:proofErr w:type="spellStart"/>
            <w:r w:rsidRPr="008B19E2">
              <w:rPr>
                <w:rStyle w:val="normaltextrun"/>
                <w:rFonts w:ascii="Calibri" w:hAnsi="Calibri" w:cs="Calibri"/>
                <w:color w:val="000000"/>
                <w:bdr w:val="none" w:color="auto" w:sz="0" w:space="0" w:frame="1"/>
                <w:lang w:bidi="he-IL"/>
              </w:rPr>
              <w:t>fileName</w:t>
            </w:r>
            <w:proofErr w:type="spellEnd"/>
          </w:p>
          <w:p w:rsidR="00EC54E6" w:rsidP="005C3378" w:rsidRDefault="00EC54E6" w14:paraId="2F22E3D2" w14:textId="67586B01">
            <w:pPr>
              <w:cnfStyle w:val="000000000000" w:firstRow="0" w:lastRow="0" w:firstColumn="0" w:lastColumn="0" w:oddVBand="0" w:evenVBand="0" w:oddHBand="0" w:evenHBand="0" w:firstRowFirstColumn="0" w:firstRowLastColumn="0" w:lastRowFirstColumn="0" w:lastRowLastColumn="0"/>
              <w:rPr>
                <w:lang w:bidi="he-IL"/>
              </w:rPr>
            </w:pPr>
            <w:proofErr w:type="spellStart"/>
            <w:r w:rsidRPr="00E614AE">
              <w:rPr>
                <w:lang w:bidi="he-IL"/>
              </w:rPr>
              <w:t>GetTender</w:t>
            </w:r>
            <w:proofErr w:type="spellEnd"/>
            <w:r>
              <w:rPr>
                <w:lang w:bidi="he-IL"/>
              </w:rPr>
              <w:t>.</w:t>
            </w:r>
            <w:r>
              <w:rPr>
                <w:rFonts w:ascii="Calibri" w:hAnsi="Calibri" w:cs="Calibri"/>
                <w:color w:val="000000"/>
                <w:bdr w:val="none" w:color="auto" w:sz="0" w:space="0" w:frame="1"/>
                <w:lang w:bidi="he-IL"/>
              </w:rPr>
              <w:t xml:space="preserve"> </w:t>
            </w:r>
            <w:proofErr w:type="spellStart"/>
            <w:r>
              <w:rPr>
                <w:rStyle w:val="normaltextrun"/>
                <w:rFonts w:ascii="Calibri" w:hAnsi="Calibri" w:cs="Calibri"/>
                <w:color w:val="000000"/>
                <w:bdr w:val="none" w:color="auto" w:sz="0" w:space="0" w:frame="1"/>
                <w:lang w:bidi="he-IL"/>
              </w:rPr>
              <w:t>specsFileNames</w:t>
            </w:r>
            <w:proofErr w:type="spellEnd"/>
            <w:r>
              <w:rPr>
                <w:rStyle w:val="normaltextrun"/>
                <w:rFonts w:ascii="Calibri" w:hAnsi="Calibri" w:cs="Calibri"/>
                <w:color w:val="000000"/>
                <w:bdr w:val="none" w:color="auto" w:sz="0" w:space="0" w:frame="1"/>
                <w:lang w:bidi="he-IL"/>
              </w:rPr>
              <w:t>.</w:t>
            </w:r>
            <w:r>
              <w:t xml:space="preserve"> n</w:t>
            </w:r>
            <w:r w:rsidRPr="008B19E2">
              <w:rPr>
                <w:rStyle w:val="normaltextrun"/>
                <w:rFonts w:ascii="Calibri" w:hAnsi="Calibri" w:cs="Calibri"/>
                <w:color w:val="000000"/>
                <w:bdr w:val="none" w:color="auto" w:sz="0" w:space="0" w:frame="1"/>
                <w:lang w:bidi="he-IL"/>
              </w:rPr>
              <w:t>ame</w:t>
            </w:r>
          </w:p>
          <w:p w:rsidRPr="00EC54E6" w:rsidR="004B77EF" w:rsidP="004B77EF" w:rsidRDefault="004B77EF" w14:paraId="6008BF78" w14:textId="4EC3C5AB">
            <w:pPr>
              <w:bidi/>
              <w:cnfStyle w:val="000000000000" w:firstRow="0" w:lastRow="0" w:firstColumn="0" w:lastColumn="0" w:oddVBand="0" w:evenVBand="0" w:oddHBand="0" w:evenHBand="0" w:firstRowFirstColumn="0" w:firstRowLastColumn="0" w:lastRowFirstColumn="0" w:lastRowLastColumn="0"/>
              <w:rPr>
                <w:rtl/>
                <w:lang w:bidi="he-IL"/>
              </w:rPr>
            </w:pPr>
          </w:p>
        </w:tc>
        <w:tc>
          <w:tcPr>
            <w:tcW w:w="3967" w:type="dxa"/>
          </w:tcPr>
          <w:p w:rsidR="004B77EF" w:rsidP="004B77EF" w:rsidRDefault="008A4B95" w14:paraId="4AA64E50" w14:textId="3ED80661">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תוכן מסמך עם אפשרות גלילה</w:t>
            </w:r>
          </w:p>
        </w:tc>
      </w:tr>
      <w:tr w:rsidR="008A4B95" w:rsidTr="004B77EF" w14:paraId="720508A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8A4B95" w:rsidP="004B77EF" w:rsidRDefault="00D63B4E" w14:paraId="3D874207" w14:textId="77777777">
            <w:pPr>
              <w:bidi/>
              <w:rPr>
                <w:rFonts w:cs="Arial"/>
                <w:rtl/>
                <w:lang w:bidi="he-IL"/>
              </w:rPr>
            </w:pPr>
            <w:r>
              <w:rPr>
                <w:rFonts w:hint="cs" w:cs="Arial"/>
                <w:b w:val="0"/>
                <w:bCs w:val="0"/>
                <w:rtl/>
                <w:lang w:bidi="he-IL"/>
              </w:rPr>
              <w:t>סגירת חלון</w:t>
            </w:r>
          </w:p>
          <w:p w:rsidR="00D63B4E" w:rsidP="00D63B4E" w:rsidRDefault="00D1532A" w14:paraId="363CEAA1" w14:textId="5511E4B4">
            <w:pPr>
              <w:bidi/>
              <w:rPr>
                <w:rFonts w:cs="Arial"/>
                <w:rtl/>
                <w:lang w:bidi="he-IL"/>
              </w:rPr>
            </w:pPr>
            <w:r>
              <w:rPr>
                <w:b w:val="0"/>
                <w:bCs w:val="0"/>
              </w:rPr>
              <w:pict w14:anchorId="7DD4A53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10.85pt;height:15.6pt;visibility:visible" type="#_x0000_t75">
                  <v:imagedata o:title="" r:id="rId144"/>
                </v:shape>
              </w:pict>
            </w:r>
          </w:p>
          <w:p w:rsidR="00C7263A" w:rsidP="00C7263A" w:rsidRDefault="00C7263A" w14:paraId="10399442" w14:textId="18E737BC">
            <w:pPr>
              <w:bidi/>
              <w:rPr>
                <w:rFonts w:cs="Arial"/>
                <w:b w:val="0"/>
                <w:bCs w:val="0"/>
                <w:rtl/>
                <w:lang w:bidi="he-IL"/>
              </w:rPr>
            </w:pPr>
          </w:p>
        </w:tc>
        <w:tc>
          <w:tcPr>
            <w:tcW w:w="1028" w:type="dxa"/>
          </w:tcPr>
          <w:p w:rsidR="008A4B95" w:rsidP="004B77EF" w:rsidRDefault="00D63B4E" w14:paraId="0BF962B9" w14:textId="1F53D86D">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552" w:type="dxa"/>
          </w:tcPr>
          <w:p w:rsidRPr="00C0462E" w:rsidR="008A4B95" w:rsidP="004B77EF" w:rsidRDefault="008A4B95" w14:paraId="794D1644" w14:textId="77777777">
            <w:pPr>
              <w:bidi/>
              <w:cnfStyle w:val="000000100000" w:firstRow="0" w:lastRow="0" w:firstColumn="0" w:lastColumn="0" w:oddVBand="0" w:evenVBand="0" w:oddHBand="1" w:evenHBand="0" w:firstRowFirstColumn="0" w:firstRowLastColumn="0" w:lastRowFirstColumn="0" w:lastRowLastColumn="0"/>
              <w:rPr>
                <w:highlight w:val="yellow"/>
                <w:rtl/>
                <w:lang w:bidi="he-IL"/>
              </w:rPr>
            </w:pPr>
          </w:p>
        </w:tc>
        <w:tc>
          <w:tcPr>
            <w:tcW w:w="3967" w:type="dxa"/>
          </w:tcPr>
          <w:p w:rsidR="00EF47E3" w:rsidP="00EF47E3" w:rsidRDefault="00EF47E3" w14:paraId="27BC1906" w14:textId="022B949C">
            <w:pPr>
              <w:bidi/>
              <w:cnfStyle w:val="000000100000" w:firstRow="0" w:lastRow="0" w:firstColumn="0" w:lastColumn="0" w:oddVBand="0" w:evenVBand="0" w:oddHBand="1" w:evenHBand="0" w:firstRowFirstColumn="0" w:firstRowLastColumn="0" w:lastRowFirstColumn="0" w:lastRowLastColumn="0"/>
              <w:rPr>
                <w:rtl/>
                <w:lang w:bidi="he-IL"/>
              </w:rPr>
            </w:pPr>
            <w:r w:rsidRPr="0030617B">
              <w:rPr>
                <w:rFonts w:hint="cs"/>
                <w:b/>
                <w:bCs/>
                <w:rtl/>
                <w:lang w:bidi="he-IL"/>
              </w:rPr>
              <w:t>מצבים בהם מופיע</w:t>
            </w:r>
            <w:r>
              <w:rPr>
                <w:rFonts w:hint="cs"/>
                <w:rtl/>
                <w:lang w:bidi="he-IL"/>
              </w:rPr>
              <w:t>: תמיד</w:t>
            </w:r>
          </w:p>
          <w:p w:rsidR="00EF47E3" w:rsidP="00EF47E3" w:rsidRDefault="00EF47E3" w14:paraId="7618BD7D"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B42BFA">
              <w:rPr>
                <w:rFonts w:hint="cs"/>
                <w:b/>
                <w:bCs/>
                <w:rtl/>
                <w:lang w:bidi="he-IL"/>
              </w:rPr>
              <w:t>פעיל</w:t>
            </w:r>
            <w:r>
              <w:rPr>
                <w:rFonts w:hint="cs"/>
                <w:rtl/>
                <w:lang w:bidi="he-IL"/>
              </w:rPr>
              <w:t>: תמיד</w:t>
            </w:r>
          </w:p>
          <w:p w:rsidR="00EF47E3" w:rsidP="00EF47E3" w:rsidRDefault="00EF47E3" w14:paraId="2E2A5B19"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F62F1C">
              <w:rPr>
                <w:rFonts w:hint="cs"/>
                <w:b/>
                <w:bCs/>
                <w:rtl/>
                <w:lang w:bidi="he-IL"/>
              </w:rPr>
              <w:t>פעולות</w:t>
            </w:r>
            <w:r>
              <w:rPr>
                <w:rFonts w:hint="cs"/>
                <w:b/>
                <w:bCs/>
                <w:rtl/>
                <w:lang w:bidi="he-IL"/>
              </w:rPr>
              <w:t>:</w:t>
            </w:r>
          </w:p>
          <w:p w:rsidR="008A4B95" w:rsidP="00EF47E3" w:rsidRDefault="00D63B4E" w14:paraId="1D5C1E59" w14:textId="04A3870D">
            <w:pPr>
              <w:pStyle w:val="a3"/>
              <w:numPr>
                <w:ilvl w:val="0"/>
                <w:numId w:val="22"/>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סגירת חלון ללא שמירת נתונים</w:t>
            </w:r>
            <w:r w:rsidR="00C7263A">
              <w:rPr>
                <w:rFonts w:hint="cs"/>
                <w:rtl/>
                <w:lang w:bidi="he-IL"/>
              </w:rPr>
              <w:t>, חזרה למסך "אישור תנאים"</w:t>
            </w:r>
          </w:p>
        </w:tc>
      </w:tr>
      <w:tr w:rsidR="008A4B95" w:rsidTr="004B77EF" w14:paraId="2A1DF3C2" w14:textId="77777777">
        <w:tc>
          <w:tcPr>
            <w:cnfStyle w:val="001000000000" w:firstRow="0" w:lastRow="0" w:firstColumn="1" w:lastColumn="0" w:oddVBand="0" w:evenVBand="0" w:oddHBand="0" w:evenHBand="0" w:firstRowFirstColumn="0" w:firstRowLastColumn="0" w:lastRowFirstColumn="0" w:lastRowLastColumn="0"/>
            <w:tcW w:w="3216" w:type="dxa"/>
          </w:tcPr>
          <w:p w:rsidR="008A4B95" w:rsidP="004B77EF" w:rsidRDefault="00F84350" w14:paraId="59E4312C" w14:textId="16615042">
            <w:pPr>
              <w:bidi/>
              <w:rPr>
                <w:rFonts w:cs="Arial"/>
                <w:rtl/>
                <w:lang w:bidi="he-IL"/>
              </w:rPr>
            </w:pPr>
            <w:r>
              <w:rPr>
                <w:rFonts w:hint="cs" w:cs="Arial"/>
                <w:b w:val="0"/>
                <w:bCs w:val="0"/>
                <w:rtl/>
                <w:lang w:bidi="he-IL"/>
              </w:rPr>
              <w:t>הורד</w:t>
            </w:r>
            <w:r w:rsidR="00EF47E3">
              <w:rPr>
                <w:rFonts w:hint="cs" w:cs="Arial"/>
                <w:b w:val="0"/>
                <w:bCs w:val="0"/>
                <w:rtl/>
                <w:lang w:bidi="he-IL"/>
              </w:rPr>
              <w:t>ה</w:t>
            </w:r>
          </w:p>
          <w:p w:rsidR="00F84350" w:rsidP="00F84350" w:rsidRDefault="00F84350" w14:paraId="332A901D" w14:textId="77777777">
            <w:pPr>
              <w:bidi/>
              <w:rPr>
                <w:rFonts w:cs="Arial"/>
                <w:rtl/>
                <w:lang w:bidi="he-IL"/>
              </w:rPr>
            </w:pPr>
            <w:r w:rsidRPr="00F84350">
              <w:rPr>
                <w:rFonts w:cs="Arial"/>
                <w:noProof/>
                <w:rtl/>
                <w:lang w:bidi="he-IL"/>
              </w:rPr>
              <w:drawing>
                <wp:inline distT="0" distB="0" distL="0" distR="0" wp14:anchorId="216109F1" wp14:editId="22C72756">
                  <wp:extent cx="482625" cy="234962"/>
                  <wp:effectExtent l="0" t="0" r="0" b="0"/>
                  <wp:docPr id="1552004085" name="Picture 155200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04085" name=""/>
                          <pic:cNvPicPr/>
                        </pic:nvPicPr>
                        <pic:blipFill>
                          <a:blip r:embed="rId145"/>
                          <a:stretch>
                            <a:fillRect/>
                          </a:stretch>
                        </pic:blipFill>
                        <pic:spPr>
                          <a:xfrm>
                            <a:off x="0" y="0"/>
                            <a:ext cx="482625" cy="234962"/>
                          </a:xfrm>
                          <a:prstGeom prst="rect">
                            <a:avLst/>
                          </a:prstGeom>
                        </pic:spPr>
                      </pic:pic>
                    </a:graphicData>
                  </a:graphic>
                </wp:inline>
              </w:drawing>
            </w:r>
          </w:p>
          <w:p w:rsidR="00F84350" w:rsidP="00F84350" w:rsidRDefault="00F84350" w14:paraId="5B340B0E" w14:textId="50C49A52">
            <w:pPr>
              <w:bidi/>
              <w:rPr>
                <w:rFonts w:cs="Arial"/>
                <w:b w:val="0"/>
                <w:bCs w:val="0"/>
                <w:rtl/>
                <w:lang w:bidi="he-IL"/>
              </w:rPr>
            </w:pPr>
          </w:p>
        </w:tc>
        <w:tc>
          <w:tcPr>
            <w:tcW w:w="1028" w:type="dxa"/>
          </w:tcPr>
          <w:p w:rsidR="008A4B95" w:rsidP="004B77EF" w:rsidRDefault="00EF47E3" w14:paraId="769911FE" w14:textId="54B54808">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כפתור</w:t>
            </w:r>
          </w:p>
        </w:tc>
        <w:tc>
          <w:tcPr>
            <w:tcW w:w="2552" w:type="dxa"/>
          </w:tcPr>
          <w:p w:rsidRPr="00C0462E" w:rsidR="008A4B95" w:rsidP="004B77EF" w:rsidRDefault="008A4B95" w14:paraId="69542B6A" w14:textId="77777777">
            <w:pPr>
              <w:bidi/>
              <w:cnfStyle w:val="000000000000" w:firstRow="0" w:lastRow="0" w:firstColumn="0" w:lastColumn="0" w:oddVBand="0" w:evenVBand="0" w:oddHBand="0" w:evenHBand="0" w:firstRowFirstColumn="0" w:firstRowLastColumn="0" w:lastRowFirstColumn="0" w:lastRowLastColumn="0"/>
              <w:rPr>
                <w:highlight w:val="yellow"/>
                <w:rtl/>
                <w:lang w:bidi="he-IL"/>
              </w:rPr>
            </w:pPr>
          </w:p>
        </w:tc>
        <w:tc>
          <w:tcPr>
            <w:tcW w:w="3967" w:type="dxa"/>
          </w:tcPr>
          <w:p w:rsidR="004269D2" w:rsidP="004269D2" w:rsidRDefault="004269D2" w14:paraId="67746CCC"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30617B">
              <w:rPr>
                <w:rFonts w:hint="cs"/>
                <w:b/>
                <w:bCs/>
                <w:rtl/>
                <w:lang w:bidi="he-IL"/>
              </w:rPr>
              <w:t>מצבים בהם מופיע</w:t>
            </w:r>
            <w:r>
              <w:rPr>
                <w:rFonts w:hint="cs"/>
                <w:rtl/>
                <w:lang w:bidi="he-IL"/>
              </w:rPr>
              <w:t>: תמיד</w:t>
            </w:r>
          </w:p>
          <w:p w:rsidR="004269D2" w:rsidP="004269D2" w:rsidRDefault="004269D2" w14:paraId="787EAF10"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B42BFA">
              <w:rPr>
                <w:rFonts w:hint="cs"/>
                <w:b/>
                <w:bCs/>
                <w:rtl/>
                <w:lang w:bidi="he-IL"/>
              </w:rPr>
              <w:t>פעיל</w:t>
            </w:r>
            <w:r>
              <w:rPr>
                <w:rFonts w:hint="cs"/>
                <w:rtl/>
                <w:lang w:bidi="he-IL"/>
              </w:rPr>
              <w:t>: תמיד</w:t>
            </w:r>
          </w:p>
          <w:p w:rsidR="004269D2" w:rsidP="004269D2" w:rsidRDefault="004269D2" w14:paraId="2F0EFAAA"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F62F1C">
              <w:rPr>
                <w:rFonts w:hint="cs"/>
                <w:b/>
                <w:bCs/>
                <w:rtl/>
                <w:lang w:bidi="he-IL"/>
              </w:rPr>
              <w:t>פעולות</w:t>
            </w:r>
            <w:r>
              <w:rPr>
                <w:rFonts w:hint="cs"/>
                <w:b/>
                <w:bCs/>
                <w:rtl/>
                <w:lang w:bidi="he-IL"/>
              </w:rPr>
              <w:t>:</w:t>
            </w:r>
          </w:p>
          <w:p w:rsidR="008A4B95" w:rsidP="004269D2" w:rsidRDefault="004269D2" w14:paraId="1137C632" w14:textId="77777777">
            <w:pPr>
              <w:pStyle w:val="a3"/>
              <w:numPr>
                <w:ilvl w:val="0"/>
                <w:numId w:val="22"/>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הורדת מסמך</w:t>
            </w:r>
          </w:p>
          <w:p w:rsidR="004269D2" w:rsidP="004269D2" w:rsidRDefault="004269D2" w14:paraId="5D12824F" w14:textId="4B10678D">
            <w:pPr>
              <w:bidi/>
              <w:cnfStyle w:val="000000000000" w:firstRow="0" w:lastRow="0" w:firstColumn="0" w:lastColumn="0" w:oddVBand="0" w:evenVBand="0" w:oddHBand="0" w:evenHBand="0" w:firstRowFirstColumn="0" w:firstRowLastColumn="0" w:lastRowFirstColumn="0" w:lastRowLastColumn="0"/>
              <w:rPr>
                <w:rtl/>
                <w:lang w:bidi="he-IL"/>
              </w:rPr>
            </w:pPr>
          </w:p>
        </w:tc>
      </w:tr>
      <w:tr w:rsidR="008A4B95" w:rsidTr="004B77EF" w14:paraId="67D5810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8A4B95" w:rsidP="004B77EF" w:rsidRDefault="00F84350" w14:paraId="5E0563BD" w14:textId="2DC8094F">
            <w:pPr>
              <w:bidi/>
              <w:rPr>
                <w:rFonts w:cs="Arial"/>
                <w:rtl/>
                <w:lang w:bidi="he-IL"/>
              </w:rPr>
            </w:pPr>
            <w:r>
              <w:rPr>
                <w:rFonts w:hint="cs" w:cs="Arial"/>
                <w:b w:val="0"/>
                <w:bCs w:val="0"/>
                <w:rtl/>
                <w:lang w:bidi="he-IL"/>
              </w:rPr>
              <w:t>הדפס</w:t>
            </w:r>
            <w:r w:rsidR="00EF47E3">
              <w:rPr>
                <w:rFonts w:hint="cs" w:cs="Arial"/>
                <w:b w:val="0"/>
                <w:bCs w:val="0"/>
                <w:rtl/>
                <w:lang w:bidi="he-IL"/>
              </w:rPr>
              <w:t>ה</w:t>
            </w:r>
          </w:p>
          <w:p w:rsidR="00F84350" w:rsidP="00F84350" w:rsidRDefault="00EF47E3" w14:paraId="418F58E9" w14:textId="23A15B91">
            <w:pPr>
              <w:bidi/>
              <w:rPr>
                <w:rFonts w:cs="Arial"/>
                <w:rtl/>
                <w:lang w:bidi="he-IL"/>
              </w:rPr>
            </w:pPr>
            <w:r w:rsidRPr="00EF47E3">
              <w:rPr>
                <w:rFonts w:cs="Arial"/>
                <w:noProof/>
                <w:rtl/>
                <w:lang w:bidi="he-IL"/>
              </w:rPr>
              <w:drawing>
                <wp:inline distT="0" distB="0" distL="0" distR="0" wp14:anchorId="004297D5" wp14:editId="15C764CD">
                  <wp:extent cx="514376" cy="254013"/>
                  <wp:effectExtent l="0" t="0" r="0" b="0"/>
                  <wp:docPr id="725454831" name="Picture 72545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54831" name=""/>
                          <pic:cNvPicPr/>
                        </pic:nvPicPr>
                        <pic:blipFill>
                          <a:blip r:embed="rId146"/>
                          <a:stretch>
                            <a:fillRect/>
                          </a:stretch>
                        </pic:blipFill>
                        <pic:spPr>
                          <a:xfrm>
                            <a:off x="0" y="0"/>
                            <a:ext cx="514376" cy="254013"/>
                          </a:xfrm>
                          <a:prstGeom prst="rect">
                            <a:avLst/>
                          </a:prstGeom>
                        </pic:spPr>
                      </pic:pic>
                    </a:graphicData>
                  </a:graphic>
                </wp:inline>
              </w:drawing>
            </w:r>
          </w:p>
          <w:p w:rsidR="00F84350" w:rsidP="00F84350" w:rsidRDefault="00F84350" w14:paraId="5036BF30" w14:textId="11E13F20">
            <w:pPr>
              <w:bidi/>
              <w:rPr>
                <w:rFonts w:cs="Arial"/>
                <w:b w:val="0"/>
                <w:bCs w:val="0"/>
                <w:rtl/>
                <w:lang w:bidi="he-IL"/>
              </w:rPr>
            </w:pPr>
          </w:p>
        </w:tc>
        <w:tc>
          <w:tcPr>
            <w:tcW w:w="1028" w:type="dxa"/>
          </w:tcPr>
          <w:p w:rsidR="008A4B95" w:rsidP="004B77EF" w:rsidRDefault="00EF47E3" w14:paraId="5F516A9A" w14:textId="499939FD">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552" w:type="dxa"/>
          </w:tcPr>
          <w:p w:rsidRPr="00C0462E" w:rsidR="008A4B95" w:rsidP="004B77EF" w:rsidRDefault="008A4B95" w14:paraId="517391CD" w14:textId="77777777">
            <w:pPr>
              <w:bidi/>
              <w:cnfStyle w:val="000000100000" w:firstRow="0" w:lastRow="0" w:firstColumn="0" w:lastColumn="0" w:oddVBand="0" w:evenVBand="0" w:oddHBand="1" w:evenHBand="0" w:firstRowFirstColumn="0" w:firstRowLastColumn="0" w:lastRowFirstColumn="0" w:lastRowLastColumn="0"/>
              <w:rPr>
                <w:highlight w:val="yellow"/>
                <w:rtl/>
                <w:lang w:bidi="he-IL"/>
              </w:rPr>
            </w:pPr>
          </w:p>
        </w:tc>
        <w:tc>
          <w:tcPr>
            <w:tcW w:w="3967" w:type="dxa"/>
          </w:tcPr>
          <w:p w:rsidR="004269D2" w:rsidP="004269D2" w:rsidRDefault="004269D2" w14:paraId="51D2F710"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30617B">
              <w:rPr>
                <w:rFonts w:hint="cs"/>
                <w:b/>
                <w:bCs/>
                <w:rtl/>
                <w:lang w:bidi="he-IL"/>
              </w:rPr>
              <w:t>מצבים בהם מופיע</w:t>
            </w:r>
            <w:r>
              <w:rPr>
                <w:rFonts w:hint="cs"/>
                <w:rtl/>
                <w:lang w:bidi="he-IL"/>
              </w:rPr>
              <w:t>: תמיד</w:t>
            </w:r>
          </w:p>
          <w:p w:rsidR="004269D2" w:rsidP="004269D2" w:rsidRDefault="004269D2" w14:paraId="255D055E"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B42BFA">
              <w:rPr>
                <w:rFonts w:hint="cs"/>
                <w:b/>
                <w:bCs/>
                <w:rtl/>
                <w:lang w:bidi="he-IL"/>
              </w:rPr>
              <w:t>פעיל</w:t>
            </w:r>
            <w:r>
              <w:rPr>
                <w:rFonts w:hint="cs"/>
                <w:rtl/>
                <w:lang w:bidi="he-IL"/>
              </w:rPr>
              <w:t>: תמיד</w:t>
            </w:r>
          </w:p>
          <w:p w:rsidR="004269D2" w:rsidP="004269D2" w:rsidRDefault="004269D2" w14:paraId="7CA3B7D8"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F62F1C">
              <w:rPr>
                <w:rFonts w:hint="cs"/>
                <w:b/>
                <w:bCs/>
                <w:rtl/>
                <w:lang w:bidi="he-IL"/>
              </w:rPr>
              <w:t>פעולות</w:t>
            </w:r>
            <w:r>
              <w:rPr>
                <w:rFonts w:hint="cs"/>
                <w:b/>
                <w:bCs/>
                <w:rtl/>
                <w:lang w:bidi="he-IL"/>
              </w:rPr>
              <w:t>:</w:t>
            </w:r>
          </w:p>
          <w:p w:rsidR="008A4B95" w:rsidP="004269D2" w:rsidRDefault="004269D2" w14:paraId="2E3A2FF6" w14:textId="11A9B465">
            <w:pPr>
              <w:pStyle w:val="a3"/>
              <w:numPr>
                <w:ilvl w:val="0"/>
                <w:numId w:val="22"/>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 xml:space="preserve">פתיחת </w:t>
            </w:r>
            <w:proofErr w:type="spellStart"/>
            <w:r>
              <w:rPr>
                <w:rFonts w:hint="cs"/>
                <w:rtl/>
                <w:lang w:bidi="he-IL"/>
              </w:rPr>
              <w:t>טאב</w:t>
            </w:r>
            <w:proofErr w:type="spellEnd"/>
            <w:r>
              <w:rPr>
                <w:rFonts w:hint="cs"/>
                <w:rtl/>
                <w:lang w:bidi="he-IL"/>
              </w:rPr>
              <w:t xml:space="preserve"> חדש</w:t>
            </w:r>
            <w:r w:rsidR="009E7341">
              <w:rPr>
                <w:rFonts w:hint="cs"/>
                <w:rtl/>
                <w:lang w:bidi="he-IL"/>
              </w:rPr>
              <w:t xml:space="preserve"> להדפסת</w:t>
            </w:r>
            <w:r>
              <w:rPr>
                <w:rFonts w:hint="cs"/>
                <w:rtl/>
                <w:lang w:bidi="he-IL"/>
              </w:rPr>
              <w:t xml:space="preserve"> מסמך</w:t>
            </w:r>
          </w:p>
          <w:p w:rsidR="004269D2" w:rsidP="004269D2" w:rsidRDefault="004269D2" w14:paraId="59AD48FA" w14:textId="2FD0CB5C">
            <w:pPr>
              <w:bidi/>
              <w:cnfStyle w:val="000000100000" w:firstRow="0" w:lastRow="0" w:firstColumn="0" w:lastColumn="0" w:oddVBand="0" w:evenVBand="0" w:oddHBand="1" w:evenHBand="0" w:firstRowFirstColumn="0" w:firstRowLastColumn="0" w:lastRowFirstColumn="0" w:lastRowLastColumn="0"/>
              <w:rPr>
                <w:rtl/>
                <w:lang w:bidi="he-IL"/>
              </w:rPr>
            </w:pPr>
          </w:p>
        </w:tc>
      </w:tr>
      <w:tr w:rsidR="008A4B95" w:rsidTr="004B77EF" w14:paraId="56241E4B" w14:textId="77777777">
        <w:tc>
          <w:tcPr>
            <w:cnfStyle w:val="001000000000" w:firstRow="0" w:lastRow="0" w:firstColumn="1" w:lastColumn="0" w:oddVBand="0" w:evenVBand="0" w:oddHBand="0" w:evenHBand="0" w:firstRowFirstColumn="0" w:firstRowLastColumn="0" w:lastRowFirstColumn="0" w:lastRowLastColumn="0"/>
            <w:tcW w:w="3216" w:type="dxa"/>
          </w:tcPr>
          <w:p w:rsidR="008A4B95" w:rsidP="004B77EF" w:rsidRDefault="00DE7637" w14:paraId="3B830D41" w14:textId="77777777">
            <w:pPr>
              <w:bidi/>
              <w:rPr>
                <w:rFonts w:cs="Arial"/>
                <w:rtl/>
                <w:lang w:bidi="he-IL"/>
              </w:rPr>
            </w:pPr>
            <w:r>
              <w:rPr>
                <w:rFonts w:hint="cs" w:cs="Arial"/>
                <w:b w:val="0"/>
                <w:bCs w:val="0"/>
                <w:rtl/>
                <w:lang w:bidi="he-IL"/>
              </w:rPr>
              <w:t>אישור קריאה</w:t>
            </w:r>
          </w:p>
          <w:p w:rsidR="00DE7637" w:rsidP="00DE7637" w:rsidRDefault="00DE7637" w14:paraId="30EEF4FA" w14:textId="1CA7E1F3">
            <w:pPr>
              <w:bidi/>
              <w:rPr>
                <w:rFonts w:cs="Arial"/>
                <w:b w:val="0"/>
                <w:bCs w:val="0"/>
                <w:rtl/>
                <w:lang w:bidi="he-IL"/>
              </w:rPr>
            </w:pPr>
            <w:r w:rsidRPr="00DE7637">
              <w:rPr>
                <w:rFonts w:cs="Arial"/>
                <w:noProof/>
                <w:rtl/>
                <w:lang w:bidi="he-IL"/>
              </w:rPr>
              <w:drawing>
                <wp:inline distT="0" distB="0" distL="0" distR="0" wp14:anchorId="6F93DD39" wp14:editId="169ACB85">
                  <wp:extent cx="1447874" cy="311166"/>
                  <wp:effectExtent l="0" t="0" r="0" b="0"/>
                  <wp:docPr id="2010154458" name="Picture 201015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54458" name=""/>
                          <pic:cNvPicPr/>
                        </pic:nvPicPr>
                        <pic:blipFill>
                          <a:blip r:embed="rId147"/>
                          <a:stretch>
                            <a:fillRect/>
                          </a:stretch>
                        </pic:blipFill>
                        <pic:spPr>
                          <a:xfrm>
                            <a:off x="0" y="0"/>
                            <a:ext cx="1447874" cy="311166"/>
                          </a:xfrm>
                          <a:prstGeom prst="rect">
                            <a:avLst/>
                          </a:prstGeom>
                        </pic:spPr>
                      </pic:pic>
                    </a:graphicData>
                  </a:graphic>
                </wp:inline>
              </w:drawing>
            </w:r>
          </w:p>
        </w:tc>
        <w:tc>
          <w:tcPr>
            <w:tcW w:w="1028" w:type="dxa"/>
          </w:tcPr>
          <w:p w:rsidR="008A4B95" w:rsidP="004B77EF" w:rsidRDefault="009C064E" w14:paraId="5A38E42D" w14:textId="6F83905A">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תיבת סימון</w:t>
            </w:r>
          </w:p>
        </w:tc>
        <w:tc>
          <w:tcPr>
            <w:tcW w:w="2552" w:type="dxa"/>
          </w:tcPr>
          <w:p w:rsidRPr="00C0462E" w:rsidR="008A4B95" w:rsidP="004B77EF" w:rsidRDefault="008A4B95" w14:paraId="53966584" w14:textId="77777777">
            <w:pPr>
              <w:bidi/>
              <w:cnfStyle w:val="000000000000" w:firstRow="0" w:lastRow="0" w:firstColumn="0" w:lastColumn="0" w:oddVBand="0" w:evenVBand="0" w:oddHBand="0" w:evenHBand="0" w:firstRowFirstColumn="0" w:firstRowLastColumn="0" w:lastRowFirstColumn="0" w:lastRowLastColumn="0"/>
              <w:rPr>
                <w:highlight w:val="yellow"/>
                <w:rtl/>
                <w:lang w:bidi="he-IL"/>
              </w:rPr>
            </w:pPr>
          </w:p>
        </w:tc>
        <w:tc>
          <w:tcPr>
            <w:tcW w:w="3967" w:type="dxa"/>
          </w:tcPr>
          <w:p w:rsidR="009C064E" w:rsidP="009C064E" w:rsidRDefault="009C064E" w14:paraId="25AF7992"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30617B">
              <w:rPr>
                <w:rFonts w:hint="cs"/>
                <w:b/>
                <w:bCs/>
                <w:rtl/>
                <w:lang w:bidi="he-IL"/>
              </w:rPr>
              <w:t>מצבים בהם מופיע</w:t>
            </w:r>
            <w:r>
              <w:rPr>
                <w:rFonts w:hint="cs"/>
                <w:rtl/>
                <w:lang w:bidi="he-IL"/>
              </w:rPr>
              <w:t>: תמיד</w:t>
            </w:r>
          </w:p>
          <w:p w:rsidR="009C064E" w:rsidP="009C064E" w:rsidRDefault="009C064E" w14:paraId="57D78BC3"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B42BFA">
              <w:rPr>
                <w:rFonts w:hint="cs"/>
                <w:b/>
                <w:bCs/>
                <w:rtl/>
                <w:lang w:bidi="he-IL"/>
              </w:rPr>
              <w:t>פעיל</w:t>
            </w:r>
            <w:r>
              <w:rPr>
                <w:rFonts w:hint="cs"/>
                <w:rtl/>
                <w:lang w:bidi="he-IL"/>
              </w:rPr>
              <w:t>: תמיד</w:t>
            </w:r>
          </w:p>
          <w:p w:rsidR="009C064E" w:rsidP="009C064E" w:rsidRDefault="009C064E" w14:paraId="03199AC0" w14:textId="2EB1F80F">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ערך ברירת מחדל: </w:t>
            </w:r>
            <w:r w:rsidRPr="00650EB3" w:rsidR="00650EB3">
              <w:rPr>
                <w:rFonts w:hint="cs"/>
                <w:rtl/>
                <w:lang w:bidi="he-IL"/>
              </w:rPr>
              <w:t xml:space="preserve">0 </w:t>
            </w:r>
            <w:r w:rsidR="0024360B">
              <w:rPr>
                <w:rFonts w:hint="cs"/>
                <w:rtl/>
                <w:lang w:bidi="he-IL"/>
              </w:rPr>
              <w:t>(</w:t>
            </w:r>
            <w:r w:rsidRPr="009C064E">
              <w:rPr>
                <w:rFonts w:hint="cs"/>
                <w:rtl/>
                <w:lang w:bidi="he-IL"/>
              </w:rPr>
              <w:t>לא מסומן</w:t>
            </w:r>
            <w:r w:rsidR="0024360B">
              <w:rPr>
                <w:rFonts w:hint="cs"/>
                <w:rtl/>
                <w:lang w:bidi="he-IL"/>
              </w:rPr>
              <w:t>)</w:t>
            </w:r>
          </w:p>
          <w:p w:rsidR="008A4B95" w:rsidP="009C064E" w:rsidRDefault="008A4B95" w14:paraId="4BC16A9E" w14:textId="517AC4E1">
            <w:pPr>
              <w:bidi/>
              <w:cnfStyle w:val="000000000000" w:firstRow="0" w:lastRow="0" w:firstColumn="0" w:lastColumn="0" w:oddVBand="0" w:evenVBand="0" w:oddHBand="0" w:evenHBand="0" w:firstRowFirstColumn="0" w:firstRowLastColumn="0" w:lastRowFirstColumn="0" w:lastRowLastColumn="0"/>
              <w:rPr>
                <w:rtl/>
                <w:lang w:bidi="he-IL"/>
              </w:rPr>
            </w:pPr>
          </w:p>
        </w:tc>
      </w:tr>
      <w:tr w:rsidR="009C064E" w:rsidTr="004B77EF" w14:paraId="4339086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Pr="003E717F" w:rsidR="009C064E" w:rsidP="004B77EF" w:rsidRDefault="003E717F" w14:paraId="24756AC9" w14:textId="3D836EE6">
            <w:pPr>
              <w:bidi/>
              <w:rPr>
                <w:rFonts w:cs="Arial"/>
                <w:b w:val="0"/>
                <w:bCs w:val="0"/>
                <w:rtl/>
                <w:lang w:bidi="he-IL"/>
              </w:rPr>
            </w:pPr>
            <w:r w:rsidRPr="003E717F">
              <w:rPr>
                <w:rFonts w:hint="cs" w:cs="Arial"/>
                <w:b w:val="0"/>
                <w:bCs w:val="0"/>
                <w:rtl/>
                <w:lang w:bidi="he-IL"/>
              </w:rPr>
              <w:lastRenderedPageBreak/>
              <w:t>אישור והמשך</w:t>
            </w:r>
          </w:p>
          <w:p w:rsidR="003E717F" w:rsidP="003E717F" w:rsidRDefault="003E717F" w14:paraId="7EE5B6DD" w14:textId="77777777">
            <w:pPr>
              <w:bidi/>
              <w:rPr>
                <w:rFonts w:cs="Arial"/>
                <w:rtl/>
                <w:lang w:bidi="he-IL"/>
              </w:rPr>
            </w:pPr>
            <w:r w:rsidRPr="003E717F">
              <w:rPr>
                <w:rFonts w:cs="Arial"/>
                <w:noProof/>
                <w:rtl/>
                <w:lang w:bidi="he-IL"/>
              </w:rPr>
              <w:drawing>
                <wp:inline distT="0" distB="0" distL="0" distR="0" wp14:anchorId="1F13F331" wp14:editId="5B654EAE">
                  <wp:extent cx="876345" cy="311166"/>
                  <wp:effectExtent l="0" t="0" r="0" b="0"/>
                  <wp:docPr id="1020512367" name="Picture 102051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2367" name=""/>
                          <pic:cNvPicPr/>
                        </pic:nvPicPr>
                        <pic:blipFill>
                          <a:blip r:embed="rId148"/>
                          <a:stretch>
                            <a:fillRect/>
                          </a:stretch>
                        </pic:blipFill>
                        <pic:spPr>
                          <a:xfrm>
                            <a:off x="0" y="0"/>
                            <a:ext cx="876345" cy="311166"/>
                          </a:xfrm>
                          <a:prstGeom prst="rect">
                            <a:avLst/>
                          </a:prstGeom>
                        </pic:spPr>
                      </pic:pic>
                    </a:graphicData>
                  </a:graphic>
                </wp:inline>
              </w:drawing>
            </w:r>
          </w:p>
          <w:p w:rsidR="003E717F" w:rsidP="003E717F" w:rsidRDefault="003E717F" w14:paraId="72CC8EDF" w14:textId="7EE4801E">
            <w:pPr>
              <w:bidi/>
              <w:rPr>
                <w:rFonts w:cs="Arial"/>
                <w:b w:val="0"/>
                <w:bCs w:val="0"/>
                <w:rtl/>
                <w:lang w:bidi="he-IL"/>
              </w:rPr>
            </w:pPr>
          </w:p>
        </w:tc>
        <w:tc>
          <w:tcPr>
            <w:tcW w:w="1028" w:type="dxa"/>
          </w:tcPr>
          <w:p w:rsidR="009C064E" w:rsidP="004B77EF" w:rsidRDefault="003E717F" w14:paraId="2C9200B1" w14:textId="2AEC504A">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552" w:type="dxa"/>
          </w:tcPr>
          <w:p w:rsidRPr="00C0462E" w:rsidR="009C064E" w:rsidP="004B77EF" w:rsidRDefault="009C064E" w14:paraId="78314D8E" w14:textId="77777777">
            <w:pPr>
              <w:bidi/>
              <w:cnfStyle w:val="000000100000" w:firstRow="0" w:lastRow="0" w:firstColumn="0" w:lastColumn="0" w:oddVBand="0" w:evenVBand="0" w:oddHBand="1" w:evenHBand="0" w:firstRowFirstColumn="0" w:firstRowLastColumn="0" w:lastRowFirstColumn="0" w:lastRowLastColumn="0"/>
              <w:rPr>
                <w:highlight w:val="yellow"/>
                <w:rtl/>
                <w:lang w:bidi="he-IL"/>
              </w:rPr>
            </w:pPr>
          </w:p>
        </w:tc>
        <w:tc>
          <w:tcPr>
            <w:tcW w:w="3967" w:type="dxa"/>
          </w:tcPr>
          <w:p w:rsidR="003E717F" w:rsidP="003E717F" w:rsidRDefault="003E717F" w14:paraId="796873F6"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30617B">
              <w:rPr>
                <w:rFonts w:hint="cs"/>
                <w:b/>
                <w:bCs/>
                <w:rtl/>
                <w:lang w:bidi="he-IL"/>
              </w:rPr>
              <w:t>מצבים בהם מופיע</w:t>
            </w:r>
            <w:r>
              <w:rPr>
                <w:rFonts w:hint="cs"/>
                <w:rtl/>
                <w:lang w:bidi="he-IL"/>
              </w:rPr>
              <w:t>: תמיד</w:t>
            </w:r>
          </w:p>
          <w:p w:rsidR="003E717F" w:rsidP="003E717F" w:rsidRDefault="003E717F" w14:paraId="37359210" w14:textId="5F10FE7C">
            <w:pPr>
              <w:bidi/>
              <w:cnfStyle w:val="000000100000" w:firstRow="0" w:lastRow="0" w:firstColumn="0" w:lastColumn="0" w:oddVBand="0" w:evenVBand="0" w:oddHBand="1" w:evenHBand="0" w:firstRowFirstColumn="0" w:firstRowLastColumn="0" w:lastRowFirstColumn="0" w:lastRowLastColumn="0"/>
              <w:rPr>
                <w:rtl/>
                <w:lang w:bidi="he-IL"/>
              </w:rPr>
            </w:pPr>
            <w:r w:rsidRPr="00B42BFA">
              <w:rPr>
                <w:rFonts w:hint="cs"/>
                <w:b/>
                <w:bCs/>
                <w:rtl/>
                <w:lang w:bidi="he-IL"/>
              </w:rPr>
              <w:t>פעיל</w:t>
            </w:r>
            <w:r>
              <w:rPr>
                <w:rFonts w:hint="cs"/>
                <w:rtl/>
                <w:lang w:bidi="he-IL"/>
              </w:rPr>
              <w:t xml:space="preserve">: </w:t>
            </w:r>
            <w:r w:rsidR="00650EB3">
              <w:rPr>
                <w:rFonts w:hint="cs"/>
                <w:rtl/>
                <w:lang w:bidi="he-IL"/>
              </w:rPr>
              <w:t>כאשר ערכו של שדה "אישור קריאה" = 1 (מסומן)</w:t>
            </w:r>
          </w:p>
          <w:p w:rsidR="003E717F" w:rsidP="003E717F" w:rsidRDefault="003E717F" w14:paraId="1D3146A8"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F62F1C">
              <w:rPr>
                <w:rFonts w:hint="cs"/>
                <w:b/>
                <w:bCs/>
                <w:rtl/>
                <w:lang w:bidi="he-IL"/>
              </w:rPr>
              <w:t>פעולות</w:t>
            </w:r>
            <w:r>
              <w:rPr>
                <w:rFonts w:hint="cs"/>
                <w:b/>
                <w:bCs/>
                <w:rtl/>
                <w:lang w:bidi="he-IL"/>
              </w:rPr>
              <w:t>:</w:t>
            </w:r>
          </w:p>
          <w:p w:rsidR="0024360B" w:rsidP="0024360B" w:rsidRDefault="0024360B" w14:paraId="43AEC7ED" w14:textId="3A370B97">
            <w:pPr>
              <w:pStyle w:val="a3"/>
              <w:numPr>
                <w:ilvl w:val="0"/>
                <w:numId w:val="22"/>
              </w:numPr>
              <w:bidi/>
              <w:cnfStyle w:val="000000100000" w:firstRow="0" w:lastRow="0" w:firstColumn="0" w:lastColumn="0" w:oddVBand="0" w:evenVBand="0" w:oddHBand="1" w:evenHBand="0" w:firstRowFirstColumn="0" w:firstRowLastColumn="0" w:lastRowFirstColumn="0" w:lastRowLastColumn="0"/>
              <w:rPr>
                <w:lang w:bidi="he-IL"/>
              </w:rPr>
            </w:pPr>
            <w:r w:rsidRPr="0024360B">
              <w:rPr>
                <w:rFonts w:hint="cs"/>
                <w:rtl/>
                <w:lang w:bidi="he-IL"/>
              </w:rPr>
              <w:t>שמירת נתונים במערכת</w:t>
            </w:r>
          </w:p>
          <w:p w:rsidRPr="0024360B" w:rsidR="0018398E" w:rsidP="0018398E" w:rsidRDefault="00DE4748" w14:paraId="07359A45" w14:textId="455451A3">
            <w:pPr>
              <w:pStyle w:val="a3"/>
              <w:numPr>
                <w:ilvl w:val="0"/>
                <w:numId w:val="22"/>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בדיקה האם קיים מסמך נוסף עבורו נדרש אישור קריאה</w:t>
            </w:r>
            <w:r w:rsidR="001974FE">
              <w:rPr>
                <w:rFonts w:hint="cs"/>
                <w:rtl/>
                <w:lang w:bidi="he-IL"/>
              </w:rPr>
              <w:t xml:space="preserve"> וטרם אושר</w:t>
            </w:r>
          </w:p>
          <w:p w:rsidRPr="00AC10DE" w:rsidR="009C064E" w:rsidP="001974FE" w:rsidRDefault="001974FE" w14:paraId="5B7C8429" w14:textId="77777777">
            <w:pPr>
              <w:pStyle w:val="a3"/>
              <w:numPr>
                <w:ilvl w:val="1"/>
                <w:numId w:val="22"/>
              </w:numPr>
              <w:bidi/>
              <w:cnfStyle w:val="000000100000" w:firstRow="0" w:lastRow="0" w:firstColumn="0" w:lastColumn="0" w:oddVBand="0" w:evenVBand="0" w:oddHBand="1" w:evenHBand="0" w:firstRowFirstColumn="0" w:firstRowLastColumn="0" w:lastRowFirstColumn="0" w:lastRowLastColumn="0"/>
              <w:rPr>
                <w:b/>
                <w:bCs/>
                <w:lang w:bidi="he-IL"/>
              </w:rPr>
            </w:pPr>
            <w:r>
              <w:rPr>
                <w:rFonts w:hint="cs"/>
                <w:rtl/>
                <w:lang w:bidi="he-IL"/>
              </w:rPr>
              <w:t xml:space="preserve">אם קיים מסמך עבורו נדרש אישור קריאה </w:t>
            </w:r>
            <w:r w:rsidR="002A464A">
              <w:rPr>
                <w:rtl/>
                <w:lang w:bidi="he-IL"/>
              </w:rPr>
              <w:t>–</w:t>
            </w:r>
            <w:r>
              <w:rPr>
                <w:rFonts w:hint="cs"/>
                <w:rtl/>
                <w:lang w:bidi="he-IL"/>
              </w:rPr>
              <w:t xml:space="preserve"> </w:t>
            </w:r>
            <w:r w:rsidR="002A464A">
              <w:rPr>
                <w:rFonts w:hint="cs"/>
                <w:rtl/>
                <w:lang w:bidi="he-IL"/>
              </w:rPr>
              <w:t xml:space="preserve">ריענון תוכן המוצג בחלון, הצגת תוכן מסמך </w:t>
            </w:r>
            <w:r w:rsidR="00AC10DE">
              <w:rPr>
                <w:rFonts w:hint="cs"/>
                <w:rtl/>
                <w:lang w:bidi="he-IL"/>
              </w:rPr>
              <w:t>רלוונטי</w:t>
            </w:r>
          </w:p>
          <w:p w:rsidRPr="00AC10DE" w:rsidR="00AC10DE" w:rsidP="00AC10DE" w:rsidRDefault="00AC10DE" w14:paraId="167936D3" w14:textId="2D0FD826">
            <w:pPr>
              <w:pStyle w:val="a3"/>
              <w:numPr>
                <w:ilvl w:val="1"/>
                <w:numId w:val="22"/>
              </w:numPr>
              <w:bidi/>
              <w:cnfStyle w:val="000000100000" w:firstRow="0" w:lastRow="0" w:firstColumn="0" w:lastColumn="0" w:oddVBand="0" w:evenVBand="0" w:oddHBand="1" w:evenHBand="0" w:firstRowFirstColumn="0" w:firstRowLastColumn="0" w:lastRowFirstColumn="0" w:lastRowLastColumn="0"/>
              <w:rPr>
                <w:rtl/>
                <w:lang w:bidi="he-IL"/>
              </w:rPr>
            </w:pPr>
            <w:r w:rsidRPr="00AC10DE">
              <w:rPr>
                <w:rFonts w:hint="cs"/>
                <w:rtl/>
                <w:lang w:bidi="he-IL"/>
              </w:rPr>
              <w:t xml:space="preserve">אם לא קיים מסמך </w:t>
            </w:r>
            <w:r w:rsidRPr="00AC10DE">
              <w:rPr>
                <w:rtl/>
                <w:lang w:bidi="he-IL"/>
              </w:rPr>
              <w:t>–</w:t>
            </w:r>
            <w:r w:rsidRPr="00AC10DE">
              <w:rPr>
                <w:rFonts w:hint="cs"/>
                <w:rtl/>
                <w:lang w:bidi="he-IL"/>
              </w:rPr>
              <w:t xml:space="preserve"> סגירת חלון</w:t>
            </w:r>
            <w:r>
              <w:rPr>
                <w:rFonts w:hint="cs"/>
                <w:rtl/>
                <w:lang w:bidi="he-IL"/>
              </w:rPr>
              <w:t xml:space="preserve"> וחזרה למסך "אישור תנאים"</w:t>
            </w:r>
          </w:p>
        </w:tc>
      </w:tr>
    </w:tbl>
    <w:p w:rsidR="00BC09D6" w:rsidP="00BC09D6" w:rsidRDefault="00BC09D6" w14:paraId="240AF529" w14:textId="77777777">
      <w:pPr>
        <w:bidi/>
        <w:rPr>
          <w:rtl/>
          <w:lang w:bidi="he-IL"/>
        </w:rPr>
      </w:pPr>
    </w:p>
    <w:p w:rsidRPr="00562EEA" w:rsidR="00BC09D6" w:rsidP="00BC09D6" w:rsidRDefault="00BC09D6" w14:paraId="6CD4F3CB" w14:textId="77777777">
      <w:pPr>
        <w:bidi/>
        <w:rPr>
          <w:rtl/>
          <w:lang w:bidi="he-IL"/>
        </w:rPr>
      </w:pPr>
    </w:p>
    <w:p w:rsidR="00DA1046" w:rsidP="00562EEA" w:rsidRDefault="008D3740" w14:paraId="2A0BD0F1" w14:textId="78063D0F">
      <w:pPr>
        <w:pStyle w:val="2"/>
        <w:bidi/>
        <w:rPr>
          <w:rtl/>
          <w:lang w:bidi="he-IL"/>
        </w:rPr>
      </w:pPr>
      <w:bookmarkStart w:name="_Toc153118406" w:id="39"/>
      <w:r>
        <w:rPr>
          <w:rFonts w:hint="cs"/>
          <w:rtl/>
          <w:lang w:bidi="he-IL"/>
        </w:rPr>
        <w:t>אנשי</w:t>
      </w:r>
      <w:r w:rsidR="005758D6">
        <w:rPr>
          <w:rFonts w:hint="cs"/>
          <w:rtl/>
          <w:lang w:bidi="he-IL"/>
        </w:rPr>
        <w:t xml:space="preserve"> קשר</w:t>
      </w:r>
      <w:bookmarkEnd w:id="39"/>
    </w:p>
    <w:p w:rsidR="00926443" w:rsidP="00926443" w:rsidRDefault="00926443" w14:paraId="6EFD6B67" w14:textId="10F413B7">
      <w:pPr>
        <w:bidi/>
        <w:rPr>
          <w:rtl/>
          <w:lang w:bidi="he-IL"/>
        </w:rPr>
      </w:pPr>
      <w:r>
        <w:rPr>
          <w:rFonts w:hint="cs"/>
          <w:rtl/>
          <w:lang w:bidi="he-IL"/>
        </w:rPr>
        <w:t xml:space="preserve">המסך הינו מסך </w:t>
      </w:r>
      <w:r w:rsidR="00E360F8">
        <w:rPr>
          <w:rFonts w:hint="cs"/>
          <w:rtl/>
          <w:lang w:bidi="he-IL"/>
        </w:rPr>
        <w:t>שני</w:t>
      </w:r>
      <w:r>
        <w:rPr>
          <w:rFonts w:hint="cs"/>
          <w:rtl/>
          <w:lang w:bidi="he-IL"/>
        </w:rPr>
        <w:t xml:space="preserve"> בתהליך הגשת</w:t>
      </w:r>
      <w:r w:rsidR="002546C6">
        <w:rPr>
          <w:rFonts w:hint="cs"/>
          <w:rtl/>
          <w:lang w:bidi="he-IL"/>
        </w:rPr>
        <w:t xml:space="preserve"> הצעה כלכלית למכרז</w:t>
      </w:r>
      <w:r w:rsidR="00EA7B08">
        <w:rPr>
          <w:rFonts w:hint="cs"/>
          <w:rtl/>
          <w:lang w:bidi="he-IL"/>
        </w:rPr>
        <w:t xml:space="preserve"> </w:t>
      </w:r>
      <w:r w:rsidR="00EA7B08">
        <w:rPr>
          <w:rtl/>
          <w:lang w:bidi="he-IL"/>
        </w:rPr>
        <w:t>–</w:t>
      </w:r>
      <w:r w:rsidR="00EA7B08">
        <w:rPr>
          <w:rFonts w:hint="cs"/>
          <w:rtl/>
          <w:lang w:bidi="he-IL"/>
        </w:rPr>
        <w:t xml:space="preserve"> שלב </w:t>
      </w:r>
      <w:r w:rsidR="00E360F8">
        <w:rPr>
          <w:rFonts w:hint="cs"/>
          <w:rtl/>
          <w:lang w:bidi="he-IL"/>
        </w:rPr>
        <w:t>2</w:t>
      </w:r>
      <w:r w:rsidR="00EA7B08">
        <w:rPr>
          <w:rFonts w:hint="cs"/>
          <w:rtl/>
          <w:lang w:bidi="he-IL"/>
        </w:rPr>
        <w:t xml:space="preserve">. המסך </w:t>
      </w:r>
      <w:r>
        <w:rPr>
          <w:rFonts w:hint="cs"/>
          <w:rtl/>
          <w:lang w:bidi="he-IL"/>
        </w:rPr>
        <w:t xml:space="preserve">מאפשר </w:t>
      </w:r>
      <w:r w:rsidR="00EA7B08">
        <w:rPr>
          <w:rFonts w:hint="cs"/>
          <w:rtl/>
          <w:lang w:bidi="he-IL"/>
        </w:rPr>
        <w:t xml:space="preserve">לצפות </w:t>
      </w:r>
      <w:r w:rsidR="00E77932">
        <w:rPr>
          <w:rFonts w:hint="cs"/>
          <w:rtl/>
          <w:lang w:bidi="he-IL"/>
        </w:rPr>
        <w:t xml:space="preserve">בפרטי קשר של החברה </w:t>
      </w:r>
      <w:r w:rsidR="006A1548">
        <w:rPr>
          <w:rFonts w:hint="cs"/>
          <w:rtl/>
          <w:lang w:bidi="he-IL"/>
        </w:rPr>
        <w:t xml:space="preserve">ולנהל אנשי קשר </w:t>
      </w:r>
      <w:r w:rsidR="00471029">
        <w:rPr>
          <w:rFonts w:hint="cs"/>
          <w:rtl/>
          <w:lang w:bidi="he-IL"/>
        </w:rPr>
        <w:t>האחראים על הגשת ההצעה מטעם החברה</w:t>
      </w:r>
      <w:r w:rsidR="006A1548">
        <w:rPr>
          <w:rFonts w:hint="cs"/>
          <w:rtl/>
          <w:lang w:bidi="he-IL"/>
        </w:rPr>
        <w:t xml:space="preserve">. </w:t>
      </w:r>
      <w:r w:rsidR="00C56E80">
        <w:rPr>
          <w:rFonts w:hint="cs"/>
          <w:rtl/>
          <w:lang w:bidi="he-IL"/>
        </w:rPr>
        <w:t xml:space="preserve">לאחר הבחירה, יוצגו </w:t>
      </w:r>
      <w:r w:rsidR="00D112A8">
        <w:rPr>
          <w:rFonts w:hint="cs"/>
          <w:rtl/>
          <w:lang w:bidi="he-IL"/>
        </w:rPr>
        <w:t xml:space="preserve">פרטי </w:t>
      </w:r>
      <w:r w:rsidR="00EA7B08">
        <w:rPr>
          <w:rFonts w:hint="cs"/>
          <w:rtl/>
          <w:lang w:bidi="he-IL"/>
        </w:rPr>
        <w:t xml:space="preserve">אנשי </w:t>
      </w:r>
      <w:r w:rsidR="00810BBE">
        <w:rPr>
          <w:rFonts w:hint="cs"/>
          <w:rtl/>
          <w:lang w:bidi="he-IL"/>
        </w:rPr>
        <w:t>ה</w:t>
      </w:r>
      <w:r w:rsidR="00EA7B08">
        <w:rPr>
          <w:rFonts w:hint="cs"/>
          <w:rtl/>
          <w:lang w:bidi="he-IL"/>
        </w:rPr>
        <w:t>קשר</w:t>
      </w:r>
      <w:r w:rsidR="002015FD">
        <w:rPr>
          <w:rFonts w:hint="cs"/>
          <w:rtl/>
          <w:lang w:bidi="he-IL"/>
        </w:rPr>
        <w:t xml:space="preserve"> על גבי המסך</w:t>
      </w:r>
      <w:r>
        <w:rPr>
          <w:rFonts w:hint="cs"/>
          <w:rtl/>
          <w:lang w:bidi="he-IL"/>
        </w:rPr>
        <w:t>.</w:t>
      </w:r>
      <w:r w:rsidR="00DA6CBD">
        <w:rPr>
          <w:rFonts w:hint="cs"/>
          <w:rtl/>
          <w:lang w:bidi="he-IL"/>
        </w:rPr>
        <w:t xml:space="preserve"> </w:t>
      </w:r>
      <w:r w:rsidR="002015FD">
        <w:rPr>
          <w:rFonts w:hint="cs"/>
          <w:rtl/>
          <w:lang w:bidi="he-IL"/>
        </w:rPr>
        <w:t xml:space="preserve">עריכת פרטי קשר של החברה מתבצעת </w:t>
      </w:r>
      <w:r w:rsidR="00F93BEF">
        <w:rPr>
          <w:rFonts w:hint="cs"/>
          <w:rtl/>
          <w:lang w:bidi="he-IL"/>
        </w:rPr>
        <w:t xml:space="preserve">באתר הסחר בדף ייעודי. </w:t>
      </w:r>
      <w:r w:rsidR="00DA6CBD">
        <w:rPr>
          <w:rFonts w:hint="cs"/>
          <w:rtl/>
          <w:lang w:bidi="he-IL"/>
        </w:rPr>
        <w:t>עריכת פרטי הקשר</w:t>
      </w:r>
      <w:r w:rsidR="00F93BEF">
        <w:rPr>
          <w:rFonts w:hint="cs"/>
          <w:rtl/>
          <w:lang w:bidi="he-IL"/>
        </w:rPr>
        <w:t xml:space="preserve"> של נציגי החברה</w:t>
      </w:r>
      <w:r w:rsidR="00DA6CBD">
        <w:rPr>
          <w:rFonts w:hint="cs"/>
          <w:rtl/>
          <w:lang w:bidi="he-IL"/>
        </w:rPr>
        <w:t xml:space="preserve"> מתבצעת בפורטל הספקים באזור </w:t>
      </w:r>
      <w:r w:rsidR="00AD6499">
        <w:rPr>
          <w:rFonts w:hint="cs"/>
          <w:rtl/>
          <w:lang w:bidi="he-IL"/>
        </w:rPr>
        <w:t>ניהול הרשאות באזור האישי</w:t>
      </w:r>
      <w:r w:rsidR="00E360F8">
        <w:rPr>
          <w:rFonts w:hint="cs"/>
          <w:rtl/>
          <w:lang w:bidi="he-IL"/>
        </w:rPr>
        <w:t xml:space="preserve"> </w:t>
      </w:r>
      <w:r w:rsidR="00BA6532">
        <w:rPr>
          <w:rtl/>
          <w:lang w:bidi="he-IL"/>
        </w:rPr>
        <w:t>–</w:t>
      </w:r>
      <w:r w:rsidR="00E360F8">
        <w:rPr>
          <w:rFonts w:hint="cs"/>
          <w:rtl/>
          <w:lang w:bidi="he-IL"/>
        </w:rPr>
        <w:t xml:space="preserve"> </w:t>
      </w:r>
      <w:r w:rsidRPr="00572CBD" w:rsidR="00BA6532">
        <w:rPr>
          <w:rFonts w:hint="cs"/>
          <w:highlight w:val="cyan"/>
          <w:rtl/>
          <w:lang w:bidi="he-IL"/>
        </w:rPr>
        <w:t>בגרסה זו</w:t>
      </w:r>
      <w:r w:rsidRPr="00572CBD" w:rsidR="00DC20AB">
        <w:rPr>
          <w:rFonts w:hint="cs"/>
          <w:highlight w:val="cyan"/>
          <w:rtl/>
          <w:lang w:bidi="he-IL"/>
        </w:rPr>
        <w:t xml:space="preserve"> לא </w:t>
      </w:r>
      <w:r w:rsidR="00297168">
        <w:rPr>
          <w:rFonts w:hint="cs"/>
          <w:highlight w:val="cyan"/>
          <w:rtl/>
          <w:lang w:bidi="he-IL"/>
        </w:rPr>
        <w:t xml:space="preserve">יתאפשר עדכון </w:t>
      </w:r>
      <w:r w:rsidRPr="00572CBD" w:rsidR="00DC20AB">
        <w:rPr>
          <w:rFonts w:hint="cs"/>
          <w:highlight w:val="cyan"/>
          <w:rtl/>
          <w:lang w:bidi="he-IL"/>
        </w:rPr>
        <w:t>פרטי</w:t>
      </w:r>
      <w:r w:rsidRPr="00572CBD" w:rsidR="00D42A9F">
        <w:rPr>
          <w:rFonts w:hint="cs"/>
          <w:highlight w:val="cyan"/>
          <w:rtl/>
          <w:lang w:bidi="he-IL"/>
        </w:rPr>
        <w:t xml:space="preserve"> קשר של המשתמש ושל אנשי הקשר מטעם </w:t>
      </w:r>
      <w:r w:rsidRPr="00FB6A5C" w:rsidR="00D42A9F">
        <w:rPr>
          <w:rFonts w:hint="cs"/>
          <w:highlight w:val="cyan"/>
          <w:rtl/>
          <w:lang w:bidi="he-IL"/>
        </w:rPr>
        <w:t>החברה</w:t>
      </w:r>
      <w:r w:rsidRPr="00FB6A5C" w:rsidR="00FB6A5C">
        <w:rPr>
          <w:rFonts w:hint="cs"/>
          <w:highlight w:val="cyan"/>
          <w:rtl/>
          <w:lang w:bidi="he-IL"/>
        </w:rPr>
        <w:t xml:space="preserve"> </w:t>
      </w:r>
      <w:r w:rsidRPr="00FB6A5C" w:rsidR="00FB6A5C">
        <w:rPr>
          <w:highlight w:val="cyan"/>
          <w:rtl/>
          <w:lang w:bidi="he-IL"/>
        </w:rPr>
        <w:t>–</w:t>
      </w:r>
      <w:r w:rsidRPr="00FB6A5C" w:rsidR="00FB6A5C">
        <w:rPr>
          <w:rFonts w:hint="cs"/>
          <w:highlight w:val="cyan"/>
          <w:rtl/>
          <w:lang w:bidi="he-IL"/>
        </w:rPr>
        <w:t xml:space="preserve"> </w:t>
      </w:r>
      <w:r w:rsidRPr="00FB6A5C" w:rsidR="00FB6A5C">
        <w:rPr>
          <w:rFonts w:hint="cs"/>
          <w:b/>
          <w:bCs/>
          <w:highlight w:val="cyan"/>
          <w:rtl/>
          <w:lang w:bidi="he-IL"/>
        </w:rPr>
        <w:t>לא</w:t>
      </w:r>
      <w:r w:rsidRPr="00FB6A5C" w:rsidR="00FB6A5C">
        <w:rPr>
          <w:rFonts w:hint="cs"/>
          <w:highlight w:val="cyan"/>
          <w:rtl/>
          <w:lang w:bidi="he-IL"/>
        </w:rPr>
        <w:t xml:space="preserve"> תתבצע </w:t>
      </w:r>
      <w:r w:rsidRPr="00572CBD" w:rsidR="00FB6A5C">
        <w:rPr>
          <w:rFonts w:hint="cs"/>
          <w:highlight w:val="cyan"/>
          <w:rtl/>
          <w:lang w:bidi="he-IL"/>
        </w:rPr>
        <w:t>הפניה לפורטל הספק</w:t>
      </w:r>
      <w:r w:rsidR="00713646">
        <w:rPr>
          <w:rFonts w:hint="cs"/>
          <w:highlight w:val="cyan"/>
          <w:rtl/>
          <w:lang w:bidi="he-IL"/>
        </w:rPr>
        <w:t>ים</w:t>
      </w:r>
      <w:r w:rsidR="00572CBD">
        <w:rPr>
          <w:rFonts w:hint="cs"/>
          <w:rtl/>
          <w:lang w:bidi="he-IL"/>
        </w:rPr>
        <w:t>.</w:t>
      </w:r>
    </w:p>
    <w:p w:rsidR="00926443" w:rsidP="00926443" w:rsidRDefault="00926443" w14:paraId="4C36D7B0" w14:textId="5E3F0EEE">
      <w:pPr>
        <w:bidi/>
        <w:rPr>
          <w:rtl/>
          <w:lang w:bidi="he-IL"/>
        </w:rPr>
      </w:pPr>
      <w:r>
        <w:rPr>
          <w:rFonts w:hint="cs"/>
          <w:rtl/>
          <w:lang w:bidi="he-IL"/>
        </w:rPr>
        <w:t>כניסה</w:t>
      </w:r>
      <w:r w:rsidR="00B8489E">
        <w:rPr>
          <w:rFonts w:hint="cs"/>
          <w:rtl/>
          <w:lang w:bidi="he-IL"/>
        </w:rPr>
        <w:t xml:space="preserve"> למסך מתבצעת</w:t>
      </w:r>
      <w:r w:rsidR="00FE2546">
        <w:rPr>
          <w:rFonts w:hint="cs"/>
          <w:rtl/>
          <w:lang w:bidi="he-IL"/>
        </w:rPr>
        <w:t xml:space="preserve"> מתוך</w:t>
      </w:r>
      <w:r w:rsidR="00F85ADC">
        <w:rPr>
          <w:rFonts w:hint="cs"/>
          <w:rtl/>
          <w:lang w:bidi="he-IL"/>
        </w:rPr>
        <w:t>:</w:t>
      </w:r>
    </w:p>
    <w:p w:rsidR="006A3AE9" w:rsidP="006A3AE9" w:rsidRDefault="006A3AE9" w14:paraId="3C0E3301" w14:textId="1FAAC0F9">
      <w:pPr>
        <w:pStyle w:val="a3"/>
        <w:numPr>
          <w:ilvl w:val="0"/>
          <w:numId w:val="19"/>
        </w:numPr>
        <w:bidi/>
        <w:rPr>
          <w:lang w:bidi="he-IL"/>
        </w:rPr>
      </w:pPr>
      <w:r>
        <w:rPr>
          <w:rFonts w:hint="cs"/>
          <w:rtl/>
          <w:lang w:bidi="he-IL"/>
        </w:rPr>
        <w:t xml:space="preserve">מסך אישור תנאים </w:t>
      </w:r>
      <w:r>
        <w:rPr>
          <w:rtl/>
          <w:lang w:bidi="he-IL"/>
        </w:rPr>
        <w:t>–</w:t>
      </w:r>
      <w:r>
        <w:rPr>
          <w:rFonts w:hint="cs"/>
          <w:rtl/>
          <w:lang w:bidi="he-IL"/>
        </w:rPr>
        <w:t xml:space="preserve"> לאחר לחיצה על כפתור "המשך לאנשי קשר"</w:t>
      </w:r>
    </w:p>
    <w:p w:rsidR="00491244" w:rsidP="00491244" w:rsidRDefault="00491244" w14:paraId="51E7970B" w14:textId="47A8EBA1">
      <w:pPr>
        <w:pStyle w:val="a3"/>
        <w:numPr>
          <w:ilvl w:val="0"/>
          <w:numId w:val="19"/>
        </w:numPr>
        <w:bidi/>
        <w:rPr>
          <w:rtl/>
          <w:lang w:bidi="he-IL"/>
        </w:rPr>
      </w:pPr>
      <w:r>
        <w:rPr>
          <w:rFonts w:hint="cs"/>
          <w:rtl/>
          <w:lang w:bidi="he-IL"/>
        </w:rPr>
        <w:t xml:space="preserve">מסך סיכום ואישור </w:t>
      </w:r>
      <w:r>
        <w:rPr>
          <w:rtl/>
          <w:lang w:bidi="he-IL"/>
        </w:rPr>
        <w:t>–</w:t>
      </w:r>
      <w:r>
        <w:rPr>
          <w:rFonts w:hint="cs"/>
          <w:rtl/>
          <w:lang w:bidi="he-IL"/>
        </w:rPr>
        <w:t xml:space="preserve"> לאחר לחיצה על </w:t>
      </w:r>
      <w:proofErr w:type="spellStart"/>
      <w:r>
        <w:rPr>
          <w:rFonts w:hint="cs"/>
          <w:rtl/>
          <w:lang w:bidi="he-IL"/>
        </w:rPr>
        <w:t>אייקון+קישור</w:t>
      </w:r>
      <w:proofErr w:type="spellEnd"/>
      <w:r>
        <w:rPr>
          <w:rFonts w:hint="cs"/>
          <w:rtl/>
          <w:lang w:bidi="he-IL"/>
        </w:rPr>
        <w:t xml:space="preserve"> "עריכת </w:t>
      </w:r>
      <w:proofErr w:type="spellStart"/>
      <w:r>
        <w:rPr>
          <w:rFonts w:hint="cs"/>
          <w:rtl/>
          <w:lang w:bidi="he-IL"/>
        </w:rPr>
        <w:t>אשני</w:t>
      </w:r>
      <w:proofErr w:type="spellEnd"/>
      <w:r>
        <w:rPr>
          <w:rFonts w:hint="cs"/>
          <w:rtl/>
          <w:lang w:bidi="he-IL"/>
        </w:rPr>
        <w:t xml:space="preserve"> קשר" באזור של אנשי קשר</w:t>
      </w:r>
    </w:p>
    <w:p w:rsidR="006F5261" w:rsidP="00A07B65" w:rsidRDefault="00AA0F21" w14:paraId="422636C8" w14:textId="19EBB497">
      <w:pPr>
        <w:pStyle w:val="a3"/>
        <w:numPr>
          <w:ilvl w:val="0"/>
          <w:numId w:val="19"/>
        </w:numPr>
        <w:bidi/>
        <w:rPr>
          <w:rtl/>
          <w:lang w:bidi="he-IL"/>
        </w:rPr>
      </w:pPr>
      <w:r>
        <w:rPr>
          <w:rFonts w:hint="cs"/>
          <w:rtl/>
          <w:lang w:bidi="he-IL"/>
        </w:rPr>
        <w:t xml:space="preserve">סרגל ימני </w:t>
      </w:r>
      <w:r>
        <w:rPr>
          <w:rtl/>
          <w:lang w:bidi="he-IL"/>
        </w:rPr>
        <w:t>–</w:t>
      </w:r>
      <w:r>
        <w:rPr>
          <w:rFonts w:hint="cs"/>
          <w:rtl/>
          <w:lang w:bidi="he-IL"/>
        </w:rPr>
        <w:t xml:space="preserve"> </w:t>
      </w:r>
      <w:r w:rsidR="006F5261">
        <w:rPr>
          <w:rFonts w:hint="cs"/>
          <w:rtl/>
          <w:lang w:bidi="he-IL"/>
        </w:rPr>
        <w:t>לאחר</w:t>
      </w:r>
      <w:r>
        <w:rPr>
          <w:rFonts w:hint="cs"/>
          <w:rtl/>
          <w:lang w:bidi="he-IL"/>
        </w:rPr>
        <w:t xml:space="preserve"> </w:t>
      </w:r>
      <w:r w:rsidR="006F5261">
        <w:rPr>
          <w:rFonts w:hint="cs"/>
          <w:rtl/>
          <w:lang w:bidi="he-IL"/>
        </w:rPr>
        <w:t xml:space="preserve">לחיצה על </w:t>
      </w:r>
      <w:r w:rsidR="006967FD">
        <w:rPr>
          <w:rFonts w:hint="cs"/>
          <w:rtl/>
          <w:lang w:bidi="he-IL"/>
        </w:rPr>
        <w:t>כפתור "אנשי קשר"</w:t>
      </w:r>
    </w:p>
    <w:p w:rsidR="00E12C91" w:rsidP="0081660F" w:rsidRDefault="00CA6CE0" w14:paraId="70E3C133" w14:textId="4D8042E8">
      <w:pPr>
        <w:bidi/>
        <w:rPr>
          <w:noProof/>
          <w:rtl/>
        </w:rPr>
      </w:pPr>
      <w:r w:rsidRPr="00CA6CE0">
        <w:rPr>
          <w:noProof/>
        </w:rPr>
        <w:t xml:space="preserve"> </w:t>
      </w:r>
      <w:r w:rsidR="001E19F5">
        <w:rPr>
          <w:noProof/>
        </w:rPr>
        <w:drawing>
          <wp:inline distT="0" distB="0" distL="0" distR="0" wp14:anchorId="6787EE19" wp14:editId="4CFD786D">
            <wp:extent cx="5731510" cy="3253740"/>
            <wp:effectExtent l="0" t="0" r="2540" b="3810"/>
            <wp:docPr id="913563921" name="Picture 91356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3253740"/>
                    </a:xfrm>
                    <a:prstGeom prst="rect">
                      <a:avLst/>
                    </a:prstGeom>
                    <a:noFill/>
                    <a:ln>
                      <a:noFill/>
                    </a:ln>
                  </pic:spPr>
                </pic:pic>
              </a:graphicData>
            </a:graphic>
          </wp:inline>
        </w:drawing>
      </w:r>
    </w:p>
    <w:p w:rsidR="006062ED" w:rsidP="006062ED" w:rsidRDefault="00DD0970" w14:paraId="4FFC7404" w14:textId="71CC082F">
      <w:pPr>
        <w:bidi/>
        <w:rPr>
          <w:noProof/>
          <w:rtl/>
        </w:rPr>
      </w:pPr>
      <w:r>
        <w:rPr>
          <w:noProof/>
        </w:rPr>
        <w:lastRenderedPageBreak/>
        <w:drawing>
          <wp:inline distT="0" distB="0" distL="0" distR="0" wp14:anchorId="67CE62C4" wp14:editId="27826454">
            <wp:extent cx="5731510" cy="3725545"/>
            <wp:effectExtent l="0" t="0" r="2540" b="8255"/>
            <wp:docPr id="1059227888" name="Picture 10592278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27888" name="Picture 7" descr="A screenshot of a computer&#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3725545"/>
                    </a:xfrm>
                    <a:prstGeom prst="rect">
                      <a:avLst/>
                    </a:prstGeom>
                    <a:noFill/>
                    <a:ln>
                      <a:noFill/>
                    </a:ln>
                  </pic:spPr>
                </pic:pic>
              </a:graphicData>
            </a:graphic>
          </wp:inline>
        </w:drawing>
      </w:r>
    </w:p>
    <w:p w:rsidR="006334EE" w:rsidP="006334EE" w:rsidRDefault="00DD0970" w14:paraId="07F3CC48" w14:textId="43E0E468">
      <w:pPr>
        <w:bidi/>
        <w:rPr>
          <w:noProof/>
          <w:rtl/>
        </w:rPr>
      </w:pPr>
      <w:r>
        <w:rPr>
          <w:noProof/>
        </w:rPr>
        <w:drawing>
          <wp:inline distT="0" distB="0" distL="0" distR="0" wp14:anchorId="1928EE76" wp14:editId="1786C00D">
            <wp:extent cx="5731510" cy="3498850"/>
            <wp:effectExtent l="0" t="0" r="2540" b="6350"/>
            <wp:docPr id="187129852" name="Picture 18712985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9852" name="Picture 8" descr="A screenshot of a chat&#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1510" cy="3498850"/>
                    </a:xfrm>
                    <a:prstGeom prst="rect">
                      <a:avLst/>
                    </a:prstGeom>
                    <a:noFill/>
                    <a:ln>
                      <a:noFill/>
                    </a:ln>
                  </pic:spPr>
                </pic:pic>
              </a:graphicData>
            </a:graphic>
          </wp:inline>
        </w:drawing>
      </w:r>
    </w:p>
    <w:p w:rsidR="0081660F" w:rsidP="0081660F" w:rsidRDefault="0081660F" w14:paraId="0E6C64F3" w14:textId="77777777">
      <w:pPr>
        <w:bidi/>
        <w:rPr>
          <w:rtl/>
          <w:lang w:bidi="he-IL"/>
        </w:rPr>
      </w:pPr>
    </w:p>
    <w:tbl>
      <w:tblPr>
        <w:tblStyle w:val="4-5"/>
        <w:bidiVisual/>
        <w:tblW w:w="10763" w:type="dxa"/>
        <w:tblInd w:w="-831" w:type="dxa"/>
        <w:tblLook w:val="04A0" w:firstRow="1" w:lastRow="0" w:firstColumn="1" w:lastColumn="0" w:noHBand="0" w:noVBand="1"/>
      </w:tblPr>
      <w:tblGrid>
        <w:gridCol w:w="3216"/>
        <w:gridCol w:w="1029"/>
        <w:gridCol w:w="2552"/>
        <w:gridCol w:w="3966"/>
      </w:tblGrid>
      <w:tr w:rsidR="00894C5D" w:rsidTr="0059412E" w14:paraId="5364C02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513DDC" w:rsidRDefault="00513DDC" w14:paraId="04387606" w14:textId="77777777">
            <w:pPr>
              <w:bidi/>
              <w:rPr>
                <w:rtl/>
                <w:lang w:bidi="he-IL"/>
              </w:rPr>
            </w:pPr>
            <w:r>
              <w:rPr>
                <w:rFonts w:hint="cs"/>
                <w:rtl/>
                <w:lang w:bidi="he-IL"/>
              </w:rPr>
              <w:t>רכיב</w:t>
            </w:r>
          </w:p>
        </w:tc>
        <w:tc>
          <w:tcPr>
            <w:tcW w:w="1028" w:type="dxa"/>
          </w:tcPr>
          <w:p w:rsidR="00513DDC" w:rsidRDefault="00513DDC" w14:paraId="05147CE8"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סוג רכיב / שדה</w:t>
            </w:r>
          </w:p>
        </w:tc>
        <w:tc>
          <w:tcPr>
            <w:tcW w:w="2552" w:type="dxa"/>
          </w:tcPr>
          <w:p w:rsidR="00513DDC" w:rsidRDefault="00513DDC" w14:paraId="7E0870A6"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מקור נתונים</w:t>
            </w:r>
          </w:p>
        </w:tc>
        <w:tc>
          <w:tcPr>
            <w:tcW w:w="3967" w:type="dxa"/>
          </w:tcPr>
          <w:p w:rsidR="00513DDC" w:rsidRDefault="00513DDC" w14:paraId="24D67C21"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פונקציונאליות</w:t>
            </w:r>
          </w:p>
        </w:tc>
      </w:tr>
      <w:tr w:rsidRPr="00C317A3" w:rsidR="00894C5D" w:rsidTr="0059412E" w14:paraId="082EA65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513DDC" w:rsidRDefault="00513DDC" w14:paraId="5B2C5A8E" w14:textId="4038DED1">
            <w:pPr>
              <w:bidi/>
              <w:rPr>
                <w:rtl/>
                <w:lang w:bidi="he-IL"/>
              </w:rPr>
            </w:pPr>
            <w:r>
              <w:rPr>
                <w:rFonts w:hint="cs"/>
                <w:b w:val="0"/>
                <w:bCs w:val="0"/>
                <w:rtl/>
                <w:lang w:bidi="he-IL"/>
              </w:rPr>
              <w:t>אנשי קשר</w:t>
            </w:r>
          </w:p>
          <w:p w:rsidR="00513DDC" w:rsidRDefault="00A27011" w14:paraId="4F9AD0E0" w14:textId="2BFEE43F">
            <w:pPr>
              <w:bidi/>
              <w:rPr>
                <w:rtl/>
                <w:lang w:bidi="he-IL"/>
              </w:rPr>
            </w:pPr>
            <w:r w:rsidRPr="00A27011">
              <w:rPr>
                <w:rFonts w:cs="Arial"/>
                <w:noProof/>
                <w:rtl/>
                <w:lang w:bidi="he-IL"/>
              </w:rPr>
              <w:drawing>
                <wp:inline distT="0" distB="0" distL="0" distR="0" wp14:anchorId="6C86FFEE" wp14:editId="4513D153">
                  <wp:extent cx="692475" cy="171470"/>
                  <wp:effectExtent l="0" t="0" r="0" b="0"/>
                  <wp:docPr id="958371231" name="Picture 95837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71231" name=""/>
                          <pic:cNvPicPr/>
                        </pic:nvPicPr>
                        <pic:blipFill>
                          <a:blip r:embed="rId152"/>
                          <a:stretch>
                            <a:fillRect/>
                          </a:stretch>
                        </pic:blipFill>
                        <pic:spPr>
                          <a:xfrm>
                            <a:off x="0" y="0"/>
                            <a:ext cx="700687" cy="173503"/>
                          </a:xfrm>
                          <a:prstGeom prst="rect">
                            <a:avLst/>
                          </a:prstGeom>
                        </pic:spPr>
                      </pic:pic>
                    </a:graphicData>
                  </a:graphic>
                </wp:inline>
              </w:drawing>
            </w:r>
          </w:p>
          <w:p w:rsidRPr="00CF054F" w:rsidR="00513DDC" w:rsidRDefault="00513DDC" w14:paraId="014C12AC" w14:textId="77777777">
            <w:pPr>
              <w:bidi/>
              <w:rPr>
                <w:b w:val="0"/>
                <w:bCs w:val="0"/>
                <w:rtl/>
                <w:lang w:bidi="he-IL"/>
              </w:rPr>
            </w:pPr>
          </w:p>
        </w:tc>
        <w:tc>
          <w:tcPr>
            <w:tcW w:w="1028" w:type="dxa"/>
          </w:tcPr>
          <w:p w:rsidR="00513DDC" w:rsidRDefault="00513DDC" w14:paraId="5E74F62C" w14:textId="012035DE">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כותרת</w:t>
            </w:r>
            <w:r w:rsidR="00366CE8">
              <w:rPr>
                <w:rFonts w:hint="cs"/>
                <w:rtl/>
                <w:lang w:bidi="he-IL"/>
              </w:rPr>
              <w:t xml:space="preserve"> ראשית</w:t>
            </w:r>
          </w:p>
        </w:tc>
        <w:tc>
          <w:tcPr>
            <w:tcW w:w="2552" w:type="dxa"/>
          </w:tcPr>
          <w:p w:rsidR="00513DDC" w:rsidRDefault="00AF435B" w14:paraId="4814DDD6" w14:textId="27A6093B">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 קבוע</w:t>
            </w:r>
          </w:p>
        </w:tc>
        <w:tc>
          <w:tcPr>
            <w:tcW w:w="3967" w:type="dxa"/>
          </w:tcPr>
          <w:p w:rsidRPr="00C317A3" w:rsidR="00513DDC" w:rsidRDefault="00513DDC" w14:paraId="638F369A" w14:textId="1F471E8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טקסט</w:t>
            </w:r>
          </w:p>
        </w:tc>
      </w:tr>
      <w:tr w:rsidR="00894C5D" w:rsidTr="0059412E" w14:paraId="6FB9C1B8" w14:textId="77777777">
        <w:tc>
          <w:tcPr>
            <w:cnfStyle w:val="001000000000" w:firstRow="0" w:lastRow="0" w:firstColumn="1" w:lastColumn="0" w:oddVBand="0" w:evenVBand="0" w:oddHBand="0" w:evenHBand="0" w:firstRowFirstColumn="0" w:firstRowLastColumn="0" w:lastRowFirstColumn="0" w:lastRowLastColumn="0"/>
            <w:tcW w:w="3216" w:type="dxa"/>
          </w:tcPr>
          <w:p w:rsidR="00513DDC" w:rsidRDefault="00247635" w14:paraId="00AF01EA" w14:textId="65834052">
            <w:pPr>
              <w:bidi/>
              <w:rPr>
                <w:rFonts w:cs="Arial"/>
                <w:rtl/>
                <w:lang w:bidi="he-IL"/>
              </w:rPr>
            </w:pPr>
            <w:r>
              <w:rPr>
                <w:rFonts w:hint="cs" w:cs="Arial"/>
                <w:b w:val="0"/>
                <w:bCs w:val="0"/>
                <w:rtl/>
                <w:lang w:bidi="he-IL"/>
              </w:rPr>
              <w:lastRenderedPageBreak/>
              <w:t>פרטי קבלן מציע</w:t>
            </w:r>
          </w:p>
          <w:p w:rsidR="00513DDC" w:rsidRDefault="00106EEB" w14:paraId="54E91FFC" w14:textId="6F18148C">
            <w:pPr>
              <w:bidi/>
              <w:rPr>
                <w:rFonts w:cs="Arial"/>
                <w:rtl/>
                <w:lang w:bidi="he-IL"/>
              </w:rPr>
            </w:pPr>
            <w:r w:rsidRPr="00106EEB">
              <w:rPr>
                <w:rFonts w:cs="Arial"/>
                <w:noProof/>
                <w:rtl/>
                <w:lang w:bidi="he-IL"/>
              </w:rPr>
              <w:drawing>
                <wp:inline distT="0" distB="0" distL="0" distR="0" wp14:anchorId="09D93F11" wp14:editId="51E89D6F">
                  <wp:extent cx="933552" cy="205099"/>
                  <wp:effectExtent l="0" t="0" r="0" b="5080"/>
                  <wp:docPr id="1336396193" name="Picture 133639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96193" name=""/>
                          <pic:cNvPicPr/>
                        </pic:nvPicPr>
                        <pic:blipFill>
                          <a:blip r:embed="rId153"/>
                          <a:stretch>
                            <a:fillRect/>
                          </a:stretch>
                        </pic:blipFill>
                        <pic:spPr>
                          <a:xfrm>
                            <a:off x="0" y="0"/>
                            <a:ext cx="953134" cy="209401"/>
                          </a:xfrm>
                          <a:prstGeom prst="rect">
                            <a:avLst/>
                          </a:prstGeom>
                        </pic:spPr>
                      </pic:pic>
                    </a:graphicData>
                  </a:graphic>
                </wp:inline>
              </w:drawing>
            </w:r>
          </w:p>
          <w:p w:rsidRPr="00CF054F" w:rsidR="00513DDC" w:rsidRDefault="00513DDC" w14:paraId="0E7CE64F" w14:textId="77777777">
            <w:pPr>
              <w:bidi/>
              <w:rPr>
                <w:rFonts w:cs="Arial"/>
                <w:b w:val="0"/>
                <w:bCs w:val="0"/>
                <w:rtl/>
                <w:lang w:bidi="he-IL"/>
              </w:rPr>
            </w:pPr>
          </w:p>
        </w:tc>
        <w:tc>
          <w:tcPr>
            <w:tcW w:w="1028" w:type="dxa"/>
          </w:tcPr>
          <w:p w:rsidR="00513DDC" w:rsidRDefault="00247635" w14:paraId="689C28E2" w14:textId="28DFA374">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כותרת משנית</w:t>
            </w:r>
          </w:p>
        </w:tc>
        <w:tc>
          <w:tcPr>
            <w:tcW w:w="2552" w:type="dxa"/>
          </w:tcPr>
          <w:p w:rsidR="00513DDC" w:rsidRDefault="00AF435B" w14:paraId="3025FED3" w14:textId="27BCDF45">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 קבוע</w:t>
            </w:r>
          </w:p>
        </w:tc>
        <w:tc>
          <w:tcPr>
            <w:tcW w:w="3967" w:type="dxa"/>
          </w:tcPr>
          <w:p w:rsidR="00513DDC" w:rsidRDefault="00513DDC" w14:paraId="3CADB9B2"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טקסט</w:t>
            </w:r>
          </w:p>
        </w:tc>
      </w:tr>
      <w:tr w:rsidR="00894C5D" w:rsidTr="0059412E" w14:paraId="758984E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FC2B84" w:rsidRDefault="00FC2B84" w14:paraId="692660F3" w14:textId="77777777">
            <w:pPr>
              <w:bidi/>
              <w:rPr>
                <w:rFonts w:cs="Arial"/>
                <w:rtl/>
                <w:lang w:bidi="he-IL"/>
              </w:rPr>
            </w:pPr>
            <w:r>
              <w:rPr>
                <w:rFonts w:hint="cs" w:cs="Arial"/>
                <w:b w:val="0"/>
                <w:bCs w:val="0"/>
                <w:rtl/>
                <w:lang w:bidi="he-IL"/>
              </w:rPr>
              <w:t>פרטי קבלן</w:t>
            </w:r>
          </w:p>
          <w:p w:rsidR="00106EEB" w:rsidP="00106EEB" w:rsidRDefault="001565DE" w14:paraId="1DCC72DD" w14:textId="386AABA9">
            <w:pPr>
              <w:bidi/>
              <w:rPr>
                <w:rFonts w:cs="Arial"/>
                <w:b w:val="0"/>
                <w:bCs w:val="0"/>
                <w:rtl/>
                <w:lang w:bidi="he-IL"/>
              </w:rPr>
            </w:pPr>
            <w:r w:rsidRPr="001565DE">
              <w:rPr>
                <w:rFonts w:cs="Arial"/>
                <w:noProof/>
                <w:rtl/>
                <w:lang w:bidi="he-IL"/>
              </w:rPr>
              <w:drawing>
                <wp:inline distT="0" distB="0" distL="0" distR="0" wp14:anchorId="6F4842DD" wp14:editId="3F64D227">
                  <wp:extent cx="1423482" cy="153824"/>
                  <wp:effectExtent l="0" t="0" r="5715" b="0"/>
                  <wp:docPr id="317534883" name="Picture 317534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34883" name=""/>
                          <pic:cNvPicPr/>
                        </pic:nvPicPr>
                        <pic:blipFill>
                          <a:blip r:embed="rId154"/>
                          <a:stretch>
                            <a:fillRect/>
                          </a:stretch>
                        </pic:blipFill>
                        <pic:spPr>
                          <a:xfrm>
                            <a:off x="0" y="0"/>
                            <a:ext cx="1546961" cy="167167"/>
                          </a:xfrm>
                          <a:prstGeom prst="rect">
                            <a:avLst/>
                          </a:prstGeom>
                        </pic:spPr>
                      </pic:pic>
                    </a:graphicData>
                  </a:graphic>
                </wp:inline>
              </w:drawing>
            </w:r>
          </w:p>
        </w:tc>
        <w:tc>
          <w:tcPr>
            <w:tcW w:w="1028" w:type="dxa"/>
          </w:tcPr>
          <w:p w:rsidR="00FC2B84" w:rsidRDefault="00F741BD" w14:paraId="475F4414" w14:textId="5580EFA8">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טבלה</w:t>
            </w:r>
          </w:p>
        </w:tc>
        <w:tc>
          <w:tcPr>
            <w:tcW w:w="2552" w:type="dxa"/>
          </w:tcPr>
          <w:p w:rsidR="00FC2B84" w:rsidRDefault="00B027BA" w14:paraId="6DE9E521"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שירות</w:t>
            </w:r>
          </w:p>
          <w:p w:rsidR="00B027BA" w:rsidP="00A00A7A" w:rsidRDefault="00A00A7A" w14:paraId="011BC5F5" w14:textId="61DDC3B1">
            <w:pPr>
              <w:cnfStyle w:val="000000100000" w:firstRow="0" w:lastRow="0" w:firstColumn="0" w:lastColumn="0" w:oddVBand="0" w:evenVBand="0" w:oddHBand="1" w:evenHBand="0" w:firstRowFirstColumn="0" w:firstRowLastColumn="0" w:lastRowFirstColumn="0" w:lastRowLastColumn="0"/>
              <w:rPr>
                <w:lang w:bidi="he-IL"/>
              </w:rPr>
            </w:pPr>
            <w:proofErr w:type="spellStart"/>
            <w:r w:rsidRPr="00A00A7A">
              <w:rPr>
                <w:lang w:bidi="he-IL"/>
              </w:rPr>
              <w:t>Get</w:t>
            </w:r>
            <w:r w:rsidRPr="0089477B" w:rsidR="0089477B">
              <w:rPr>
                <w:lang w:bidi="he-IL"/>
              </w:rPr>
              <w:t>Vendor</w:t>
            </w:r>
            <w:proofErr w:type="spellEnd"/>
            <w:r>
              <w:rPr>
                <w:lang w:bidi="he-IL"/>
              </w:rPr>
              <w:t>.</w:t>
            </w:r>
            <w:r w:rsidR="00F2066B">
              <w:t xml:space="preserve"> </w:t>
            </w:r>
            <w:proofErr w:type="spellStart"/>
            <w:r w:rsidRPr="00F2066B" w:rsidR="00F2066B">
              <w:rPr>
                <w:lang w:bidi="he-IL"/>
              </w:rPr>
              <w:t>vendorDetails</w:t>
            </w:r>
            <w:proofErr w:type="spellEnd"/>
            <w:r w:rsidR="00F2066B">
              <w:rPr>
                <w:lang w:bidi="he-IL"/>
              </w:rPr>
              <w:t>.</w:t>
            </w:r>
            <w:r w:rsidR="00915FEA">
              <w:t xml:space="preserve"> </w:t>
            </w:r>
            <w:r w:rsidR="00915FEA">
              <w:rPr>
                <w:lang w:bidi="he-IL"/>
              </w:rPr>
              <w:t>n</w:t>
            </w:r>
            <w:r w:rsidRPr="00915FEA" w:rsidR="00915FEA">
              <w:rPr>
                <w:lang w:bidi="he-IL"/>
              </w:rPr>
              <w:t>ame</w:t>
            </w:r>
          </w:p>
          <w:p w:rsidR="00915FEA" w:rsidP="00A00A7A" w:rsidRDefault="00D36C8E" w14:paraId="3E96B7BF" w14:textId="3DAD4762">
            <w:pPr>
              <w:cnfStyle w:val="000000100000" w:firstRow="0" w:lastRow="0" w:firstColumn="0" w:lastColumn="0" w:oddVBand="0" w:evenVBand="0" w:oddHBand="1" w:evenHBand="0" w:firstRowFirstColumn="0" w:firstRowLastColumn="0" w:lastRowFirstColumn="0" w:lastRowLastColumn="0"/>
              <w:rPr>
                <w:lang w:bidi="he-IL"/>
              </w:rPr>
            </w:pPr>
            <w:proofErr w:type="spellStart"/>
            <w:r w:rsidRPr="00A00A7A">
              <w:rPr>
                <w:lang w:bidi="he-IL"/>
              </w:rPr>
              <w:t>Get</w:t>
            </w:r>
            <w:r w:rsidRPr="0089477B">
              <w:rPr>
                <w:lang w:bidi="he-IL"/>
              </w:rPr>
              <w:t>Vendor</w:t>
            </w:r>
            <w:proofErr w:type="spellEnd"/>
            <w:r>
              <w:rPr>
                <w:lang w:bidi="he-IL"/>
              </w:rPr>
              <w:t>.</w:t>
            </w:r>
            <w:r>
              <w:t xml:space="preserve"> </w:t>
            </w:r>
            <w:r>
              <w:rPr>
                <w:rStyle w:val="normaltextrun"/>
                <w:rFonts w:ascii="Calibri" w:hAnsi="Calibri" w:cs="Calibri"/>
                <w:color w:val="000000"/>
                <w:bdr w:val="none" w:color="auto" w:sz="0" w:space="0" w:frame="1"/>
              </w:rPr>
              <w:t>a</w:t>
            </w:r>
            <w:r w:rsidR="00BE7152">
              <w:rPr>
                <w:rStyle w:val="normaltextrun"/>
                <w:rFonts w:ascii="Calibri" w:hAnsi="Calibri" w:cs="Calibri"/>
                <w:color w:val="000000"/>
                <w:bdr w:val="none" w:color="auto" w:sz="0" w:space="0" w:frame="1"/>
              </w:rPr>
              <w:t>ddress.</w:t>
            </w:r>
            <w:r>
              <w:rPr>
                <w:rStyle w:val="normaltextrun"/>
                <w:rFonts w:ascii="Calibri" w:hAnsi="Calibri" w:cs="Calibri"/>
                <w:color w:val="000000"/>
                <w:bdr w:val="none" w:color="auto" w:sz="0" w:space="0" w:frame="1"/>
              </w:rPr>
              <w:t xml:space="preserve"> city</w:t>
            </w:r>
          </w:p>
          <w:p w:rsidR="007E2471" w:rsidP="00A00A7A" w:rsidRDefault="00D36C8E" w14:paraId="58CDC0FD" w14:textId="2E579F57">
            <w:pPr>
              <w:cnfStyle w:val="000000100000" w:firstRow="0" w:lastRow="0" w:firstColumn="0" w:lastColumn="0" w:oddVBand="0" w:evenVBand="0" w:oddHBand="1" w:evenHBand="0" w:firstRowFirstColumn="0" w:firstRowLastColumn="0" w:lastRowFirstColumn="0" w:lastRowLastColumn="0"/>
              <w:rPr>
                <w:lang w:bidi="he-IL"/>
              </w:rPr>
            </w:pPr>
            <w:proofErr w:type="spellStart"/>
            <w:r w:rsidRPr="00A00A7A">
              <w:rPr>
                <w:lang w:bidi="he-IL"/>
              </w:rPr>
              <w:t>Get</w:t>
            </w:r>
            <w:r w:rsidRPr="0089477B">
              <w:rPr>
                <w:lang w:bidi="he-IL"/>
              </w:rPr>
              <w:t>Vendor</w:t>
            </w:r>
            <w:proofErr w:type="spellEnd"/>
            <w:r>
              <w:rPr>
                <w:lang w:bidi="he-IL"/>
              </w:rPr>
              <w:t>.</w:t>
            </w:r>
            <w:r>
              <w:t xml:space="preserve"> </w:t>
            </w:r>
            <w:proofErr w:type="spellStart"/>
            <w:r w:rsidRPr="00F2066B">
              <w:rPr>
                <w:lang w:bidi="he-IL"/>
              </w:rPr>
              <w:t>vendorDetails</w:t>
            </w:r>
            <w:proofErr w:type="spellEnd"/>
            <w:r>
              <w:rPr>
                <w:lang w:bidi="he-IL"/>
              </w:rPr>
              <w:t>.</w:t>
            </w:r>
            <w:r>
              <w:t xml:space="preserve"> </w:t>
            </w:r>
            <w:proofErr w:type="spellStart"/>
            <w:r w:rsidRPr="007E2471" w:rsidR="007E2471">
              <w:rPr>
                <w:lang w:bidi="he-IL"/>
              </w:rPr>
              <w:t>privateCompanyId</w:t>
            </w:r>
            <w:proofErr w:type="spellEnd"/>
            <w:r w:rsidR="008C2222">
              <w:rPr>
                <w:lang w:bidi="he-IL"/>
              </w:rPr>
              <w:t xml:space="preserve"> </w:t>
            </w:r>
          </w:p>
          <w:p w:rsidR="00AC704E" w:rsidP="00A00A7A" w:rsidRDefault="007E0369" w14:paraId="46A4ADDF" w14:textId="77777777">
            <w:pPr>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color w:val="000000"/>
                <w:bdr w:val="none" w:color="auto" w:sz="0" w:space="0" w:frame="1"/>
                <w:rtl/>
              </w:rPr>
            </w:pPr>
            <w:proofErr w:type="spellStart"/>
            <w:r w:rsidRPr="00A00A7A">
              <w:rPr>
                <w:lang w:bidi="he-IL"/>
              </w:rPr>
              <w:t>Get</w:t>
            </w:r>
            <w:r w:rsidRPr="0089477B">
              <w:rPr>
                <w:lang w:bidi="he-IL"/>
              </w:rPr>
              <w:t>Vendor</w:t>
            </w:r>
            <w:proofErr w:type="spellEnd"/>
            <w:r>
              <w:rPr>
                <w:lang w:bidi="he-IL"/>
              </w:rPr>
              <w:t>.</w:t>
            </w:r>
            <w:r>
              <w:t xml:space="preserve"> </w:t>
            </w:r>
            <w:proofErr w:type="spellStart"/>
            <w:r>
              <w:rPr>
                <w:rStyle w:val="normaltextrun"/>
                <w:rFonts w:ascii="Calibri" w:hAnsi="Calibri" w:cs="Calibri"/>
                <w:color w:val="000000"/>
                <w:bdr w:val="none" w:color="auto" w:sz="0" w:space="0" w:frame="1"/>
              </w:rPr>
              <w:t>contactInformation</w:t>
            </w:r>
            <w:proofErr w:type="spellEnd"/>
            <w:r>
              <w:rPr>
                <w:rStyle w:val="normaltextrun"/>
                <w:rFonts w:ascii="Calibri" w:hAnsi="Calibri" w:cs="Calibri"/>
                <w:color w:val="000000"/>
                <w:bdr w:val="none" w:color="auto" w:sz="0" w:space="0" w:frame="1"/>
              </w:rPr>
              <w:t>.</w:t>
            </w:r>
            <w:r w:rsidR="00432BA7">
              <w:rPr>
                <w:rFonts w:ascii="Calibri" w:hAnsi="Calibri" w:cs="Calibri"/>
                <w:color w:val="000000"/>
                <w:bdr w:val="none" w:color="auto" w:sz="0" w:space="0" w:frame="1"/>
              </w:rPr>
              <w:t xml:space="preserve"> </w:t>
            </w:r>
            <w:proofErr w:type="spellStart"/>
            <w:r w:rsidR="00432BA7">
              <w:rPr>
                <w:rStyle w:val="normaltextrun"/>
                <w:rFonts w:ascii="Calibri" w:hAnsi="Calibri" w:cs="Calibri"/>
                <w:color w:val="000000"/>
                <w:bdr w:val="none" w:color="auto" w:sz="0" w:space="0" w:frame="1"/>
              </w:rPr>
              <w:t>mobilePhone</w:t>
            </w:r>
            <w:proofErr w:type="spellEnd"/>
            <w:r w:rsidR="00583FE8">
              <w:rPr>
                <w:rStyle w:val="normaltextrun"/>
                <w:rFonts w:ascii="Calibri" w:hAnsi="Calibri" w:cs="Calibri"/>
                <w:color w:val="000000"/>
                <w:bdr w:val="none" w:color="auto" w:sz="0" w:space="0" w:frame="1"/>
              </w:rPr>
              <w:t xml:space="preserve"> (</w:t>
            </w:r>
            <w:r w:rsidR="00583FE8">
              <w:rPr>
                <w:rStyle w:val="normaltextrun"/>
                <w:rFonts w:hint="cs" w:ascii="Calibri" w:hAnsi="Calibri" w:cs="Calibri"/>
                <w:color w:val="000000"/>
                <w:bdr w:val="none" w:color="auto" w:sz="0" w:space="0" w:frame="1"/>
                <w:rtl/>
                <w:lang w:bidi="he-IL"/>
              </w:rPr>
              <w:t>אם שדה ריק אז</w:t>
            </w:r>
            <w:r w:rsidR="00374E39">
              <w:t xml:space="preserve"> </w:t>
            </w:r>
            <w:proofErr w:type="spellStart"/>
            <w:proofErr w:type="gramStart"/>
            <w:r w:rsidRPr="00374E39" w:rsidR="00374E39">
              <w:rPr>
                <w:rStyle w:val="normaltextrun"/>
                <w:rFonts w:ascii="Calibri" w:hAnsi="Calibri" w:cs="Calibri"/>
                <w:color w:val="000000"/>
                <w:bdr w:val="none" w:color="auto" w:sz="0" w:space="0" w:frame="1"/>
                <w:lang w:bidi="he-IL"/>
              </w:rPr>
              <w:t>officePhone</w:t>
            </w:r>
            <w:proofErr w:type="spellEnd"/>
            <w:r w:rsidR="00583FE8">
              <w:rPr>
                <w:rStyle w:val="normaltextrun"/>
                <w:rFonts w:hint="cs" w:ascii="Calibri" w:hAnsi="Calibri" w:cs="Calibri"/>
                <w:color w:val="000000"/>
                <w:bdr w:val="none" w:color="auto" w:sz="0" w:space="0" w:frame="1"/>
                <w:rtl/>
                <w:lang w:bidi="he-IL"/>
              </w:rPr>
              <w:t xml:space="preserve"> </w:t>
            </w:r>
            <w:r w:rsidR="00583FE8">
              <w:rPr>
                <w:rStyle w:val="normaltextrun"/>
                <w:rFonts w:ascii="Calibri" w:hAnsi="Calibri" w:cs="Calibri"/>
                <w:color w:val="000000"/>
                <w:bdr w:val="none" w:color="auto" w:sz="0" w:space="0" w:frame="1"/>
              </w:rPr>
              <w:t>)</w:t>
            </w:r>
            <w:proofErr w:type="gramEnd"/>
          </w:p>
          <w:p w:rsidR="00374E39" w:rsidP="00A00A7A" w:rsidRDefault="00374E39" w14:paraId="67834FA9" w14:textId="508BD03A">
            <w:pPr>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color w:val="000000"/>
                <w:bdr w:val="none" w:color="auto" w:sz="0" w:space="0" w:frame="1"/>
                <w:rtl/>
              </w:rPr>
            </w:pPr>
            <w:proofErr w:type="spellStart"/>
            <w:r w:rsidRPr="00A00A7A">
              <w:rPr>
                <w:lang w:bidi="he-IL"/>
              </w:rPr>
              <w:t>Get</w:t>
            </w:r>
            <w:r w:rsidRPr="0089477B">
              <w:rPr>
                <w:lang w:bidi="he-IL"/>
              </w:rPr>
              <w:t>Vendor</w:t>
            </w:r>
            <w:proofErr w:type="spellEnd"/>
            <w:r>
              <w:rPr>
                <w:lang w:bidi="he-IL"/>
              </w:rPr>
              <w:t>.</w:t>
            </w:r>
            <w:r>
              <w:t xml:space="preserve"> </w:t>
            </w:r>
            <w:proofErr w:type="spellStart"/>
            <w:r>
              <w:rPr>
                <w:rStyle w:val="normaltextrun"/>
                <w:rFonts w:ascii="Calibri" w:hAnsi="Calibri" w:cs="Calibri"/>
                <w:color w:val="000000"/>
                <w:bdr w:val="none" w:color="auto" w:sz="0" w:space="0" w:frame="1"/>
              </w:rPr>
              <w:t>contactInformation</w:t>
            </w:r>
            <w:proofErr w:type="spellEnd"/>
            <w:r>
              <w:rPr>
                <w:rStyle w:val="normaltextrun"/>
                <w:rFonts w:ascii="Calibri" w:hAnsi="Calibri" w:cs="Calibri"/>
                <w:color w:val="000000"/>
                <w:bdr w:val="none" w:color="auto" w:sz="0" w:space="0" w:frame="1"/>
              </w:rPr>
              <w:t>.</w:t>
            </w:r>
            <w:r w:rsidR="009D7F59">
              <w:t xml:space="preserve"> </w:t>
            </w:r>
            <w:r w:rsidRPr="009D7F59" w:rsidR="009D7F59">
              <w:rPr>
                <w:rStyle w:val="normaltextrun"/>
                <w:rFonts w:ascii="Calibri" w:hAnsi="Calibri" w:cs="Calibri"/>
                <w:color w:val="000000"/>
                <w:bdr w:val="none" w:color="auto" w:sz="0" w:space="0" w:frame="1"/>
              </w:rPr>
              <w:t>Email</w:t>
            </w:r>
          </w:p>
          <w:p w:rsidR="009D7F59" w:rsidP="00A00A7A" w:rsidRDefault="009D7F59" w14:paraId="2CC38B28" w14:textId="59053A71">
            <w:pPr>
              <w:cnfStyle w:val="000000100000" w:firstRow="0" w:lastRow="0" w:firstColumn="0" w:lastColumn="0" w:oddVBand="0" w:evenVBand="0" w:oddHBand="1" w:evenHBand="0" w:firstRowFirstColumn="0" w:firstRowLastColumn="0" w:lastRowFirstColumn="0" w:lastRowLastColumn="0"/>
              <w:rPr>
                <w:lang w:bidi="he-IL"/>
              </w:rPr>
            </w:pPr>
          </w:p>
        </w:tc>
        <w:tc>
          <w:tcPr>
            <w:tcW w:w="3967" w:type="dxa"/>
          </w:tcPr>
          <w:p w:rsidR="00FC2B84" w:rsidRDefault="00F741BD" w14:paraId="2230F6CE"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שדות להצגה:</w:t>
            </w:r>
          </w:p>
          <w:p w:rsidR="00F741BD" w:rsidP="00A07B65" w:rsidRDefault="00D81190" w14:paraId="012F5D43" w14:textId="77777777">
            <w:pPr>
              <w:pStyle w:val="a3"/>
              <w:numPr>
                <w:ilvl w:val="0"/>
                <w:numId w:val="22"/>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שם הספק</w:t>
            </w:r>
          </w:p>
          <w:p w:rsidR="00D81190" w:rsidP="00A07B65" w:rsidRDefault="00D81190" w14:paraId="1E9BE343" w14:textId="77777777">
            <w:pPr>
              <w:pStyle w:val="a3"/>
              <w:numPr>
                <w:ilvl w:val="0"/>
                <w:numId w:val="20"/>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מיקום</w:t>
            </w:r>
          </w:p>
          <w:p w:rsidR="00D81190" w:rsidP="00A07B65" w:rsidRDefault="00D81190" w14:paraId="022F7C0C" w14:textId="77777777">
            <w:pPr>
              <w:pStyle w:val="a3"/>
              <w:numPr>
                <w:ilvl w:val="0"/>
                <w:numId w:val="20"/>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מספר ספק</w:t>
            </w:r>
          </w:p>
          <w:p w:rsidR="00D81190" w:rsidP="00A07B65" w:rsidRDefault="00D81190" w14:paraId="73B06D2F" w14:textId="77777777">
            <w:pPr>
              <w:pStyle w:val="a3"/>
              <w:numPr>
                <w:ilvl w:val="0"/>
                <w:numId w:val="20"/>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טלפון</w:t>
            </w:r>
          </w:p>
          <w:p w:rsidR="00D81190" w:rsidP="00A07B65" w:rsidRDefault="00D81190" w14:paraId="64BE59D7" w14:textId="65B95917">
            <w:pPr>
              <w:pStyle w:val="a3"/>
              <w:numPr>
                <w:ilvl w:val="0"/>
                <w:numId w:val="20"/>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דוא"ל</w:t>
            </w:r>
          </w:p>
        </w:tc>
      </w:tr>
      <w:tr w:rsidR="00894C5D" w:rsidTr="0059412E" w14:paraId="4239B3A5" w14:textId="77777777">
        <w:tc>
          <w:tcPr>
            <w:cnfStyle w:val="001000000000" w:firstRow="0" w:lastRow="0" w:firstColumn="1" w:lastColumn="0" w:oddVBand="0" w:evenVBand="0" w:oddHBand="0" w:evenHBand="0" w:firstRowFirstColumn="0" w:firstRowLastColumn="0" w:lastRowFirstColumn="0" w:lastRowLastColumn="0"/>
            <w:tcW w:w="3216" w:type="dxa"/>
          </w:tcPr>
          <w:p w:rsidR="00127028" w:rsidP="00127028" w:rsidRDefault="00127028" w14:paraId="19E13120" w14:textId="77777777">
            <w:pPr>
              <w:bidi/>
              <w:rPr>
                <w:rFonts w:cs="Arial"/>
                <w:b w:val="0"/>
                <w:bCs w:val="0"/>
                <w:rtl/>
                <w:lang w:bidi="he-IL"/>
              </w:rPr>
            </w:pPr>
            <w:r>
              <w:rPr>
                <w:rFonts w:hint="cs" w:cs="Arial"/>
                <w:b w:val="0"/>
                <w:bCs w:val="0"/>
                <w:rtl/>
                <w:lang w:bidi="he-IL"/>
              </w:rPr>
              <w:t>פרטי נציג/ה מטעם המציע</w:t>
            </w:r>
          </w:p>
          <w:p w:rsidR="001565DE" w:rsidP="001565DE" w:rsidRDefault="00A02EDC" w14:paraId="5FB9DCD2" w14:textId="77777777">
            <w:pPr>
              <w:bidi/>
              <w:rPr>
                <w:rFonts w:cs="Arial"/>
                <w:rtl/>
                <w:lang w:bidi="he-IL"/>
              </w:rPr>
            </w:pPr>
            <w:r w:rsidRPr="00A02EDC">
              <w:rPr>
                <w:rFonts w:cs="Arial"/>
                <w:noProof/>
                <w:rtl/>
                <w:lang w:bidi="he-IL"/>
              </w:rPr>
              <w:drawing>
                <wp:inline distT="0" distB="0" distL="0" distR="0" wp14:anchorId="05F35B33" wp14:editId="5E205230">
                  <wp:extent cx="1277594" cy="196553"/>
                  <wp:effectExtent l="0" t="0" r="0" b="0"/>
                  <wp:docPr id="1635009584" name="Picture 163500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09584" name=""/>
                          <pic:cNvPicPr/>
                        </pic:nvPicPr>
                        <pic:blipFill>
                          <a:blip r:embed="rId155"/>
                          <a:stretch>
                            <a:fillRect/>
                          </a:stretch>
                        </pic:blipFill>
                        <pic:spPr>
                          <a:xfrm>
                            <a:off x="0" y="0"/>
                            <a:ext cx="1333017" cy="205080"/>
                          </a:xfrm>
                          <a:prstGeom prst="rect">
                            <a:avLst/>
                          </a:prstGeom>
                        </pic:spPr>
                      </pic:pic>
                    </a:graphicData>
                  </a:graphic>
                </wp:inline>
              </w:drawing>
            </w:r>
          </w:p>
          <w:p w:rsidR="00A02EDC" w:rsidP="00A02EDC" w:rsidRDefault="00A02EDC" w14:paraId="6CDBF1DC" w14:textId="7B2CEFAB">
            <w:pPr>
              <w:bidi/>
              <w:rPr>
                <w:rFonts w:cs="Arial"/>
                <w:b w:val="0"/>
                <w:bCs w:val="0"/>
                <w:rtl/>
                <w:lang w:bidi="he-IL"/>
              </w:rPr>
            </w:pPr>
          </w:p>
        </w:tc>
        <w:tc>
          <w:tcPr>
            <w:tcW w:w="1028" w:type="dxa"/>
          </w:tcPr>
          <w:p w:rsidR="00127028" w:rsidP="00127028" w:rsidRDefault="00127028" w14:paraId="4CDA7743" w14:textId="2A273AAB">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כותרת משנית</w:t>
            </w:r>
          </w:p>
        </w:tc>
        <w:tc>
          <w:tcPr>
            <w:tcW w:w="2552" w:type="dxa"/>
          </w:tcPr>
          <w:p w:rsidRPr="00F741BD" w:rsidR="00127028" w:rsidP="00127028" w:rsidRDefault="00AF435B" w14:paraId="741E265E" w14:textId="13CE34CF">
            <w:pPr>
              <w:bidi/>
              <w:cnfStyle w:val="000000000000" w:firstRow="0" w:lastRow="0" w:firstColumn="0" w:lastColumn="0" w:oddVBand="0" w:evenVBand="0" w:oddHBand="0" w:evenHBand="0" w:firstRowFirstColumn="0" w:firstRowLastColumn="0" w:lastRowFirstColumn="0" w:lastRowLastColumn="0"/>
              <w:rPr>
                <w:highlight w:val="yellow"/>
                <w:rtl/>
                <w:lang w:bidi="he-IL"/>
              </w:rPr>
            </w:pPr>
            <w:r>
              <w:rPr>
                <w:rFonts w:hint="cs"/>
                <w:rtl/>
                <w:lang w:bidi="he-IL"/>
              </w:rPr>
              <w:t>טקסט קבוע</w:t>
            </w:r>
          </w:p>
        </w:tc>
        <w:tc>
          <w:tcPr>
            <w:tcW w:w="3967" w:type="dxa"/>
          </w:tcPr>
          <w:p w:rsidR="00127028" w:rsidP="00127028" w:rsidRDefault="00127028" w14:paraId="43B2ECF8" w14:textId="3E0270FD">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טקסט</w:t>
            </w:r>
          </w:p>
        </w:tc>
      </w:tr>
      <w:tr w:rsidR="00894C5D" w:rsidTr="0059412E" w14:paraId="3A5B576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59412E" w:rsidP="0059412E" w:rsidRDefault="0059412E" w14:paraId="60CA2AA4" w14:textId="77777777">
            <w:pPr>
              <w:bidi/>
              <w:rPr>
                <w:rFonts w:cs="Arial"/>
                <w:rtl/>
                <w:lang w:bidi="he-IL"/>
              </w:rPr>
            </w:pPr>
            <w:r>
              <w:rPr>
                <w:rFonts w:hint="cs" w:cs="Arial"/>
                <w:b w:val="0"/>
                <w:bCs w:val="0"/>
                <w:rtl/>
                <w:lang w:bidi="he-IL"/>
              </w:rPr>
              <w:t>פרטי נציג/ה</w:t>
            </w:r>
          </w:p>
          <w:p w:rsidR="00894C5D" w:rsidP="00894C5D" w:rsidRDefault="00170C45" w14:paraId="27755FC5" w14:textId="0D4FAF9B">
            <w:pPr>
              <w:bidi/>
              <w:rPr>
                <w:rFonts w:cs="Arial"/>
                <w:b w:val="0"/>
                <w:bCs w:val="0"/>
                <w:rtl/>
                <w:lang w:bidi="he-IL"/>
              </w:rPr>
            </w:pPr>
            <w:r w:rsidRPr="00170C45">
              <w:rPr>
                <w:rFonts w:cs="Arial"/>
                <w:noProof/>
                <w:rtl/>
                <w:lang w:bidi="he-IL"/>
              </w:rPr>
              <w:drawing>
                <wp:inline distT="0" distB="0" distL="0" distR="0" wp14:anchorId="451079AB" wp14:editId="52D0675D">
                  <wp:extent cx="1536700" cy="228428"/>
                  <wp:effectExtent l="0" t="0" r="6350" b="635"/>
                  <wp:docPr id="1630453566" name="Picture 163045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53566" name=""/>
                          <pic:cNvPicPr/>
                        </pic:nvPicPr>
                        <pic:blipFill>
                          <a:blip r:embed="rId156"/>
                          <a:stretch>
                            <a:fillRect/>
                          </a:stretch>
                        </pic:blipFill>
                        <pic:spPr>
                          <a:xfrm>
                            <a:off x="0" y="0"/>
                            <a:ext cx="1576613" cy="234361"/>
                          </a:xfrm>
                          <a:prstGeom prst="rect">
                            <a:avLst/>
                          </a:prstGeom>
                        </pic:spPr>
                      </pic:pic>
                    </a:graphicData>
                  </a:graphic>
                </wp:inline>
              </w:drawing>
            </w:r>
          </w:p>
        </w:tc>
        <w:tc>
          <w:tcPr>
            <w:tcW w:w="1028" w:type="dxa"/>
          </w:tcPr>
          <w:p w:rsidR="0059412E" w:rsidP="0059412E" w:rsidRDefault="0059412E" w14:paraId="5CE7D092" w14:textId="2899FFC1">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טבלה</w:t>
            </w:r>
          </w:p>
        </w:tc>
        <w:tc>
          <w:tcPr>
            <w:tcW w:w="2552" w:type="dxa"/>
          </w:tcPr>
          <w:p w:rsidR="00C210FC" w:rsidP="00C210FC" w:rsidRDefault="00C210FC" w14:paraId="5D2CF92B"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שירות</w:t>
            </w:r>
          </w:p>
          <w:p w:rsidR="0059412E" w:rsidP="008C5A8C" w:rsidRDefault="008C5A8C" w14:paraId="3625130F" w14:textId="77777777">
            <w:pPr>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color w:val="000000"/>
                <w:bdr w:val="none" w:color="auto" w:sz="0" w:space="0" w:frame="1"/>
              </w:rPr>
            </w:pPr>
            <w:proofErr w:type="spellStart"/>
            <w:r w:rsidRPr="00A00A7A">
              <w:rPr>
                <w:lang w:bidi="he-IL"/>
              </w:rPr>
              <w:t>Get</w:t>
            </w:r>
            <w:r w:rsidRPr="0089477B">
              <w:rPr>
                <w:lang w:bidi="he-IL"/>
              </w:rPr>
              <w:t>Vendor</w:t>
            </w:r>
            <w:proofErr w:type="spellEnd"/>
            <w:r>
              <w:rPr>
                <w:lang w:bidi="he-IL"/>
              </w:rPr>
              <w:t>.</w:t>
            </w:r>
            <w:r>
              <w:t xml:space="preserve"> </w:t>
            </w:r>
            <w:r>
              <w:rPr>
                <w:rStyle w:val="normaltextrun"/>
                <w:rFonts w:ascii="Calibri" w:hAnsi="Calibri" w:cs="Calibri"/>
                <w:color w:val="000000"/>
                <w:bdr w:val="none" w:color="auto" w:sz="0" w:space="0" w:frame="1"/>
              </w:rPr>
              <w:t xml:space="preserve">contacts. </w:t>
            </w:r>
            <w:proofErr w:type="spellStart"/>
            <w:r w:rsidR="004E323D">
              <w:rPr>
                <w:rStyle w:val="normaltextrun"/>
                <w:rFonts w:ascii="Calibri" w:hAnsi="Calibri" w:cs="Calibri"/>
                <w:color w:val="000000"/>
                <w:bdr w:val="none" w:color="auto" w:sz="0" w:space="0" w:frame="1"/>
              </w:rPr>
              <w:t>firstName</w:t>
            </w:r>
            <w:proofErr w:type="spellEnd"/>
            <w:r w:rsidR="004E323D">
              <w:rPr>
                <w:rStyle w:val="normaltextrun"/>
                <w:rFonts w:ascii="Calibri" w:hAnsi="Calibri" w:cs="Calibri"/>
                <w:color w:val="000000"/>
                <w:bdr w:val="none" w:color="auto" w:sz="0" w:space="0" w:frame="1"/>
              </w:rPr>
              <w:t>+</w:t>
            </w:r>
            <w:r w:rsidR="004E323D">
              <w:t xml:space="preserve"> </w:t>
            </w:r>
            <w:proofErr w:type="spellStart"/>
            <w:r w:rsidRPr="004E323D" w:rsidR="004E323D">
              <w:rPr>
                <w:rStyle w:val="normaltextrun"/>
                <w:rFonts w:ascii="Calibri" w:hAnsi="Calibri" w:cs="Calibri"/>
                <w:color w:val="000000"/>
                <w:bdr w:val="none" w:color="auto" w:sz="0" w:space="0" w:frame="1"/>
              </w:rPr>
              <w:t>lastName</w:t>
            </w:r>
            <w:proofErr w:type="spellEnd"/>
          </w:p>
          <w:p w:rsidR="004E323D" w:rsidP="008C5A8C" w:rsidRDefault="004E323D" w14:paraId="3324CA05" w14:textId="21A82F5D">
            <w:pPr>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color w:val="000000"/>
                <w:bdr w:val="none" w:color="auto" w:sz="0" w:space="0" w:frame="1"/>
              </w:rPr>
            </w:pPr>
            <w:proofErr w:type="spellStart"/>
            <w:r w:rsidRPr="00A00A7A">
              <w:rPr>
                <w:lang w:bidi="he-IL"/>
              </w:rPr>
              <w:t>Get</w:t>
            </w:r>
            <w:r w:rsidRPr="0089477B">
              <w:rPr>
                <w:lang w:bidi="he-IL"/>
              </w:rPr>
              <w:t>Vendor</w:t>
            </w:r>
            <w:proofErr w:type="spellEnd"/>
            <w:r>
              <w:rPr>
                <w:lang w:bidi="he-IL"/>
              </w:rPr>
              <w:t>.</w:t>
            </w:r>
            <w:r>
              <w:t xml:space="preserve"> </w:t>
            </w:r>
            <w:r>
              <w:rPr>
                <w:rStyle w:val="normaltextrun"/>
                <w:rFonts w:ascii="Calibri" w:hAnsi="Calibri" w:cs="Calibri"/>
                <w:color w:val="000000"/>
                <w:bdr w:val="none" w:color="auto" w:sz="0" w:space="0" w:frame="1"/>
              </w:rPr>
              <w:t>contacts.</w:t>
            </w:r>
            <w:r w:rsidR="00EF52EA">
              <w:t xml:space="preserve"> </w:t>
            </w:r>
            <w:proofErr w:type="spellStart"/>
            <w:r w:rsidRPr="00EF52EA" w:rsidR="00EF52EA">
              <w:rPr>
                <w:rStyle w:val="normaltextrun"/>
                <w:rFonts w:ascii="Calibri" w:hAnsi="Calibri" w:cs="Calibri"/>
                <w:color w:val="000000"/>
                <w:bdr w:val="none" w:color="auto" w:sz="0" w:space="0" w:frame="1"/>
              </w:rPr>
              <w:t>mobilePhone</w:t>
            </w:r>
            <w:proofErr w:type="spellEnd"/>
          </w:p>
          <w:p w:rsidRPr="00F741BD" w:rsidR="004E323D" w:rsidP="008C5A8C" w:rsidRDefault="004E323D" w14:paraId="4439603C" w14:textId="4C754479">
            <w:pPr>
              <w:cnfStyle w:val="000000100000" w:firstRow="0" w:lastRow="0" w:firstColumn="0" w:lastColumn="0" w:oddVBand="0" w:evenVBand="0" w:oddHBand="1" w:evenHBand="0" w:firstRowFirstColumn="0" w:firstRowLastColumn="0" w:lastRowFirstColumn="0" w:lastRowLastColumn="0"/>
              <w:rPr>
                <w:highlight w:val="yellow"/>
                <w:rtl/>
                <w:lang w:bidi="he-IL"/>
              </w:rPr>
            </w:pPr>
            <w:proofErr w:type="spellStart"/>
            <w:r w:rsidRPr="00A00A7A">
              <w:rPr>
                <w:lang w:bidi="he-IL"/>
              </w:rPr>
              <w:t>Get</w:t>
            </w:r>
            <w:r w:rsidRPr="0089477B">
              <w:rPr>
                <w:lang w:bidi="he-IL"/>
              </w:rPr>
              <w:t>Vendor</w:t>
            </w:r>
            <w:proofErr w:type="spellEnd"/>
            <w:r>
              <w:rPr>
                <w:lang w:bidi="he-IL"/>
              </w:rPr>
              <w:t>.</w:t>
            </w:r>
            <w:r>
              <w:t xml:space="preserve"> </w:t>
            </w:r>
            <w:r>
              <w:rPr>
                <w:rStyle w:val="normaltextrun"/>
                <w:rFonts w:ascii="Calibri" w:hAnsi="Calibri" w:cs="Calibri"/>
                <w:color w:val="000000"/>
                <w:bdr w:val="none" w:color="auto" w:sz="0" w:space="0" w:frame="1"/>
              </w:rPr>
              <w:t>contacts.</w:t>
            </w:r>
            <w:r w:rsidR="00EF52EA">
              <w:t xml:space="preserve"> </w:t>
            </w:r>
            <w:r w:rsidRPr="00EF52EA" w:rsidR="00EF52EA">
              <w:rPr>
                <w:rStyle w:val="normaltextrun"/>
                <w:rFonts w:ascii="Calibri" w:hAnsi="Calibri" w:cs="Calibri"/>
                <w:color w:val="000000"/>
                <w:bdr w:val="none" w:color="auto" w:sz="0" w:space="0" w:frame="1"/>
              </w:rPr>
              <w:t>email</w:t>
            </w:r>
          </w:p>
        </w:tc>
        <w:tc>
          <w:tcPr>
            <w:tcW w:w="3967" w:type="dxa"/>
          </w:tcPr>
          <w:p w:rsidR="0059412E" w:rsidP="0059412E" w:rsidRDefault="0059412E" w14:paraId="7C3BD32D"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שדות להצגה:</w:t>
            </w:r>
          </w:p>
          <w:p w:rsidR="0059412E" w:rsidP="00A07B65" w:rsidRDefault="0059412E" w14:paraId="1E216301" w14:textId="475E6E51">
            <w:pPr>
              <w:pStyle w:val="a3"/>
              <w:numPr>
                <w:ilvl w:val="0"/>
                <w:numId w:val="21"/>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שם מלא</w:t>
            </w:r>
          </w:p>
          <w:p w:rsidR="0059412E" w:rsidP="00A07B65" w:rsidRDefault="0059412E" w14:paraId="05E2312C" w14:textId="0DBA7158">
            <w:pPr>
              <w:pStyle w:val="a3"/>
              <w:numPr>
                <w:ilvl w:val="0"/>
                <w:numId w:val="20"/>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נייד</w:t>
            </w:r>
          </w:p>
          <w:p w:rsidR="0059412E" w:rsidP="00A07B65" w:rsidRDefault="0059412E" w14:paraId="034ACFFB" w14:textId="77777777">
            <w:pPr>
              <w:pStyle w:val="a3"/>
              <w:numPr>
                <w:ilvl w:val="0"/>
                <w:numId w:val="20"/>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דוא"ל</w:t>
            </w:r>
          </w:p>
          <w:p w:rsidR="001A06D1" w:rsidP="00EF1B4A" w:rsidRDefault="001A06D1" w14:paraId="44403D84" w14:textId="45074B45">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נתונים:</w:t>
            </w:r>
          </w:p>
          <w:p w:rsidR="005729F0" w:rsidP="001D367F" w:rsidRDefault="005729F0" w14:paraId="6037DF85" w14:textId="5EFB5094">
            <w:pPr>
              <w:pStyle w:val="a3"/>
              <w:numPr>
                <w:ilvl w:val="0"/>
                <w:numId w:val="35"/>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 xml:space="preserve">אם קיימים נתונים שמורים במערכת </w:t>
            </w:r>
            <w:r>
              <w:rPr>
                <w:rtl/>
                <w:lang w:bidi="he-IL"/>
              </w:rPr>
              <w:t>–</w:t>
            </w:r>
            <w:r>
              <w:rPr>
                <w:rFonts w:hint="cs"/>
                <w:rtl/>
                <w:lang w:bidi="he-IL"/>
              </w:rPr>
              <w:t xml:space="preserve"> להציג אותם</w:t>
            </w:r>
            <w:r w:rsidR="00351369">
              <w:rPr>
                <w:rFonts w:hint="cs"/>
                <w:rtl/>
                <w:lang w:bidi="he-IL"/>
              </w:rPr>
              <w:t>. כל נציג בשורה נפרדת</w:t>
            </w:r>
          </w:p>
          <w:p w:rsidR="005729F0" w:rsidP="001D367F" w:rsidRDefault="005729F0" w14:paraId="7AEB42A6" w14:textId="0F402E92">
            <w:pPr>
              <w:pStyle w:val="a3"/>
              <w:numPr>
                <w:ilvl w:val="0"/>
                <w:numId w:val="35"/>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אם לא קיימים נתונים שמורים </w:t>
            </w:r>
            <w:r>
              <w:rPr>
                <w:rtl/>
                <w:lang w:bidi="he-IL"/>
              </w:rPr>
              <w:t>–</w:t>
            </w:r>
            <w:r>
              <w:rPr>
                <w:rFonts w:hint="cs"/>
                <w:rtl/>
                <w:lang w:bidi="he-IL"/>
              </w:rPr>
              <w:t xml:space="preserve"> להציג פרטי משתמש נוכחי</w:t>
            </w:r>
          </w:p>
          <w:p w:rsidR="005C333D" w:rsidP="001A06D1" w:rsidRDefault="005C333D" w14:paraId="682DA68D" w14:textId="2C475C46">
            <w:pPr>
              <w:bidi/>
              <w:cnfStyle w:val="000000100000" w:firstRow="0" w:lastRow="0" w:firstColumn="0" w:lastColumn="0" w:oddVBand="0" w:evenVBand="0" w:oddHBand="1" w:evenHBand="0" w:firstRowFirstColumn="0" w:firstRowLastColumn="0" w:lastRowFirstColumn="0" w:lastRowLastColumn="0"/>
              <w:rPr>
                <w:rtl/>
                <w:lang w:bidi="he-IL"/>
              </w:rPr>
            </w:pPr>
          </w:p>
        </w:tc>
      </w:tr>
      <w:tr w:rsidR="00380465" w:rsidTr="0059412E" w14:paraId="4B9A0ECE" w14:textId="77777777">
        <w:tc>
          <w:tcPr>
            <w:cnfStyle w:val="001000000000" w:firstRow="0" w:lastRow="0" w:firstColumn="1" w:lastColumn="0" w:oddVBand="0" w:evenVBand="0" w:oddHBand="0" w:evenHBand="0" w:firstRowFirstColumn="0" w:firstRowLastColumn="0" w:lastRowFirstColumn="0" w:lastRowLastColumn="0"/>
            <w:tcW w:w="3216" w:type="dxa"/>
          </w:tcPr>
          <w:p w:rsidR="00380465" w:rsidP="0059412E" w:rsidRDefault="00380465" w14:paraId="1944F09D" w14:textId="77777777">
            <w:pPr>
              <w:bidi/>
              <w:rPr>
                <w:rFonts w:cs="Arial"/>
                <w:rtl/>
                <w:lang w:bidi="he-IL"/>
              </w:rPr>
            </w:pPr>
            <w:r w:rsidRPr="00380465">
              <w:rPr>
                <w:rFonts w:hint="cs" w:cs="Arial"/>
                <w:b w:val="0"/>
                <w:bCs w:val="0"/>
                <w:rtl/>
                <w:lang w:bidi="he-IL"/>
              </w:rPr>
              <w:t>בחירת נציג/ה</w:t>
            </w:r>
          </w:p>
          <w:p w:rsidRPr="00380465" w:rsidR="002C57FF" w:rsidP="002C57FF" w:rsidRDefault="002C57FF" w14:paraId="6BE698C9" w14:textId="7AE6B39D">
            <w:pPr>
              <w:bidi/>
              <w:rPr>
                <w:rFonts w:cs="Arial"/>
                <w:b w:val="0"/>
                <w:bCs w:val="0"/>
                <w:rtl/>
                <w:lang w:bidi="he-IL"/>
              </w:rPr>
            </w:pPr>
            <w:r>
              <w:rPr>
                <w:rFonts w:hint="cs" w:cs="Arial"/>
                <w:b w:val="0"/>
                <w:bCs w:val="0"/>
                <w:rtl/>
                <w:lang w:bidi="he-IL"/>
              </w:rPr>
              <w:t>מצב סגור</w:t>
            </w:r>
          </w:p>
          <w:p w:rsidR="00380465" w:rsidP="00380465" w:rsidRDefault="00380465" w14:paraId="287E5D4D" w14:textId="77777777">
            <w:pPr>
              <w:bidi/>
              <w:rPr>
                <w:rFonts w:cs="Arial"/>
                <w:rtl/>
                <w:lang w:bidi="he-IL"/>
              </w:rPr>
            </w:pPr>
            <w:r w:rsidRPr="00380465">
              <w:rPr>
                <w:rFonts w:cs="Arial"/>
                <w:noProof/>
                <w:rtl/>
                <w:lang w:bidi="he-IL"/>
              </w:rPr>
              <w:drawing>
                <wp:inline distT="0" distB="0" distL="0" distR="0" wp14:anchorId="60FD8B84" wp14:editId="79DE36BE">
                  <wp:extent cx="1143059" cy="273064"/>
                  <wp:effectExtent l="0" t="0" r="0" b="0"/>
                  <wp:docPr id="1504919005" name="Picture 150491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19005" name=""/>
                          <pic:cNvPicPr/>
                        </pic:nvPicPr>
                        <pic:blipFill>
                          <a:blip r:embed="rId157"/>
                          <a:stretch>
                            <a:fillRect/>
                          </a:stretch>
                        </pic:blipFill>
                        <pic:spPr>
                          <a:xfrm>
                            <a:off x="0" y="0"/>
                            <a:ext cx="1143059" cy="273064"/>
                          </a:xfrm>
                          <a:prstGeom prst="rect">
                            <a:avLst/>
                          </a:prstGeom>
                        </pic:spPr>
                      </pic:pic>
                    </a:graphicData>
                  </a:graphic>
                </wp:inline>
              </w:drawing>
            </w:r>
          </w:p>
          <w:p w:rsidR="002C57FF" w:rsidP="002C57FF" w:rsidRDefault="002C57FF" w14:paraId="411072F2" w14:textId="77777777">
            <w:pPr>
              <w:bidi/>
              <w:rPr>
                <w:rFonts w:cs="Arial"/>
                <w:rtl/>
                <w:lang w:bidi="he-IL"/>
              </w:rPr>
            </w:pPr>
          </w:p>
          <w:p w:rsidR="002C57FF" w:rsidP="002C57FF" w:rsidRDefault="002C57FF" w14:paraId="0DCD4F83" w14:textId="631EAD31">
            <w:pPr>
              <w:bidi/>
              <w:rPr>
                <w:rFonts w:cs="Arial"/>
                <w:rtl/>
                <w:lang w:bidi="he-IL"/>
              </w:rPr>
            </w:pPr>
            <w:r>
              <w:rPr>
                <w:rFonts w:hint="cs" w:cs="Arial"/>
                <w:b w:val="0"/>
                <w:bCs w:val="0"/>
                <w:rtl/>
                <w:lang w:bidi="he-IL"/>
              </w:rPr>
              <w:t>מצב פתוח</w:t>
            </w:r>
          </w:p>
          <w:p w:rsidR="002C57FF" w:rsidP="002C57FF" w:rsidRDefault="002C57FF" w14:paraId="7E8430BE" w14:textId="40E1495E">
            <w:pPr>
              <w:bidi/>
              <w:rPr>
                <w:rFonts w:cs="Arial"/>
                <w:b w:val="0"/>
                <w:bCs w:val="0"/>
                <w:rtl/>
                <w:lang w:bidi="he-IL"/>
              </w:rPr>
            </w:pPr>
            <w:r w:rsidRPr="002C57FF">
              <w:rPr>
                <w:rFonts w:cs="Arial"/>
                <w:noProof/>
                <w:rtl/>
                <w:lang w:bidi="he-IL"/>
              </w:rPr>
              <w:drawing>
                <wp:inline distT="0" distB="0" distL="0" distR="0" wp14:anchorId="1DC88181" wp14:editId="301CE9FC">
                  <wp:extent cx="1238314" cy="1358970"/>
                  <wp:effectExtent l="0" t="0" r="0" b="0"/>
                  <wp:docPr id="2115613754" name="Picture 211561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13754" name=""/>
                          <pic:cNvPicPr/>
                        </pic:nvPicPr>
                        <pic:blipFill>
                          <a:blip r:embed="rId158"/>
                          <a:stretch>
                            <a:fillRect/>
                          </a:stretch>
                        </pic:blipFill>
                        <pic:spPr>
                          <a:xfrm>
                            <a:off x="0" y="0"/>
                            <a:ext cx="1238314" cy="1358970"/>
                          </a:xfrm>
                          <a:prstGeom prst="rect">
                            <a:avLst/>
                          </a:prstGeom>
                        </pic:spPr>
                      </pic:pic>
                    </a:graphicData>
                  </a:graphic>
                </wp:inline>
              </w:drawing>
            </w:r>
          </w:p>
          <w:p w:rsidR="00380465" w:rsidP="00380465" w:rsidRDefault="00380465" w14:paraId="47A30FB1" w14:textId="30A5BAD7">
            <w:pPr>
              <w:bidi/>
              <w:rPr>
                <w:rFonts w:cs="Arial"/>
                <w:rtl/>
                <w:lang w:bidi="he-IL"/>
              </w:rPr>
            </w:pPr>
          </w:p>
        </w:tc>
        <w:tc>
          <w:tcPr>
            <w:tcW w:w="1028" w:type="dxa"/>
          </w:tcPr>
          <w:p w:rsidR="00380465" w:rsidP="0059412E" w:rsidRDefault="00862C0C" w14:paraId="559DE62C" w14:textId="5EDF690D">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רשימה עם אפשרויות בחירה מרובה</w:t>
            </w:r>
          </w:p>
        </w:tc>
        <w:tc>
          <w:tcPr>
            <w:tcW w:w="2552" w:type="dxa"/>
          </w:tcPr>
          <w:p w:rsidR="00EF52EA" w:rsidP="00EF52EA" w:rsidRDefault="00EF52EA" w14:paraId="65437A6D"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שירות</w:t>
            </w:r>
          </w:p>
          <w:p w:rsidR="00086359" w:rsidP="00086359" w:rsidRDefault="00EF52EA" w14:paraId="12D47E22" w14:textId="41B35767">
            <w:pPr>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color w:val="000000"/>
                <w:bdr w:val="none" w:color="auto" w:sz="0" w:space="0" w:frame="1"/>
              </w:rPr>
            </w:pPr>
            <w:proofErr w:type="spellStart"/>
            <w:r w:rsidRPr="00A00A7A">
              <w:rPr>
                <w:lang w:bidi="he-IL"/>
              </w:rPr>
              <w:t>Get</w:t>
            </w:r>
            <w:r w:rsidRPr="0089477B">
              <w:rPr>
                <w:lang w:bidi="he-IL"/>
              </w:rPr>
              <w:t>Vendor</w:t>
            </w:r>
            <w:proofErr w:type="spellEnd"/>
            <w:r>
              <w:rPr>
                <w:lang w:bidi="he-IL"/>
              </w:rPr>
              <w:t>.</w:t>
            </w:r>
            <w:r>
              <w:t xml:space="preserve"> </w:t>
            </w:r>
            <w:r>
              <w:rPr>
                <w:rStyle w:val="normaltextrun"/>
                <w:rFonts w:ascii="Calibri" w:hAnsi="Calibri" w:cs="Calibri"/>
                <w:color w:val="000000"/>
                <w:bdr w:val="none" w:color="auto" w:sz="0" w:space="0" w:frame="1"/>
              </w:rPr>
              <w:t>contacts.</w:t>
            </w:r>
            <w:r w:rsidR="00086359">
              <w:rPr>
                <w:rStyle w:val="normaltextrun"/>
                <w:rFonts w:ascii="Calibri" w:hAnsi="Calibri" w:cs="Calibri"/>
                <w:color w:val="000000"/>
                <w:bdr w:val="none" w:color="auto" w:sz="0" w:space="0" w:frame="1"/>
              </w:rPr>
              <w:t xml:space="preserve"> </w:t>
            </w:r>
            <w:proofErr w:type="spellStart"/>
            <w:r w:rsidR="00086359">
              <w:rPr>
                <w:rStyle w:val="normaltextrun"/>
                <w:rFonts w:ascii="Calibri" w:hAnsi="Calibri" w:cs="Calibri"/>
                <w:color w:val="000000"/>
                <w:bdr w:val="none" w:color="auto" w:sz="0" w:space="0" w:frame="1"/>
              </w:rPr>
              <w:t>firstName</w:t>
            </w:r>
            <w:proofErr w:type="spellEnd"/>
            <w:r w:rsidR="00086359">
              <w:rPr>
                <w:rStyle w:val="normaltextrun"/>
                <w:rFonts w:ascii="Calibri" w:hAnsi="Calibri" w:cs="Calibri"/>
                <w:color w:val="000000"/>
                <w:bdr w:val="none" w:color="auto" w:sz="0" w:space="0" w:frame="1"/>
              </w:rPr>
              <w:t>+</w:t>
            </w:r>
            <w:r w:rsidR="00086359">
              <w:t xml:space="preserve"> </w:t>
            </w:r>
            <w:proofErr w:type="spellStart"/>
            <w:r w:rsidRPr="004E323D" w:rsidR="00086359">
              <w:rPr>
                <w:rStyle w:val="normaltextrun"/>
                <w:rFonts w:ascii="Calibri" w:hAnsi="Calibri" w:cs="Calibri"/>
                <w:color w:val="000000"/>
                <w:bdr w:val="none" w:color="auto" w:sz="0" w:space="0" w:frame="1"/>
              </w:rPr>
              <w:t>lastName</w:t>
            </w:r>
            <w:proofErr w:type="spellEnd"/>
          </w:p>
          <w:p w:rsidRPr="00F741BD" w:rsidR="00380465" w:rsidP="00086359" w:rsidRDefault="00380465" w14:paraId="2593FCE7" w14:textId="7CF798F1">
            <w:pPr>
              <w:cnfStyle w:val="000000000000" w:firstRow="0" w:lastRow="0" w:firstColumn="0" w:lastColumn="0" w:oddVBand="0" w:evenVBand="0" w:oddHBand="0" w:evenHBand="0" w:firstRowFirstColumn="0" w:firstRowLastColumn="0" w:lastRowFirstColumn="0" w:lastRowLastColumn="0"/>
              <w:rPr>
                <w:highlight w:val="yellow"/>
                <w:rtl/>
                <w:lang w:bidi="he-IL"/>
              </w:rPr>
            </w:pPr>
          </w:p>
        </w:tc>
        <w:tc>
          <w:tcPr>
            <w:tcW w:w="3967" w:type="dxa"/>
          </w:tcPr>
          <w:p w:rsidRPr="00D20FCE" w:rsidR="00380465" w:rsidP="0059412E" w:rsidRDefault="00230C1C" w14:paraId="256C3D20" w14:textId="77777777">
            <w:pPr>
              <w:bidi/>
              <w:cnfStyle w:val="000000000000" w:firstRow="0" w:lastRow="0" w:firstColumn="0" w:lastColumn="0" w:oddVBand="0" w:evenVBand="0" w:oddHBand="0" w:evenHBand="0" w:firstRowFirstColumn="0" w:firstRowLastColumn="0" w:lastRowFirstColumn="0" w:lastRowLastColumn="0"/>
              <w:rPr>
                <w:b/>
                <w:bCs/>
                <w:rtl/>
                <w:lang w:bidi="he-IL"/>
              </w:rPr>
            </w:pPr>
            <w:r w:rsidRPr="00D20FCE">
              <w:rPr>
                <w:rFonts w:hint="cs"/>
                <w:b/>
                <w:bCs/>
                <w:rtl/>
                <w:lang w:bidi="he-IL"/>
              </w:rPr>
              <w:t>מצב סגור</w:t>
            </w:r>
          </w:p>
          <w:p w:rsidR="00230C1C" w:rsidP="001D367F" w:rsidRDefault="00CF37D0" w14:paraId="580596B6" w14:textId="429AFDE1">
            <w:pPr>
              <w:pStyle w:val="a3"/>
              <w:numPr>
                <w:ilvl w:val="0"/>
                <w:numId w:val="37"/>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מצב של נציג 1 - </w:t>
            </w:r>
            <w:r w:rsidR="00230C1C">
              <w:rPr>
                <w:rFonts w:hint="cs"/>
                <w:rtl/>
                <w:lang w:bidi="he-IL"/>
              </w:rPr>
              <w:t xml:space="preserve">הצגת שם מלא של </w:t>
            </w:r>
            <w:r>
              <w:rPr>
                <w:rFonts w:hint="cs"/>
                <w:rtl/>
                <w:lang w:bidi="he-IL"/>
              </w:rPr>
              <w:t>איש קשר</w:t>
            </w:r>
          </w:p>
          <w:p w:rsidR="00CF37D0" w:rsidP="001D367F" w:rsidRDefault="00CF37D0" w14:paraId="616EE187" w14:textId="3251EFA3">
            <w:pPr>
              <w:pStyle w:val="a3"/>
              <w:numPr>
                <w:ilvl w:val="0"/>
                <w:numId w:val="37"/>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מצב של יותר מנציג 1 </w:t>
            </w:r>
            <w:r w:rsidR="00D20FCE">
              <w:rPr>
                <w:rtl/>
                <w:lang w:bidi="he-IL"/>
              </w:rPr>
              <w:t>–</w:t>
            </w:r>
            <w:r>
              <w:rPr>
                <w:rFonts w:hint="cs"/>
                <w:rtl/>
                <w:lang w:bidi="he-IL"/>
              </w:rPr>
              <w:t xml:space="preserve"> </w:t>
            </w:r>
            <w:r w:rsidR="00D20FCE">
              <w:rPr>
                <w:rFonts w:hint="cs"/>
                <w:rtl/>
                <w:lang w:bidi="he-IL"/>
              </w:rPr>
              <w:t xml:space="preserve">להציג טקסט "נבחרו" + </w:t>
            </w:r>
            <w:r w:rsidR="00D20FCE">
              <w:rPr>
                <w:rFonts w:hint="cs"/>
                <w:lang w:bidi="he-IL"/>
              </w:rPr>
              <w:t>X</w:t>
            </w:r>
            <w:r w:rsidR="00D20FCE">
              <w:rPr>
                <w:rFonts w:hint="cs"/>
                <w:rtl/>
                <w:lang w:bidi="he-IL"/>
              </w:rPr>
              <w:t xml:space="preserve"> (כמות הנציגים)</w:t>
            </w:r>
          </w:p>
          <w:p w:rsidR="00D20FCE" w:rsidP="00230C1C" w:rsidRDefault="00D20FCE" w14:paraId="51D9F206" w14:textId="77777777">
            <w:pPr>
              <w:bidi/>
              <w:cnfStyle w:val="000000000000" w:firstRow="0" w:lastRow="0" w:firstColumn="0" w:lastColumn="0" w:oddVBand="0" w:evenVBand="0" w:oddHBand="0" w:evenHBand="0" w:firstRowFirstColumn="0" w:firstRowLastColumn="0" w:lastRowFirstColumn="0" w:lastRowLastColumn="0"/>
              <w:rPr>
                <w:rtl/>
                <w:lang w:bidi="he-IL"/>
              </w:rPr>
            </w:pPr>
          </w:p>
          <w:p w:rsidR="00D20FCE" w:rsidP="00D20FCE" w:rsidRDefault="00D20FCE" w14:paraId="33BFAEB4" w14:textId="77777777">
            <w:pPr>
              <w:bidi/>
              <w:cnfStyle w:val="000000000000" w:firstRow="0" w:lastRow="0" w:firstColumn="0" w:lastColumn="0" w:oddVBand="0" w:evenVBand="0" w:oddHBand="0" w:evenHBand="0" w:firstRowFirstColumn="0" w:firstRowLastColumn="0" w:lastRowFirstColumn="0" w:lastRowLastColumn="0"/>
              <w:rPr>
                <w:rtl/>
                <w:lang w:bidi="he-IL"/>
              </w:rPr>
            </w:pPr>
          </w:p>
          <w:p w:rsidR="00230C1C" w:rsidP="00D20FCE" w:rsidRDefault="00230C1C" w14:paraId="097ECC1F" w14:textId="77777777">
            <w:pPr>
              <w:bidi/>
              <w:cnfStyle w:val="000000000000" w:firstRow="0" w:lastRow="0" w:firstColumn="0" w:lastColumn="0" w:oddVBand="0" w:evenVBand="0" w:oddHBand="0" w:evenHBand="0" w:firstRowFirstColumn="0" w:firstRowLastColumn="0" w:lastRowFirstColumn="0" w:lastRowLastColumn="0"/>
              <w:rPr>
                <w:b/>
                <w:bCs/>
                <w:rtl/>
                <w:lang w:bidi="he-IL"/>
              </w:rPr>
            </w:pPr>
            <w:r w:rsidRPr="004B110F">
              <w:rPr>
                <w:rFonts w:hint="cs"/>
                <w:b/>
                <w:bCs/>
                <w:rtl/>
                <w:lang w:bidi="he-IL"/>
              </w:rPr>
              <w:t>מצב פתוח</w:t>
            </w:r>
          </w:p>
          <w:p w:rsidR="00B47DF4" w:rsidP="001D367F" w:rsidRDefault="004B110F" w14:paraId="4EFD7C17" w14:textId="77777777">
            <w:pPr>
              <w:pStyle w:val="a3"/>
              <w:numPr>
                <w:ilvl w:val="0"/>
                <w:numId w:val="38"/>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מצב שיש נציגים שנבחרו </w:t>
            </w:r>
            <w:r>
              <w:rPr>
                <w:rtl/>
                <w:lang w:bidi="he-IL"/>
              </w:rPr>
              <w:t>–</w:t>
            </w:r>
            <w:r>
              <w:rPr>
                <w:rFonts w:hint="cs"/>
                <w:rtl/>
                <w:lang w:bidi="he-IL"/>
              </w:rPr>
              <w:t xml:space="preserve"> להציג </w:t>
            </w:r>
            <w:r w:rsidR="009801B8">
              <w:rPr>
                <w:rFonts w:hint="cs"/>
                <w:rtl/>
                <w:lang w:bidi="he-IL"/>
              </w:rPr>
              <w:t>אותם בראש הרשימה עם ערך 1 (מסומן) בתיבת סימון. מתחת יש להציג רשימת אנשי קשר נוספים</w:t>
            </w:r>
            <w:r w:rsidR="00A61F75">
              <w:rPr>
                <w:rFonts w:hint="cs"/>
                <w:rtl/>
                <w:lang w:bidi="he-IL"/>
              </w:rPr>
              <w:t>.</w:t>
            </w:r>
          </w:p>
          <w:p w:rsidR="004B110F" w:rsidP="00B47DF4" w:rsidRDefault="00A61F75" w14:paraId="614A646B" w14:textId="6094FEBD">
            <w:pPr>
              <w:pStyle w:val="a3"/>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מיון</w:t>
            </w:r>
            <w:r w:rsidR="003818A0">
              <w:rPr>
                <w:rFonts w:hint="cs"/>
                <w:rtl/>
                <w:lang w:bidi="he-IL"/>
              </w:rPr>
              <w:t xml:space="preserve"> </w:t>
            </w:r>
            <w:r w:rsidR="009801B8">
              <w:rPr>
                <w:rFonts w:hint="cs"/>
                <w:rtl/>
                <w:lang w:bidi="he-IL"/>
              </w:rPr>
              <w:t>לפי א"ב</w:t>
            </w:r>
          </w:p>
          <w:p w:rsidR="003818A0" w:rsidP="001D367F" w:rsidRDefault="00A61F75" w14:paraId="7A98C453" w14:textId="77777777">
            <w:pPr>
              <w:pStyle w:val="a3"/>
              <w:numPr>
                <w:ilvl w:val="0"/>
                <w:numId w:val="38"/>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מצב שאין נציגים שנבחרו </w:t>
            </w:r>
            <w:r>
              <w:rPr>
                <w:rtl/>
                <w:lang w:bidi="he-IL"/>
              </w:rPr>
              <w:t>–</w:t>
            </w:r>
            <w:r>
              <w:rPr>
                <w:rFonts w:hint="cs"/>
                <w:rtl/>
                <w:lang w:bidi="he-IL"/>
              </w:rPr>
              <w:t xml:space="preserve"> להציג רשימת אנשי קשר</w:t>
            </w:r>
          </w:p>
          <w:p w:rsidRPr="004B110F" w:rsidR="00A61F75" w:rsidP="003818A0" w:rsidRDefault="00A61F75" w14:paraId="3959F85E" w14:textId="71559096">
            <w:pPr>
              <w:pStyle w:val="a3"/>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מיון לפי א"ב</w:t>
            </w:r>
          </w:p>
        </w:tc>
      </w:tr>
      <w:tr w:rsidR="003023EA" w:rsidTr="0059412E" w14:paraId="3450115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Pr="00301056" w:rsidR="003023EA" w:rsidP="0059412E" w:rsidRDefault="003023EA" w14:paraId="142402C3" w14:textId="77777777">
            <w:pPr>
              <w:bidi/>
              <w:rPr>
                <w:rFonts w:cs="Arial"/>
                <w:b w:val="0"/>
                <w:bCs w:val="0"/>
                <w:rtl/>
                <w:lang w:bidi="he-IL"/>
              </w:rPr>
            </w:pPr>
            <w:r w:rsidRPr="00301056">
              <w:rPr>
                <w:rFonts w:hint="cs" w:cs="Arial"/>
                <w:b w:val="0"/>
                <w:bCs w:val="0"/>
                <w:rtl/>
                <w:lang w:bidi="he-IL"/>
              </w:rPr>
              <w:t>איפוס נתונים</w:t>
            </w:r>
          </w:p>
          <w:p w:rsidR="003023EA" w:rsidP="003023EA" w:rsidRDefault="00D1532A" w14:paraId="29548DB3" w14:textId="5219A890">
            <w:pPr>
              <w:bidi/>
              <w:rPr>
                <w:rFonts w:cs="Arial"/>
                <w:b w:val="0"/>
                <w:bCs w:val="0"/>
                <w:rtl/>
                <w:lang w:bidi="he-IL"/>
              </w:rPr>
            </w:pPr>
            <w:r>
              <w:rPr>
                <w:b w:val="0"/>
                <w:bCs w:val="0"/>
              </w:rPr>
              <w:pict w14:anchorId="57D66D11">
                <v:shape id="_x0000_i1026" style="width:25.15pt;height:15.6pt;visibility:visible" type="#_x0000_t75">
                  <v:imagedata o:title="" r:id="rId159"/>
                </v:shape>
              </w:pict>
            </w:r>
          </w:p>
          <w:p w:rsidR="003023EA" w:rsidP="003023EA" w:rsidRDefault="003023EA" w14:paraId="7AE082A5" w14:textId="79022637">
            <w:pPr>
              <w:bidi/>
              <w:rPr>
                <w:rFonts w:cs="Arial"/>
                <w:rtl/>
                <w:lang w:bidi="he-IL"/>
              </w:rPr>
            </w:pPr>
          </w:p>
        </w:tc>
        <w:tc>
          <w:tcPr>
            <w:tcW w:w="1028" w:type="dxa"/>
          </w:tcPr>
          <w:p w:rsidR="003023EA" w:rsidP="0059412E" w:rsidRDefault="001E078C" w14:paraId="1200DC2B" w14:textId="520F91E8">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 לחיץ</w:t>
            </w:r>
          </w:p>
        </w:tc>
        <w:tc>
          <w:tcPr>
            <w:tcW w:w="2552" w:type="dxa"/>
          </w:tcPr>
          <w:p w:rsidR="003023EA" w:rsidP="0059412E" w:rsidRDefault="00F9004D" w14:paraId="460B2A93" w14:textId="405314F9">
            <w:pPr>
              <w:bidi/>
              <w:cnfStyle w:val="000000100000" w:firstRow="0" w:lastRow="0" w:firstColumn="0" w:lastColumn="0" w:oddVBand="0" w:evenVBand="0" w:oddHBand="1" w:evenHBand="0" w:firstRowFirstColumn="0" w:firstRowLastColumn="0" w:lastRowFirstColumn="0" w:lastRowLastColumn="0"/>
              <w:rPr>
                <w:highlight w:val="yellow"/>
                <w:rtl/>
                <w:lang w:bidi="he-IL"/>
              </w:rPr>
            </w:pPr>
            <w:r>
              <w:rPr>
                <w:rFonts w:hint="cs"/>
                <w:rtl/>
                <w:lang w:bidi="he-IL"/>
              </w:rPr>
              <w:t>טקסט קבוע</w:t>
            </w:r>
          </w:p>
        </w:tc>
        <w:tc>
          <w:tcPr>
            <w:tcW w:w="3967" w:type="dxa"/>
          </w:tcPr>
          <w:p w:rsidR="00E14F46" w:rsidP="00E14F46" w:rsidRDefault="00E14F46" w14:paraId="427C288F"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30617B">
              <w:rPr>
                <w:rFonts w:hint="cs"/>
                <w:b/>
                <w:bCs/>
                <w:rtl/>
                <w:lang w:bidi="he-IL"/>
              </w:rPr>
              <w:t>מצבים בהם מופיע</w:t>
            </w:r>
            <w:r>
              <w:rPr>
                <w:rFonts w:hint="cs"/>
                <w:rtl/>
                <w:lang w:bidi="he-IL"/>
              </w:rPr>
              <w:t>: תמיד</w:t>
            </w:r>
          </w:p>
          <w:p w:rsidR="00E14F46" w:rsidP="00E14F46" w:rsidRDefault="00E14F46" w14:paraId="302CCB38"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B42BFA">
              <w:rPr>
                <w:rFonts w:hint="cs"/>
                <w:b/>
                <w:bCs/>
                <w:rtl/>
                <w:lang w:bidi="he-IL"/>
              </w:rPr>
              <w:t>פעיל</w:t>
            </w:r>
            <w:r>
              <w:rPr>
                <w:rFonts w:hint="cs"/>
                <w:rtl/>
                <w:lang w:bidi="he-IL"/>
              </w:rPr>
              <w:t>: תמיד</w:t>
            </w:r>
          </w:p>
          <w:p w:rsidR="00E14F46" w:rsidP="00E14F46" w:rsidRDefault="00E14F46" w14:paraId="417CF1F2"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F62F1C">
              <w:rPr>
                <w:rFonts w:hint="cs"/>
                <w:b/>
                <w:bCs/>
                <w:rtl/>
                <w:lang w:bidi="he-IL"/>
              </w:rPr>
              <w:t>פעולות</w:t>
            </w:r>
            <w:r>
              <w:rPr>
                <w:rFonts w:hint="cs"/>
                <w:b/>
                <w:bCs/>
                <w:rtl/>
                <w:lang w:bidi="he-IL"/>
              </w:rPr>
              <w:t>:</w:t>
            </w:r>
          </w:p>
          <w:p w:rsidR="003023EA" w:rsidP="001D367F" w:rsidRDefault="001E078C" w14:paraId="356D11C9" w14:textId="3CF094AE">
            <w:pPr>
              <w:pStyle w:val="a3"/>
              <w:numPr>
                <w:ilvl w:val="0"/>
                <w:numId w:val="36"/>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הסרת סימון בכל תיבות בחירה</w:t>
            </w:r>
          </w:p>
        </w:tc>
      </w:tr>
      <w:tr w:rsidR="00301056" w:rsidTr="0059412E" w14:paraId="7C50C1FA" w14:textId="77777777">
        <w:tc>
          <w:tcPr>
            <w:cnfStyle w:val="001000000000" w:firstRow="0" w:lastRow="0" w:firstColumn="1" w:lastColumn="0" w:oddVBand="0" w:evenVBand="0" w:oddHBand="0" w:evenHBand="0" w:firstRowFirstColumn="0" w:firstRowLastColumn="0" w:lastRowFirstColumn="0" w:lastRowLastColumn="0"/>
            <w:tcW w:w="3216" w:type="dxa"/>
          </w:tcPr>
          <w:p w:rsidRPr="00301056" w:rsidR="00301056" w:rsidP="0059412E" w:rsidRDefault="00301056" w14:paraId="0F44CF19" w14:textId="77777777">
            <w:pPr>
              <w:bidi/>
              <w:rPr>
                <w:rFonts w:cs="Arial"/>
                <w:b w:val="0"/>
                <w:bCs w:val="0"/>
                <w:rtl/>
                <w:lang w:bidi="he-IL"/>
              </w:rPr>
            </w:pPr>
            <w:r w:rsidRPr="00301056">
              <w:rPr>
                <w:rFonts w:hint="cs" w:cs="Arial"/>
                <w:b w:val="0"/>
                <w:bCs w:val="0"/>
                <w:rtl/>
                <w:lang w:bidi="he-IL"/>
              </w:rPr>
              <w:t>אישור בחירת נתונים</w:t>
            </w:r>
          </w:p>
          <w:p w:rsidR="00301056" w:rsidP="00301056" w:rsidRDefault="00301056" w14:paraId="7E8A688E" w14:textId="77777777">
            <w:pPr>
              <w:bidi/>
              <w:rPr>
                <w:rFonts w:cs="Arial"/>
                <w:b w:val="0"/>
                <w:bCs w:val="0"/>
                <w:rtl/>
                <w:lang w:bidi="he-IL"/>
              </w:rPr>
            </w:pPr>
            <w:r w:rsidRPr="00301056">
              <w:rPr>
                <w:rFonts w:cs="Arial"/>
                <w:noProof/>
                <w:rtl/>
                <w:lang w:bidi="he-IL"/>
              </w:rPr>
              <w:lastRenderedPageBreak/>
              <w:drawing>
                <wp:inline distT="0" distB="0" distL="0" distR="0" wp14:anchorId="375C332C" wp14:editId="67240273">
                  <wp:extent cx="501676" cy="228612"/>
                  <wp:effectExtent l="0" t="0" r="0" b="0"/>
                  <wp:docPr id="1673098199" name="Picture 167309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98199" name=""/>
                          <pic:cNvPicPr/>
                        </pic:nvPicPr>
                        <pic:blipFill>
                          <a:blip r:embed="rId160"/>
                          <a:stretch>
                            <a:fillRect/>
                          </a:stretch>
                        </pic:blipFill>
                        <pic:spPr>
                          <a:xfrm>
                            <a:off x="0" y="0"/>
                            <a:ext cx="501676" cy="228612"/>
                          </a:xfrm>
                          <a:prstGeom prst="rect">
                            <a:avLst/>
                          </a:prstGeom>
                        </pic:spPr>
                      </pic:pic>
                    </a:graphicData>
                  </a:graphic>
                </wp:inline>
              </w:drawing>
            </w:r>
          </w:p>
          <w:p w:rsidR="00301056" w:rsidP="00301056" w:rsidRDefault="00301056" w14:paraId="74349D59" w14:textId="3486EDC3">
            <w:pPr>
              <w:bidi/>
              <w:rPr>
                <w:rFonts w:cs="Arial"/>
                <w:rtl/>
                <w:lang w:bidi="he-IL"/>
              </w:rPr>
            </w:pPr>
          </w:p>
        </w:tc>
        <w:tc>
          <w:tcPr>
            <w:tcW w:w="1028" w:type="dxa"/>
          </w:tcPr>
          <w:p w:rsidR="00301056" w:rsidP="0059412E" w:rsidRDefault="00301056" w14:paraId="21855293"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c>
          <w:tcPr>
            <w:tcW w:w="2552" w:type="dxa"/>
          </w:tcPr>
          <w:p w:rsidR="00301056" w:rsidP="0059412E" w:rsidRDefault="00301056" w14:paraId="12BD92F8" w14:textId="77777777">
            <w:pPr>
              <w:bidi/>
              <w:cnfStyle w:val="000000000000" w:firstRow="0" w:lastRow="0" w:firstColumn="0" w:lastColumn="0" w:oddVBand="0" w:evenVBand="0" w:oddHBand="0" w:evenHBand="0" w:firstRowFirstColumn="0" w:firstRowLastColumn="0" w:lastRowFirstColumn="0" w:lastRowLastColumn="0"/>
              <w:rPr>
                <w:highlight w:val="yellow"/>
                <w:rtl/>
                <w:lang w:bidi="he-IL"/>
              </w:rPr>
            </w:pPr>
          </w:p>
        </w:tc>
        <w:tc>
          <w:tcPr>
            <w:tcW w:w="3967" w:type="dxa"/>
          </w:tcPr>
          <w:p w:rsidR="00515EA1" w:rsidP="00515EA1" w:rsidRDefault="00515EA1" w14:paraId="1B6B5141"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30617B">
              <w:rPr>
                <w:rFonts w:hint="cs"/>
                <w:b/>
                <w:bCs/>
                <w:rtl/>
                <w:lang w:bidi="he-IL"/>
              </w:rPr>
              <w:t>מצבים בהם מופיע</w:t>
            </w:r>
            <w:r>
              <w:rPr>
                <w:rFonts w:hint="cs"/>
                <w:rtl/>
                <w:lang w:bidi="he-IL"/>
              </w:rPr>
              <w:t>: תמיד</w:t>
            </w:r>
          </w:p>
          <w:p w:rsidR="00515EA1" w:rsidP="00515EA1" w:rsidRDefault="00515EA1" w14:paraId="7F18DE16"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B42BFA">
              <w:rPr>
                <w:rFonts w:hint="cs"/>
                <w:b/>
                <w:bCs/>
                <w:rtl/>
                <w:lang w:bidi="he-IL"/>
              </w:rPr>
              <w:lastRenderedPageBreak/>
              <w:t>פעיל</w:t>
            </w:r>
            <w:r>
              <w:rPr>
                <w:rFonts w:hint="cs"/>
                <w:rtl/>
                <w:lang w:bidi="he-IL"/>
              </w:rPr>
              <w:t>: תמיד</w:t>
            </w:r>
          </w:p>
          <w:p w:rsidR="00515EA1" w:rsidP="00515EA1" w:rsidRDefault="00515EA1" w14:paraId="780CEA06"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F62F1C">
              <w:rPr>
                <w:rFonts w:hint="cs"/>
                <w:b/>
                <w:bCs/>
                <w:rtl/>
                <w:lang w:bidi="he-IL"/>
              </w:rPr>
              <w:t>פעולות</w:t>
            </w:r>
            <w:r>
              <w:rPr>
                <w:rFonts w:hint="cs"/>
                <w:b/>
                <w:bCs/>
                <w:rtl/>
                <w:lang w:bidi="he-IL"/>
              </w:rPr>
              <w:t>:</w:t>
            </w:r>
          </w:p>
          <w:p w:rsidR="00301056" w:rsidP="001D367F" w:rsidRDefault="00515EA1" w14:paraId="188F7855" w14:textId="77777777">
            <w:pPr>
              <w:pStyle w:val="a3"/>
              <w:numPr>
                <w:ilvl w:val="0"/>
                <w:numId w:val="3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שמירת נתונים </w:t>
            </w:r>
            <w:r w:rsidR="00A33FAF">
              <w:rPr>
                <w:rFonts w:hint="cs"/>
                <w:rtl/>
                <w:lang w:bidi="he-IL"/>
              </w:rPr>
              <w:t>לצורך הצגתם במסך ברכיב פרטי נציג</w:t>
            </w:r>
          </w:p>
          <w:p w:rsidR="00FA612E" w:rsidP="00FA612E" w:rsidRDefault="00FA612E" w14:paraId="0DBBE51A" w14:textId="2135BEE0">
            <w:pPr>
              <w:bidi/>
              <w:ind w:left="360"/>
              <w:cnfStyle w:val="000000000000" w:firstRow="0" w:lastRow="0" w:firstColumn="0" w:lastColumn="0" w:oddVBand="0" w:evenVBand="0" w:oddHBand="0" w:evenHBand="0" w:firstRowFirstColumn="0" w:firstRowLastColumn="0" w:lastRowFirstColumn="0" w:lastRowLastColumn="0"/>
              <w:rPr>
                <w:rtl/>
                <w:lang w:bidi="he-IL"/>
              </w:rPr>
            </w:pPr>
            <w:commentRangeStart w:id="40"/>
            <w:r w:rsidRPr="00FA612E">
              <w:rPr>
                <w:rFonts w:hint="cs"/>
                <w:highlight w:val="yellow"/>
                <w:rtl/>
                <w:lang w:bidi="he-IL"/>
              </w:rPr>
              <w:t>הערה, אין לשמור נתונים אלו במערכת בשלב זה</w:t>
            </w:r>
            <w:commentRangeEnd w:id="40"/>
            <w:r>
              <w:rPr>
                <w:rStyle w:val="af0"/>
                <w:rtl/>
              </w:rPr>
              <w:commentReference w:id="40"/>
            </w:r>
          </w:p>
        </w:tc>
      </w:tr>
      <w:tr w:rsidR="00894C5D" w:rsidTr="0059412E" w14:paraId="07A706E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tcPr>
          <w:p w:rsidR="005C333D" w:rsidP="0059412E" w:rsidRDefault="005C333D" w14:paraId="2D97481C" w14:textId="77777777">
            <w:pPr>
              <w:bidi/>
              <w:rPr>
                <w:rFonts w:cs="Arial"/>
                <w:rtl/>
                <w:lang w:bidi="he-IL"/>
              </w:rPr>
            </w:pPr>
            <w:r>
              <w:rPr>
                <w:rFonts w:hint="cs" w:cs="Arial"/>
                <w:b w:val="0"/>
                <w:bCs w:val="0"/>
                <w:rtl/>
                <w:lang w:bidi="he-IL"/>
              </w:rPr>
              <w:lastRenderedPageBreak/>
              <w:t>לעדכון בפורטל ספקים</w:t>
            </w:r>
          </w:p>
          <w:p w:rsidR="00E97776" w:rsidP="00E97776" w:rsidRDefault="00E97776" w14:paraId="7175935A" w14:textId="4337CCF6">
            <w:pPr>
              <w:bidi/>
              <w:rPr>
                <w:rFonts w:cs="Arial"/>
                <w:b w:val="0"/>
                <w:bCs w:val="0"/>
                <w:rtl/>
                <w:lang w:bidi="he-IL"/>
              </w:rPr>
            </w:pPr>
            <w:r w:rsidRPr="00E97776">
              <w:rPr>
                <w:rFonts w:cs="Arial"/>
                <w:noProof/>
                <w:rtl/>
                <w:lang w:bidi="he-IL"/>
              </w:rPr>
              <w:drawing>
                <wp:inline distT="0" distB="0" distL="0" distR="0" wp14:anchorId="4EBED561" wp14:editId="0A0CC62E">
                  <wp:extent cx="1381318" cy="247685"/>
                  <wp:effectExtent l="0" t="0" r="0" b="0"/>
                  <wp:docPr id="1994585791" name="Picture 1994585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85791" name=""/>
                          <pic:cNvPicPr/>
                        </pic:nvPicPr>
                        <pic:blipFill>
                          <a:blip r:embed="rId161"/>
                          <a:stretch>
                            <a:fillRect/>
                          </a:stretch>
                        </pic:blipFill>
                        <pic:spPr>
                          <a:xfrm>
                            <a:off x="0" y="0"/>
                            <a:ext cx="1381318" cy="247685"/>
                          </a:xfrm>
                          <a:prstGeom prst="rect">
                            <a:avLst/>
                          </a:prstGeom>
                        </pic:spPr>
                      </pic:pic>
                    </a:graphicData>
                  </a:graphic>
                </wp:inline>
              </w:drawing>
            </w:r>
          </w:p>
        </w:tc>
        <w:tc>
          <w:tcPr>
            <w:tcW w:w="1028" w:type="dxa"/>
          </w:tcPr>
          <w:p w:rsidR="005C333D" w:rsidP="0059412E" w:rsidRDefault="00573B7A" w14:paraId="46A2D4FD" w14:textId="03E41641">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אייקון + </w:t>
            </w:r>
            <w:r w:rsidR="004E6B59">
              <w:rPr>
                <w:rFonts w:hint="cs"/>
                <w:rtl/>
                <w:lang w:bidi="he-IL"/>
              </w:rPr>
              <w:t>קישור</w:t>
            </w:r>
            <w:r>
              <w:rPr>
                <w:rFonts w:hint="cs"/>
                <w:rtl/>
                <w:lang w:bidi="he-IL"/>
              </w:rPr>
              <w:t xml:space="preserve"> לחיץ</w:t>
            </w:r>
          </w:p>
        </w:tc>
        <w:tc>
          <w:tcPr>
            <w:tcW w:w="2552" w:type="dxa"/>
          </w:tcPr>
          <w:p w:rsidRPr="00F741BD" w:rsidR="005C333D" w:rsidP="0059412E" w:rsidRDefault="001D7597" w14:paraId="6FD1B9F6" w14:textId="64B74FDD">
            <w:pPr>
              <w:bidi/>
              <w:cnfStyle w:val="000000100000" w:firstRow="0" w:lastRow="0" w:firstColumn="0" w:lastColumn="0" w:oddVBand="0" w:evenVBand="0" w:oddHBand="1" w:evenHBand="0" w:firstRowFirstColumn="0" w:firstRowLastColumn="0" w:lastRowFirstColumn="0" w:lastRowLastColumn="0"/>
              <w:rPr>
                <w:highlight w:val="yellow"/>
                <w:rtl/>
                <w:lang w:bidi="he-IL"/>
              </w:rPr>
            </w:pPr>
            <w:r>
              <w:rPr>
                <w:rFonts w:hint="cs"/>
                <w:highlight w:val="yellow"/>
                <w:rtl/>
                <w:lang w:bidi="he-IL"/>
              </w:rPr>
              <w:t>שירות של פורטל הספקים</w:t>
            </w:r>
          </w:p>
        </w:tc>
        <w:tc>
          <w:tcPr>
            <w:tcW w:w="3967" w:type="dxa"/>
          </w:tcPr>
          <w:p w:rsidR="009D2EC1" w:rsidP="0059412E" w:rsidRDefault="00A607E4" w14:paraId="2AF2397F" w14:textId="3AC84012">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לעדכון פרטי קשר של חברה יש לבצע הפניה לדף </w:t>
            </w:r>
            <w:hyperlink w:history="1" r:id="rId162">
              <w:r w:rsidRPr="0092467D">
                <w:rPr>
                  <w:rStyle w:val="Hyperlink"/>
                  <w:rFonts w:hint="cs"/>
                  <w:rtl/>
                  <w:lang w:bidi="he-IL"/>
                </w:rPr>
                <w:t>באתר הסחר</w:t>
              </w:r>
            </w:hyperlink>
          </w:p>
          <w:p w:rsidR="00602579" w:rsidP="00602579" w:rsidRDefault="00602579" w14:paraId="648C031B" w14:textId="77777777">
            <w:pPr>
              <w:bidi/>
              <w:cnfStyle w:val="000000100000" w:firstRow="0" w:lastRow="0" w:firstColumn="0" w:lastColumn="0" w:oddVBand="0" w:evenVBand="0" w:oddHBand="1" w:evenHBand="0" w:firstRowFirstColumn="0" w:firstRowLastColumn="0" w:lastRowFirstColumn="0" w:lastRowLastColumn="0"/>
              <w:rPr>
                <w:rtl/>
                <w:lang w:bidi="he-IL"/>
              </w:rPr>
            </w:pPr>
          </w:p>
          <w:p w:rsidR="00BA58D9" w:rsidP="00375EE3" w:rsidRDefault="0092467D" w14:paraId="50FBBD60" w14:textId="73A427EB">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לעדכון פרטי קשר של </w:t>
            </w:r>
            <w:r w:rsidR="00962CB3">
              <w:rPr>
                <w:rFonts w:hint="cs"/>
                <w:rtl/>
                <w:lang w:bidi="he-IL"/>
              </w:rPr>
              <w:t xml:space="preserve">המשתמש ונציגי מטעם החברה - </w:t>
            </w:r>
            <w:r w:rsidR="000922F3">
              <w:rPr>
                <w:rFonts w:hint="cs"/>
                <w:rtl/>
                <w:lang w:bidi="he-IL"/>
              </w:rPr>
              <w:t>קריאה לשירות ל</w:t>
            </w:r>
            <w:r w:rsidR="004E6B59">
              <w:rPr>
                <w:rFonts w:hint="cs"/>
                <w:rtl/>
                <w:lang w:bidi="he-IL"/>
              </w:rPr>
              <w:t>פתיחת מסך ניהול הרשאות באזור אישי</w:t>
            </w:r>
            <w:r w:rsidR="00BA58D9">
              <w:rPr>
                <w:rFonts w:hint="cs"/>
                <w:rtl/>
                <w:lang w:bidi="he-IL"/>
              </w:rPr>
              <w:t xml:space="preserve"> בפורטל ספקים</w:t>
            </w:r>
            <w:r w:rsidR="00962CB3">
              <w:rPr>
                <w:rFonts w:hint="cs"/>
                <w:rtl/>
                <w:lang w:bidi="he-IL"/>
              </w:rPr>
              <w:t xml:space="preserve"> </w:t>
            </w:r>
            <w:r w:rsidR="00962CB3">
              <w:rPr>
                <w:rtl/>
                <w:lang w:bidi="he-IL"/>
              </w:rPr>
              <w:t>–</w:t>
            </w:r>
            <w:r w:rsidR="00962CB3">
              <w:rPr>
                <w:rFonts w:hint="cs"/>
                <w:rtl/>
                <w:lang w:bidi="he-IL"/>
              </w:rPr>
              <w:t xml:space="preserve"> </w:t>
            </w:r>
            <w:r w:rsidRPr="00962CB3" w:rsidR="00962CB3">
              <w:rPr>
                <w:rFonts w:hint="cs"/>
                <w:highlight w:val="cyan"/>
                <w:rtl/>
                <w:lang w:bidi="he-IL"/>
              </w:rPr>
              <w:t>לא לגרסה זו.</w:t>
            </w:r>
            <w:r w:rsidR="00375EE3">
              <w:rPr>
                <w:rFonts w:hint="cs"/>
                <w:highlight w:val="cyan"/>
                <w:rtl/>
                <w:lang w:bidi="he-IL"/>
              </w:rPr>
              <w:t xml:space="preserve"> לגרסאות הבאות </w:t>
            </w:r>
            <w:r w:rsidRPr="00962CB3" w:rsidR="00BA58D9">
              <w:rPr>
                <w:rFonts w:hint="cs"/>
                <w:highlight w:val="cyan"/>
                <w:rtl/>
                <w:lang w:bidi="he-IL"/>
              </w:rPr>
              <w:t>לברר מה בדיוק לפתוח עבור משתמש נוכחי</w:t>
            </w:r>
            <w:r w:rsidRPr="00962CB3" w:rsidR="00BD5C25">
              <w:rPr>
                <w:rFonts w:hint="cs"/>
                <w:highlight w:val="cyan"/>
                <w:rtl/>
                <w:lang w:bidi="he-IL"/>
              </w:rPr>
              <w:t xml:space="preserve"> </w:t>
            </w:r>
            <w:r w:rsidRPr="00962CB3" w:rsidR="00BD5C25">
              <w:rPr>
                <w:highlight w:val="cyan"/>
                <w:rtl/>
                <w:lang w:bidi="he-IL"/>
              </w:rPr>
              <w:t>–</w:t>
            </w:r>
            <w:r w:rsidRPr="00962CB3" w:rsidR="00BD5C25">
              <w:rPr>
                <w:rFonts w:hint="cs"/>
                <w:highlight w:val="cyan"/>
                <w:rtl/>
                <w:lang w:bidi="he-IL"/>
              </w:rPr>
              <w:t xml:space="preserve"> לא בטוח שיש לו הרשאות להיכנס לאזור ניהול הרשאות בפורטל</w:t>
            </w:r>
          </w:p>
          <w:p w:rsidR="00A55E37" w:rsidP="000922F3" w:rsidRDefault="00A55E37" w14:paraId="1AF06B7A" w14:textId="77777777">
            <w:pPr>
              <w:bidi/>
              <w:cnfStyle w:val="000000100000" w:firstRow="0" w:lastRow="0" w:firstColumn="0" w:lastColumn="0" w:oddVBand="0" w:evenVBand="0" w:oddHBand="1" w:evenHBand="0" w:firstRowFirstColumn="0" w:firstRowLastColumn="0" w:lastRowFirstColumn="0" w:lastRowLastColumn="0"/>
              <w:rPr>
                <w:highlight w:val="yellow"/>
                <w:rtl/>
                <w:lang w:bidi="he-IL"/>
              </w:rPr>
            </w:pPr>
          </w:p>
          <w:p w:rsidR="000922F3" w:rsidP="00A55E37" w:rsidRDefault="000922F3" w14:paraId="3B8495C6" w14:textId="2D70E7B3">
            <w:pPr>
              <w:bidi/>
              <w:cnfStyle w:val="000000100000" w:firstRow="0" w:lastRow="0" w:firstColumn="0" w:lastColumn="0" w:oddVBand="0" w:evenVBand="0" w:oddHBand="1" w:evenHBand="0" w:firstRowFirstColumn="0" w:firstRowLastColumn="0" w:lastRowFirstColumn="0" w:lastRowLastColumn="0"/>
              <w:rPr>
                <w:rtl/>
                <w:lang w:bidi="he-IL"/>
              </w:rPr>
            </w:pPr>
            <w:r w:rsidRPr="004A685A">
              <w:rPr>
                <w:rFonts w:hint="cs"/>
                <w:highlight w:val="yellow"/>
                <w:rtl/>
                <w:lang w:bidi="he-IL"/>
              </w:rPr>
              <w:t xml:space="preserve">שנדרש טריגר לריענון מסך אנשי קשר, </w:t>
            </w:r>
            <w:r w:rsidR="00A55E37">
              <w:rPr>
                <w:rFonts w:hint="cs"/>
                <w:highlight w:val="yellow"/>
                <w:rtl/>
                <w:lang w:bidi="he-IL"/>
              </w:rPr>
              <w:t xml:space="preserve">כדי </w:t>
            </w:r>
            <w:r w:rsidRPr="004A685A">
              <w:rPr>
                <w:rFonts w:hint="cs"/>
                <w:highlight w:val="yellow"/>
                <w:rtl/>
                <w:lang w:bidi="he-IL"/>
              </w:rPr>
              <w:t>להציג את העדכונים שבוצעו עבור אנשי הקשר בפורטל</w:t>
            </w:r>
            <w:r w:rsidRPr="00A25D16">
              <w:rPr>
                <w:rFonts w:hint="cs"/>
                <w:highlight w:val="yellow"/>
                <w:rtl/>
                <w:lang w:bidi="he-IL"/>
              </w:rPr>
              <w:t xml:space="preserve">. אולי להוסיף הנחיה </w:t>
            </w:r>
            <w:r>
              <w:rPr>
                <w:rFonts w:hint="cs"/>
                <w:highlight w:val="yellow"/>
                <w:rtl/>
                <w:lang w:bidi="he-IL"/>
              </w:rPr>
              <w:t xml:space="preserve">למשתמש </w:t>
            </w:r>
            <w:r w:rsidRPr="00A25D16">
              <w:rPr>
                <w:rFonts w:hint="cs"/>
                <w:highlight w:val="yellow"/>
                <w:rtl/>
                <w:lang w:bidi="he-IL"/>
              </w:rPr>
              <w:t>בדף</w:t>
            </w:r>
            <w:r>
              <w:rPr>
                <w:rFonts w:hint="cs"/>
                <w:highlight w:val="yellow"/>
                <w:rtl/>
                <w:lang w:bidi="he-IL"/>
              </w:rPr>
              <w:t>,</w:t>
            </w:r>
            <w:r w:rsidRPr="00A25D16">
              <w:rPr>
                <w:rFonts w:hint="cs"/>
                <w:highlight w:val="yellow"/>
                <w:rtl/>
                <w:lang w:bidi="he-IL"/>
              </w:rPr>
              <w:t xml:space="preserve"> </w:t>
            </w:r>
            <w:r w:rsidR="006A28E7">
              <w:rPr>
                <w:rFonts w:hint="cs"/>
                <w:highlight w:val="yellow"/>
                <w:rtl/>
                <w:lang w:bidi="he-IL"/>
              </w:rPr>
              <w:t>לצפייה</w:t>
            </w:r>
            <w:r w:rsidRPr="00A25D16">
              <w:rPr>
                <w:rFonts w:hint="cs"/>
                <w:highlight w:val="yellow"/>
                <w:rtl/>
                <w:lang w:bidi="he-IL"/>
              </w:rPr>
              <w:t xml:space="preserve"> </w:t>
            </w:r>
            <w:r w:rsidR="006A28E7">
              <w:rPr>
                <w:rFonts w:hint="cs"/>
                <w:highlight w:val="yellow"/>
                <w:rtl/>
                <w:lang w:bidi="he-IL"/>
              </w:rPr>
              <w:t>ב</w:t>
            </w:r>
            <w:r w:rsidRPr="00A25D16">
              <w:rPr>
                <w:rFonts w:hint="cs"/>
                <w:highlight w:val="yellow"/>
                <w:rtl/>
                <w:lang w:bidi="he-IL"/>
              </w:rPr>
              <w:t xml:space="preserve">שינוים </w:t>
            </w:r>
            <w:r w:rsidR="006A28E7">
              <w:rPr>
                <w:rFonts w:hint="cs"/>
                <w:highlight w:val="yellow"/>
                <w:rtl/>
                <w:lang w:bidi="he-IL"/>
              </w:rPr>
              <w:t xml:space="preserve">שבוצעו </w:t>
            </w:r>
            <w:r w:rsidRPr="00A25D16">
              <w:rPr>
                <w:rFonts w:hint="cs"/>
                <w:highlight w:val="yellow"/>
                <w:rtl/>
                <w:lang w:bidi="he-IL"/>
              </w:rPr>
              <w:t>בפרטי ההתקשרות בפורטל נדרש לרענן את המסך</w:t>
            </w:r>
          </w:p>
          <w:p w:rsidR="00BD5C25" w:rsidP="00BD5C25" w:rsidRDefault="00BD5C25" w14:paraId="5BD7FA37" w14:textId="56110D5E">
            <w:pPr>
              <w:bidi/>
              <w:cnfStyle w:val="000000100000" w:firstRow="0" w:lastRow="0" w:firstColumn="0" w:lastColumn="0" w:oddVBand="0" w:evenVBand="0" w:oddHBand="1" w:evenHBand="0" w:firstRowFirstColumn="0" w:firstRowLastColumn="0" w:lastRowFirstColumn="0" w:lastRowLastColumn="0"/>
              <w:rPr>
                <w:rtl/>
                <w:lang w:bidi="he-IL"/>
              </w:rPr>
            </w:pPr>
          </w:p>
        </w:tc>
      </w:tr>
    </w:tbl>
    <w:p w:rsidR="007B0F86" w:rsidP="007B0F86" w:rsidRDefault="007B0F86" w14:paraId="73F61C3C" w14:textId="77777777">
      <w:pPr>
        <w:bidi/>
        <w:rPr>
          <w:rtl/>
          <w:lang w:bidi="he-IL"/>
        </w:rPr>
      </w:pPr>
    </w:p>
    <w:p w:rsidR="00235345" w:rsidP="007444EC" w:rsidRDefault="00235345" w14:paraId="59774636" w14:textId="637EE6D7">
      <w:pPr>
        <w:pStyle w:val="2"/>
        <w:bidi/>
        <w:rPr>
          <w:rtl/>
          <w:lang w:bidi="he-IL"/>
        </w:rPr>
      </w:pPr>
      <w:bookmarkStart w:name="_Toc153118407" w:id="41"/>
      <w:r>
        <w:rPr>
          <w:rFonts w:hint="cs"/>
          <w:rtl/>
          <w:lang w:bidi="he-IL"/>
        </w:rPr>
        <w:t>מעטפות</w:t>
      </w:r>
      <w:bookmarkEnd w:id="41"/>
    </w:p>
    <w:p w:rsidR="00FE387E" w:rsidP="00FE387E" w:rsidRDefault="0098678C" w14:paraId="0FB0B93B" w14:textId="572F68D4">
      <w:pPr>
        <w:bidi/>
        <w:rPr>
          <w:rtl/>
          <w:lang w:bidi="he-IL"/>
        </w:rPr>
      </w:pPr>
      <w:r>
        <w:rPr>
          <w:rFonts w:hint="cs"/>
          <w:rtl/>
          <w:lang w:bidi="he-IL"/>
        </w:rPr>
        <w:t>מסכי מעטפות הינם</w:t>
      </w:r>
      <w:r w:rsidR="00FE387E">
        <w:rPr>
          <w:rFonts w:hint="cs"/>
          <w:rtl/>
          <w:lang w:bidi="he-IL"/>
        </w:rPr>
        <w:t xml:space="preserve"> מס</w:t>
      </w:r>
      <w:r>
        <w:rPr>
          <w:rFonts w:hint="cs"/>
          <w:rtl/>
          <w:lang w:bidi="he-IL"/>
        </w:rPr>
        <w:t>כים</w:t>
      </w:r>
      <w:r w:rsidR="00FE387E">
        <w:rPr>
          <w:rFonts w:hint="cs"/>
          <w:rtl/>
          <w:lang w:bidi="he-IL"/>
        </w:rPr>
        <w:t xml:space="preserve"> שלישי</w:t>
      </w:r>
      <w:r w:rsidR="00EC5E41">
        <w:rPr>
          <w:rFonts w:hint="cs"/>
          <w:rtl/>
          <w:lang w:bidi="he-IL"/>
        </w:rPr>
        <w:t xml:space="preserve"> ו/או </w:t>
      </w:r>
      <w:r w:rsidR="00BB08FF">
        <w:rPr>
          <w:rFonts w:hint="cs"/>
          <w:rtl/>
          <w:lang w:bidi="he-IL"/>
        </w:rPr>
        <w:t>רביעי</w:t>
      </w:r>
      <w:r w:rsidR="00FE387E">
        <w:rPr>
          <w:rFonts w:hint="cs"/>
          <w:rtl/>
          <w:lang w:bidi="he-IL"/>
        </w:rPr>
        <w:t xml:space="preserve"> בתהליך הגשת הצעה כלכלית למכרז </w:t>
      </w:r>
      <w:r w:rsidR="00FE387E">
        <w:rPr>
          <w:rtl/>
          <w:lang w:bidi="he-IL"/>
        </w:rPr>
        <w:t>–</w:t>
      </w:r>
      <w:r w:rsidR="00FE387E">
        <w:rPr>
          <w:rFonts w:hint="cs"/>
          <w:rtl/>
          <w:lang w:bidi="he-IL"/>
        </w:rPr>
        <w:t xml:space="preserve"> שלב 3</w:t>
      </w:r>
      <w:r w:rsidR="00EC5E41">
        <w:rPr>
          <w:rFonts w:hint="cs"/>
          <w:rtl/>
          <w:lang w:bidi="he-IL"/>
        </w:rPr>
        <w:t xml:space="preserve"> ו/או</w:t>
      </w:r>
      <w:r w:rsidR="00BB08FF">
        <w:rPr>
          <w:rFonts w:hint="cs"/>
          <w:rtl/>
          <w:lang w:bidi="he-IL"/>
        </w:rPr>
        <w:t xml:space="preserve"> שלב 4.</w:t>
      </w:r>
      <w:r w:rsidR="00FE387E">
        <w:rPr>
          <w:rFonts w:hint="cs"/>
          <w:rtl/>
          <w:lang w:bidi="he-IL"/>
        </w:rPr>
        <w:t xml:space="preserve"> המס</w:t>
      </w:r>
      <w:r w:rsidR="00FF268C">
        <w:rPr>
          <w:rFonts w:hint="cs"/>
          <w:rtl/>
          <w:lang w:bidi="he-IL"/>
        </w:rPr>
        <w:t>כים</w:t>
      </w:r>
      <w:r w:rsidR="00FE387E">
        <w:rPr>
          <w:rFonts w:hint="cs"/>
          <w:rtl/>
          <w:lang w:bidi="he-IL"/>
        </w:rPr>
        <w:t xml:space="preserve"> מאפשר</w:t>
      </w:r>
      <w:r w:rsidR="00FF268C">
        <w:rPr>
          <w:rFonts w:hint="cs"/>
          <w:rtl/>
          <w:lang w:bidi="he-IL"/>
        </w:rPr>
        <w:t>ים</w:t>
      </w:r>
      <w:r w:rsidR="00FE387E">
        <w:rPr>
          <w:rFonts w:hint="cs"/>
          <w:rtl/>
          <w:lang w:bidi="he-IL"/>
        </w:rPr>
        <w:t xml:space="preserve"> לצרף מסמכים רלוונטיים שהוגדרו עבור מעטפה</w:t>
      </w:r>
      <w:r w:rsidR="00FF268C">
        <w:rPr>
          <w:rFonts w:hint="cs"/>
          <w:rtl/>
          <w:lang w:bidi="he-IL"/>
        </w:rPr>
        <w:t xml:space="preserve"> ספציפית</w:t>
      </w:r>
      <w:r w:rsidR="00FE387E">
        <w:rPr>
          <w:rFonts w:hint="cs"/>
          <w:rtl/>
          <w:lang w:bidi="he-IL"/>
        </w:rPr>
        <w:t xml:space="preserve"> (</w:t>
      </w:r>
      <w:r w:rsidR="005A1838">
        <w:rPr>
          <w:rFonts w:hint="cs"/>
          <w:rtl/>
          <w:lang w:bidi="he-IL"/>
        </w:rPr>
        <w:t xml:space="preserve">1 ו/או 2 </w:t>
      </w:r>
      <w:r w:rsidR="00FE387E">
        <w:rPr>
          <w:rFonts w:hint="cs"/>
          <w:rtl/>
          <w:lang w:bidi="he-IL"/>
        </w:rPr>
        <w:t>בהתאם להגדרות המכרז). לפי ההגדרות, המכרז יכול להכיל מעטפה אחת או שתי מעטפות</w:t>
      </w:r>
      <w:r w:rsidR="00780131">
        <w:rPr>
          <w:rFonts w:hint="cs"/>
          <w:rtl/>
          <w:lang w:bidi="he-IL"/>
        </w:rPr>
        <w:t xml:space="preserve"> (תיאורטית יכול להיות מצב של יותר מ- 2 מעטפות)</w:t>
      </w:r>
      <w:r w:rsidR="00FE387E">
        <w:rPr>
          <w:rFonts w:hint="cs"/>
          <w:rtl/>
          <w:lang w:bidi="he-IL"/>
        </w:rPr>
        <w:t xml:space="preserve">. מסמכים אותם הקבלן מצרף להצעה כמענה למכרז מחולקים אוטומטית לפי מעטפות </w:t>
      </w:r>
      <w:r w:rsidR="00FE387E">
        <w:rPr>
          <w:rtl/>
          <w:lang w:bidi="he-IL"/>
        </w:rPr>
        <w:t>–</w:t>
      </w:r>
      <w:r w:rsidR="00FE387E">
        <w:rPr>
          <w:rFonts w:hint="cs"/>
          <w:rtl/>
          <w:lang w:bidi="he-IL"/>
        </w:rPr>
        <w:t xml:space="preserve"> בהתאם להגדרות המכרז. במקרה בו מכרז מוגדר עם מעטפה אחת, כל המסמכים יצורפו למעטפה 1. אחרת, תתבצע חלוקה.</w:t>
      </w:r>
    </w:p>
    <w:p w:rsidR="00FE387E" w:rsidP="00FE387E" w:rsidRDefault="00FE387E" w14:paraId="09BEB7AC" w14:textId="77777777">
      <w:pPr>
        <w:bidi/>
        <w:rPr>
          <w:rtl/>
          <w:lang w:bidi="he-IL"/>
        </w:rPr>
      </w:pPr>
      <w:r>
        <w:rPr>
          <w:rFonts w:hint="cs"/>
          <w:rtl/>
          <w:lang w:bidi="he-IL"/>
        </w:rPr>
        <w:t>כניסה למסך מתבצעת מתוך:</w:t>
      </w:r>
    </w:p>
    <w:p w:rsidR="00FE387E" w:rsidP="00FE387E" w:rsidRDefault="00FE387E" w14:paraId="7498ED8A" w14:textId="0E7D1AB3">
      <w:pPr>
        <w:pStyle w:val="a3"/>
        <w:numPr>
          <w:ilvl w:val="0"/>
          <w:numId w:val="19"/>
        </w:numPr>
        <w:bidi/>
        <w:rPr>
          <w:rtl/>
          <w:lang w:bidi="he-IL"/>
        </w:rPr>
      </w:pPr>
      <w:r>
        <w:rPr>
          <w:rFonts w:hint="cs"/>
          <w:rtl/>
          <w:lang w:bidi="he-IL"/>
        </w:rPr>
        <w:t xml:space="preserve">מסך אנשי קשר </w:t>
      </w:r>
      <w:r>
        <w:rPr>
          <w:rtl/>
          <w:lang w:bidi="he-IL"/>
        </w:rPr>
        <w:t>–</w:t>
      </w:r>
      <w:r>
        <w:rPr>
          <w:rFonts w:hint="cs"/>
          <w:rtl/>
          <w:lang w:bidi="he-IL"/>
        </w:rPr>
        <w:t xml:space="preserve"> לאחר לחיצה על כפתור "המשך למעטפה 1"</w:t>
      </w:r>
      <w:r w:rsidR="00C951E7">
        <w:rPr>
          <w:rFonts w:hint="cs"/>
          <w:rtl/>
          <w:lang w:bidi="he-IL"/>
        </w:rPr>
        <w:t xml:space="preserve"> או "המשך למעטפה 2"</w:t>
      </w:r>
    </w:p>
    <w:p w:rsidR="00FE387E" w:rsidP="00FE387E" w:rsidRDefault="00FE387E" w14:paraId="29DDBFD8" w14:textId="68A2B465">
      <w:pPr>
        <w:pStyle w:val="a3"/>
        <w:numPr>
          <w:ilvl w:val="0"/>
          <w:numId w:val="19"/>
        </w:numPr>
        <w:bidi/>
        <w:rPr>
          <w:rtl/>
          <w:lang w:bidi="he-IL"/>
        </w:rPr>
      </w:pPr>
      <w:r>
        <w:rPr>
          <w:rFonts w:hint="cs"/>
          <w:rtl/>
          <w:lang w:bidi="he-IL"/>
        </w:rPr>
        <w:t xml:space="preserve">מסך סיכום ואישור </w:t>
      </w:r>
      <w:r>
        <w:rPr>
          <w:rtl/>
          <w:lang w:bidi="he-IL"/>
        </w:rPr>
        <w:t>–</w:t>
      </w:r>
      <w:r>
        <w:rPr>
          <w:rFonts w:hint="cs"/>
          <w:rtl/>
          <w:lang w:bidi="he-IL"/>
        </w:rPr>
        <w:t xml:space="preserve"> לאחר לחיצה על </w:t>
      </w:r>
      <w:proofErr w:type="spellStart"/>
      <w:r>
        <w:rPr>
          <w:rFonts w:hint="cs"/>
          <w:rtl/>
          <w:lang w:bidi="he-IL"/>
        </w:rPr>
        <w:t>אייקון+קישור</w:t>
      </w:r>
      <w:proofErr w:type="spellEnd"/>
      <w:r>
        <w:rPr>
          <w:rFonts w:hint="cs"/>
          <w:rtl/>
          <w:lang w:bidi="he-IL"/>
        </w:rPr>
        <w:t xml:space="preserve"> "עריכת מע</w:t>
      </w:r>
      <w:r w:rsidR="00C951E7">
        <w:rPr>
          <w:rFonts w:hint="cs"/>
          <w:rtl/>
          <w:lang w:bidi="he-IL"/>
        </w:rPr>
        <w:t>ט</w:t>
      </w:r>
      <w:r>
        <w:rPr>
          <w:rFonts w:hint="cs"/>
          <w:rtl/>
          <w:lang w:bidi="he-IL"/>
        </w:rPr>
        <w:t>פה" באזור של מעטפה 1</w:t>
      </w:r>
      <w:r w:rsidR="00DE473A">
        <w:rPr>
          <w:rFonts w:hint="cs"/>
          <w:rtl/>
          <w:lang w:bidi="he-IL"/>
        </w:rPr>
        <w:t xml:space="preserve"> או 2</w:t>
      </w:r>
    </w:p>
    <w:p w:rsidR="00FE387E" w:rsidP="00FE387E" w:rsidRDefault="00FE387E" w14:paraId="3B158CEC" w14:textId="00ACD6FB">
      <w:pPr>
        <w:pStyle w:val="a3"/>
        <w:numPr>
          <w:ilvl w:val="0"/>
          <w:numId w:val="19"/>
        </w:numPr>
        <w:bidi/>
        <w:rPr>
          <w:lang w:bidi="he-IL"/>
        </w:rPr>
      </w:pPr>
      <w:r>
        <w:rPr>
          <w:rFonts w:hint="cs"/>
          <w:rtl/>
          <w:lang w:bidi="he-IL"/>
        </w:rPr>
        <w:t xml:space="preserve">סרגל ימני </w:t>
      </w:r>
      <w:r>
        <w:rPr>
          <w:rtl/>
          <w:lang w:bidi="he-IL"/>
        </w:rPr>
        <w:t>–</w:t>
      </w:r>
      <w:r>
        <w:rPr>
          <w:rFonts w:hint="cs"/>
          <w:rtl/>
          <w:lang w:bidi="he-IL"/>
        </w:rPr>
        <w:t xml:space="preserve"> לאחר לחיצה על כפתור "מעטפה 1"</w:t>
      </w:r>
      <w:r w:rsidR="00DE473A">
        <w:rPr>
          <w:rFonts w:hint="cs"/>
          <w:rtl/>
          <w:lang w:bidi="he-IL"/>
        </w:rPr>
        <w:t xml:space="preserve"> או "מעטפה 2"</w:t>
      </w:r>
    </w:p>
    <w:p w:rsidR="00FE387E" w:rsidP="00FE387E" w:rsidRDefault="00FE387E" w14:paraId="44CC1034" w14:textId="62394741">
      <w:pPr>
        <w:bidi/>
        <w:rPr>
          <w:rtl/>
          <w:lang w:bidi="he-IL"/>
        </w:rPr>
      </w:pPr>
      <w:r w:rsidRPr="0024583F">
        <w:rPr>
          <w:rFonts w:hint="cs"/>
          <w:b/>
          <w:bCs/>
          <w:rtl/>
          <w:lang w:bidi="he-IL"/>
        </w:rPr>
        <w:t>שימו לב,</w:t>
      </w:r>
      <w:r>
        <w:rPr>
          <w:rFonts w:hint="cs"/>
          <w:rtl/>
          <w:lang w:bidi="he-IL"/>
        </w:rPr>
        <w:t xml:space="preserve"> </w:t>
      </w:r>
      <w:r w:rsidR="00724E26">
        <w:rPr>
          <w:rFonts w:hint="cs"/>
          <w:rtl/>
          <w:lang w:bidi="he-IL"/>
        </w:rPr>
        <w:t>קיימות סקיצות מסכים עבור</w:t>
      </w:r>
      <w:r w:rsidR="007102C4">
        <w:rPr>
          <w:rFonts w:hint="cs"/>
          <w:rtl/>
          <w:lang w:bidi="he-IL"/>
        </w:rPr>
        <w:t xml:space="preserve"> מצב עם 2 מעטפות וגם עבור מצב עם מעטפה 1.</w:t>
      </w:r>
    </w:p>
    <w:p w:rsidR="003A4F98" w:rsidP="003A4F98" w:rsidRDefault="003A4F98" w14:paraId="362FEC28" w14:textId="678396B1">
      <w:pPr>
        <w:bidi/>
        <w:rPr>
          <w:b/>
          <w:bCs/>
          <w:rtl/>
          <w:lang w:bidi="he-IL"/>
        </w:rPr>
      </w:pPr>
      <w:r w:rsidRPr="00A020D6">
        <w:rPr>
          <w:rFonts w:hint="cs"/>
          <w:b/>
          <w:bCs/>
          <w:rtl/>
          <w:lang w:bidi="he-IL"/>
        </w:rPr>
        <w:t xml:space="preserve">מכרז עם שתי מעטפות </w:t>
      </w:r>
      <w:r w:rsidRPr="00A020D6">
        <w:rPr>
          <w:b/>
          <w:bCs/>
          <w:rtl/>
          <w:lang w:bidi="he-IL"/>
        </w:rPr>
        <w:t>–</w:t>
      </w:r>
      <w:r w:rsidRPr="00A020D6">
        <w:rPr>
          <w:rFonts w:hint="cs"/>
          <w:b/>
          <w:bCs/>
          <w:rtl/>
          <w:lang w:bidi="he-IL"/>
        </w:rPr>
        <w:t xml:space="preserve"> לפני ואחרי העלאת מסמכים + דוגמאות להתראות מערכת</w:t>
      </w:r>
    </w:p>
    <w:p w:rsidR="00B563A8" w:rsidP="00B563A8" w:rsidRDefault="00B563A8" w14:paraId="1A2880E3" w14:textId="036AA723">
      <w:pPr>
        <w:bidi/>
        <w:rPr>
          <w:b/>
          <w:bCs/>
          <w:rtl/>
          <w:lang w:bidi="he-IL"/>
        </w:rPr>
      </w:pPr>
      <w:r>
        <w:rPr>
          <w:rFonts w:hint="cs"/>
          <w:b/>
          <w:bCs/>
          <w:rtl/>
          <w:lang w:bidi="he-IL"/>
        </w:rPr>
        <w:t>מסך עבור מעטפה 1</w:t>
      </w:r>
    </w:p>
    <w:p w:rsidR="003A4F98" w:rsidP="003A4F98" w:rsidRDefault="003A4F98" w14:paraId="29160113" w14:textId="592D99F8">
      <w:pPr>
        <w:bidi/>
        <w:rPr>
          <w:rtl/>
          <w:lang w:bidi="he-IL"/>
        </w:rPr>
      </w:pPr>
      <w:r>
        <w:rPr>
          <w:noProof/>
        </w:rPr>
        <w:lastRenderedPageBreak/>
        <w:drawing>
          <wp:inline distT="0" distB="0" distL="0" distR="0" wp14:anchorId="4578AD17" wp14:editId="145665C7">
            <wp:extent cx="5731510" cy="5828665"/>
            <wp:effectExtent l="0" t="0" r="2540" b="635"/>
            <wp:docPr id="208236105" name="Picture 20823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5828665"/>
                    </a:xfrm>
                    <a:prstGeom prst="rect">
                      <a:avLst/>
                    </a:prstGeom>
                    <a:noFill/>
                    <a:ln>
                      <a:noFill/>
                    </a:ln>
                  </pic:spPr>
                </pic:pic>
              </a:graphicData>
            </a:graphic>
          </wp:inline>
        </w:drawing>
      </w:r>
    </w:p>
    <w:p w:rsidR="003A4F98" w:rsidP="003A4F98" w:rsidRDefault="003A4F98" w14:paraId="044CBDB3" w14:textId="77777777">
      <w:pPr>
        <w:bidi/>
        <w:rPr>
          <w:rtl/>
          <w:lang w:bidi="he-IL"/>
        </w:rPr>
      </w:pPr>
    </w:p>
    <w:p w:rsidR="003A4F98" w:rsidP="003A4F98" w:rsidRDefault="003A4F98" w14:paraId="22B7C1AF" w14:textId="1B8B4E20">
      <w:pPr>
        <w:bidi/>
        <w:rPr>
          <w:rtl/>
          <w:lang w:bidi="he-IL"/>
        </w:rPr>
      </w:pPr>
      <w:r>
        <w:rPr>
          <w:noProof/>
        </w:rPr>
        <w:lastRenderedPageBreak/>
        <w:drawing>
          <wp:inline distT="0" distB="0" distL="0" distR="0" wp14:anchorId="4A40EB0E" wp14:editId="48FF54F4">
            <wp:extent cx="5731510" cy="8408035"/>
            <wp:effectExtent l="0" t="0" r="2540" b="0"/>
            <wp:docPr id="988455279" name="Picture 9884552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77650" name="Picture 4" descr="A screenshot of a computer&#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1510" cy="8408035"/>
                    </a:xfrm>
                    <a:prstGeom prst="rect">
                      <a:avLst/>
                    </a:prstGeom>
                    <a:noFill/>
                    <a:ln>
                      <a:noFill/>
                    </a:ln>
                  </pic:spPr>
                </pic:pic>
              </a:graphicData>
            </a:graphic>
          </wp:inline>
        </w:drawing>
      </w:r>
    </w:p>
    <w:p w:rsidR="00DD0E37" w:rsidP="00DD0E37" w:rsidRDefault="00DD0E37" w14:paraId="0E3D6DF6" w14:textId="78EC986D">
      <w:pPr>
        <w:bidi/>
        <w:rPr>
          <w:rtl/>
          <w:lang w:bidi="he-IL"/>
        </w:rPr>
      </w:pPr>
      <w:r w:rsidRPr="0077079B">
        <w:rPr>
          <w:rFonts w:hint="cs"/>
          <w:b/>
          <w:bCs/>
          <w:rtl/>
          <w:lang w:bidi="he-IL"/>
        </w:rPr>
        <w:lastRenderedPageBreak/>
        <w:t xml:space="preserve">מסך עבור </w:t>
      </w:r>
      <w:r w:rsidR="00D3160F">
        <w:rPr>
          <w:rFonts w:hint="cs"/>
          <w:b/>
          <w:bCs/>
          <w:rtl/>
          <w:lang w:bidi="he-IL"/>
        </w:rPr>
        <w:t xml:space="preserve">מעטפה 2 - </w:t>
      </w:r>
      <w:r w:rsidRPr="0077079B">
        <w:rPr>
          <w:rFonts w:hint="cs"/>
          <w:b/>
          <w:bCs/>
          <w:rtl/>
          <w:lang w:bidi="he-IL"/>
        </w:rPr>
        <w:t>מכרז עם מחירים פתוחים</w:t>
      </w:r>
      <w:r w:rsidRPr="002B6182">
        <w:t xml:space="preserve"> </w:t>
      </w:r>
      <w:r w:rsidR="003119FD">
        <w:rPr>
          <w:noProof/>
        </w:rPr>
        <w:drawing>
          <wp:inline distT="0" distB="0" distL="0" distR="0" wp14:anchorId="295B783D" wp14:editId="7FDABB02">
            <wp:extent cx="5731510" cy="7593965"/>
            <wp:effectExtent l="0" t="0" r="2540" b="6985"/>
            <wp:docPr id="489080018" name="Picture 48908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1510" cy="7593965"/>
                    </a:xfrm>
                    <a:prstGeom prst="rect">
                      <a:avLst/>
                    </a:prstGeom>
                    <a:noFill/>
                    <a:ln>
                      <a:noFill/>
                    </a:ln>
                  </pic:spPr>
                </pic:pic>
              </a:graphicData>
            </a:graphic>
          </wp:inline>
        </w:drawing>
      </w:r>
    </w:p>
    <w:p w:rsidR="00DD0E37" w:rsidP="00DD0E37" w:rsidRDefault="00DD0E37" w14:paraId="65B03F45" w14:textId="77777777">
      <w:pPr>
        <w:bidi/>
        <w:rPr>
          <w:rtl/>
          <w:lang w:bidi="he-IL"/>
        </w:rPr>
      </w:pPr>
    </w:p>
    <w:p w:rsidR="00DD0E37" w:rsidP="00DD0E37" w:rsidRDefault="00E544B4" w14:paraId="35783028" w14:textId="68FDF6E9">
      <w:pPr>
        <w:bidi/>
        <w:rPr>
          <w:rtl/>
          <w:lang w:bidi="he-IL"/>
        </w:rPr>
      </w:pPr>
      <w:r>
        <w:rPr>
          <w:noProof/>
        </w:rPr>
        <w:lastRenderedPageBreak/>
        <w:drawing>
          <wp:inline distT="0" distB="0" distL="0" distR="0" wp14:anchorId="02E86969" wp14:editId="71F63690">
            <wp:extent cx="4693285" cy="8863330"/>
            <wp:effectExtent l="0" t="0" r="0" b="0"/>
            <wp:docPr id="1165662630" name="Picture 116566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93285" cy="8863330"/>
                    </a:xfrm>
                    <a:prstGeom prst="rect">
                      <a:avLst/>
                    </a:prstGeom>
                    <a:noFill/>
                    <a:ln>
                      <a:noFill/>
                    </a:ln>
                  </pic:spPr>
                </pic:pic>
              </a:graphicData>
            </a:graphic>
          </wp:inline>
        </w:drawing>
      </w:r>
    </w:p>
    <w:p w:rsidR="00DD0E37" w:rsidP="00DD0E37" w:rsidRDefault="00DD0E37" w14:paraId="5EDC2C32" w14:textId="77777777">
      <w:pPr>
        <w:bidi/>
        <w:rPr>
          <w:rtl/>
          <w:lang w:bidi="he-IL"/>
        </w:rPr>
      </w:pPr>
    </w:p>
    <w:p w:rsidR="00DD0E37" w:rsidP="00DD0E37" w:rsidRDefault="00DD0E37" w14:paraId="3F9866CF" w14:textId="2070AF42">
      <w:pPr>
        <w:bidi/>
        <w:rPr>
          <w:rtl/>
        </w:rPr>
      </w:pPr>
      <w:r w:rsidRPr="0077079B">
        <w:rPr>
          <w:rFonts w:hint="cs"/>
          <w:b/>
          <w:bCs/>
          <w:rtl/>
          <w:lang w:bidi="he-IL"/>
        </w:rPr>
        <w:t xml:space="preserve">מסך עבור </w:t>
      </w:r>
      <w:r w:rsidR="00D3160F">
        <w:rPr>
          <w:rFonts w:hint="cs"/>
          <w:b/>
          <w:bCs/>
          <w:rtl/>
          <w:lang w:bidi="he-IL"/>
        </w:rPr>
        <w:t xml:space="preserve">מעטפה 2 - </w:t>
      </w:r>
      <w:r w:rsidRPr="0077079B">
        <w:rPr>
          <w:rFonts w:hint="cs"/>
          <w:b/>
          <w:bCs/>
          <w:rtl/>
          <w:lang w:bidi="he-IL"/>
        </w:rPr>
        <w:t>מכרז עם מחירים סגורים</w:t>
      </w:r>
      <w:r w:rsidRPr="002F6D38">
        <w:t xml:space="preserve"> </w:t>
      </w:r>
      <w:r w:rsidR="000B13A2">
        <w:rPr>
          <w:noProof/>
        </w:rPr>
        <w:drawing>
          <wp:inline distT="0" distB="0" distL="0" distR="0" wp14:anchorId="0436A347" wp14:editId="0E1E592E">
            <wp:extent cx="5731510" cy="7570470"/>
            <wp:effectExtent l="0" t="0" r="2540" b="0"/>
            <wp:docPr id="1185567621" name="Picture 118556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1510" cy="7570470"/>
                    </a:xfrm>
                    <a:prstGeom prst="rect">
                      <a:avLst/>
                    </a:prstGeom>
                    <a:noFill/>
                    <a:ln>
                      <a:noFill/>
                    </a:ln>
                  </pic:spPr>
                </pic:pic>
              </a:graphicData>
            </a:graphic>
          </wp:inline>
        </w:drawing>
      </w:r>
    </w:p>
    <w:p w:rsidR="00DD0E37" w:rsidP="00DD0E37" w:rsidRDefault="00DD0E37" w14:paraId="54ACFB93" w14:textId="77777777">
      <w:pPr>
        <w:bidi/>
        <w:rPr>
          <w:rtl/>
          <w:lang w:bidi="he-IL"/>
        </w:rPr>
      </w:pPr>
    </w:p>
    <w:p w:rsidR="00DD0E37" w:rsidP="003A4F98" w:rsidRDefault="00DD0E37" w14:paraId="100A2C16" w14:textId="77777777">
      <w:pPr>
        <w:bidi/>
        <w:rPr>
          <w:rtl/>
          <w:lang w:bidi="he-IL"/>
        </w:rPr>
      </w:pPr>
    </w:p>
    <w:p w:rsidRPr="00DD0E37" w:rsidR="009509FB" w:rsidP="009509FB" w:rsidRDefault="009509FB" w14:paraId="05AC0C49" w14:textId="77777777">
      <w:pPr>
        <w:bidi/>
        <w:rPr>
          <w:rtl/>
          <w:lang w:bidi="he-IL"/>
        </w:rPr>
      </w:pPr>
    </w:p>
    <w:p w:rsidRPr="00A020D6" w:rsidR="003A4F98" w:rsidP="00DD0E37" w:rsidRDefault="003A4F98" w14:paraId="48E9077B" w14:textId="0A483AF3">
      <w:pPr>
        <w:bidi/>
        <w:rPr>
          <w:b/>
          <w:bCs/>
          <w:rtl/>
          <w:lang w:bidi="he-IL"/>
        </w:rPr>
      </w:pPr>
      <w:r w:rsidRPr="00A020D6">
        <w:rPr>
          <w:rFonts w:hint="cs"/>
          <w:b/>
          <w:bCs/>
          <w:rtl/>
          <w:lang w:bidi="he-IL"/>
        </w:rPr>
        <w:lastRenderedPageBreak/>
        <w:t xml:space="preserve">מכרז עם מעטפה אחת </w:t>
      </w:r>
      <w:r w:rsidRPr="00A020D6">
        <w:rPr>
          <w:b/>
          <w:bCs/>
          <w:rtl/>
          <w:lang w:bidi="he-IL"/>
        </w:rPr>
        <w:t>–</w:t>
      </w:r>
      <w:r w:rsidRPr="00A020D6">
        <w:rPr>
          <w:rFonts w:hint="cs"/>
          <w:b/>
          <w:bCs/>
          <w:rtl/>
          <w:lang w:bidi="he-IL"/>
        </w:rPr>
        <w:t xml:space="preserve"> לפני ואחרי העלאת מסמכים</w:t>
      </w:r>
    </w:p>
    <w:p w:rsidR="003A4F98" w:rsidP="003A4F98" w:rsidRDefault="005D037E" w14:paraId="2ED0D8EB" w14:textId="33B0D75A">
      <w:pPr>
        <w:bidi/>
        <w:rPr>
          <w:rtl/>
          <w:lang w:bidi="he-IL"/>
        </w:rPr>
      </w:pPr>
      <w:r>
        <w:rPr>
          <w:noProof/>
        </w:rPr>
        <w:drawing>
          <wp:inline distT="0" distB="0" distL="0" distR="0" wp14:anchorId="78D58806" wp14:editId="71F08B92">
            <wp:extent cx="5731510" cy="5707380"/>
            <wp:effectExtent l="0" t="0" r="2540" b="7620"/>
            <wp:docPr id="592728906" name="Picture 592728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1510" cy="5707380"/>
                    </a:xfrm>
                    <a:prstGeom prst="rect">
                      <a:avLst/>
                    </a:prstGeom>
                    <a:noFill/>
                    <a:ln>
                      <a:noFill/>
                    </a:ln>
                  </pic:spPr>
                </pic:pic>
              </a:graphicData>
            </a:graphic>
          </wp:inline>
        </w:drawing>
      </w:r>
    </w:p>
    <w:p w:rsidR="003A4F98" w:rsidP="003A4F98" w:rsidRDefault="00095D1B" w14:paraId="1D1E840B" w14:textId="74745AE3">
      <w:pPr>
        <w:bidi/>
        <w:rPr>
          <w:rtl/>
          <w:lang w:bidi="he-IL"/>
        </w:rPr>
      </w:pPr>
      <w:r>
        <w:rPr>
          <w:noProof/>
        </w:rPr>
        <w:lastRenderedPageBreak/>
        <w:drawing>
          <wp:inline distT="0" distB="0" distL="0" distR="0" wp14:anchorId="384035B0" wp14:editId="31537268">
            <wp:extent cx="5731510" cy="8406130"/>
            <wp:effectExtent l="0" t="0" r="2540" b="0"/>
            <wp:docPr id="1411960476" name="Picture 141196047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60476" name="Picture 5" descr="A screenshot of a cha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1510" cy="8406130"/>
                    </a:xfrm>
                    <a:prstGeom prst="rect">
                      <a:avLst/>
                    </a:prstGeom>
                    <a:noFill/>
                    <a:ln>
                      <a:noFill/>
                    </a:ln>
                  </pic:spPr>
                </pic:pic>
              </a:graphicData>
            </a:graphic>
          </wp:inline>
        </w:drawing>
      </w:r>
    </w:p>
    <w:p w:rsidR="003A4F98" w:rsidP="003A4F98" w:rsidRDefault="003A4F98" w14:paraId="36BC5737" w14:textId="77777777">
      <w:pPr>
        <w:bidi/>
        <w:rPr>
          <w:rtl/>
          <w:lang w:bidi="he-IL"/>
        </w:rPr>
      </w:pPr>
    </w:p>
    <w:tbl>
      <w:tblPr>
        <w:tblStyle w:val="4-5"/>
        <w:bidiVisual/>
        <w:tblW w:w="10763" w:type="dxa"/>
        <w:tblInd w:w="-786" w:type="dxa"/>
        <w:tblLook w:val="04A0" w:firstRow="1" w:lastRow="0" w:firstColumn="1" w:lastColumn="0" w:noHBand="0" w:noVBand="1"/>
      </w:tblPr>
      <w:tblGrid>
        <w:gridCol w:w="3711"/>
        <w:gridCol w:w="1012"/>
        <w:gridCol w:w="2427"/>
        <w:gridCol w:w="3613"/>
      </w:tblGrid>
      <w:tr w:rsidR="009509FB" w14:paraId="35AB9FB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1" w:type="dxa"/>
          </w:tcPr>
          <w:p w:rsidR="009509FB" w:rsidRDefault="009509FB" w14:paraId="247371E1" w14:textId="77777777">
            <w:pPr>
              <w:bidi/>
              <w:rPr>
                <w:rtl/>
                <w:lang w:bidi="he-IL"/>
              </w:rPr>
            </w:pPr>
            <w:r>
              <w:rPr>
                <w:rFonts w:hint="cs"/>
                <w:rtl/>
                <w:lang w:bidi="he-IL"/>
              </w:rPr>
              <w:lastRenderedPageBreak/>
              <w:t>רכיב</w:t>
            </w:r>
          </w:p>
        </w:tc>
        <w:tc>
          <w:tcPr>
            <w:tcW w:w="1013" w:type="dxa"/>
          </w:tcPr>
          <w:p w:rsidR="009509FB" w:rsidRDefault="009509FB" w14:paraId="7BE49CDA"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סוג רכיב / שדה</w:t>
            </w:r>
          </w:p>
        </w:tc>
        <w:tc>
          <w:tcPr>
            <w:tcW w:w="2397" w:type="dxa"/>
          </w:tcPr>
          <w:p w:rsidR="009509FB" w:rsidRDefault="009509FB" w14:paraId="0C62486A"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מקור נתונים</w:t>
            </w:r>
          </w:p>
        </w:tc>
        <w:tc>
          <w:tcPr>
            <w:tcW w:w="3642" w:type="dxa"/>
          </w:tcPr>
          <w:p w:rsidR="009509FB" w:rsidRDefault="009509FB" w14:paraId="3180CFAB"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פונקציונאליות</w:t>
            </w:r>
          </w:p>
        </w:tc>
      </w:tr>
      <w:tr w:rsidRPr="00C317A3" w:rsidR="009509FB" w14:paraId="368EB83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1" w:type="dxa"/>
          </w:tcPr>
          <w:p w:rsidR="009509FB" w:rsidRDefault="009509FB" w14:paraId="141A61EF" w14:textId="55862FA6">
            <w:pPr>
              <w:bidi/>
              <w:rPr>
                <w:rtl/>
                <w:lang w:bidi="he-IL"/>
              </w:rPr>
            </w:pPr>
            <w:r>
              <w:rPr>
                <w:rFonts w:hint="cs"/>
                <w:b w:val="0"/>
                <w:bCs w:val="0"/>
                <w:rtl/>
                <w:lang w:bidi="he-IL"/>
              </w:rPr>
              <w:t>מעטפה 1</w:t>
            </w:r>
            <w:r w:rsidR="00713F53">
              <w:rPr>
                <w:rFonts w:hint="cs"/>
                <w:b w:val="0"/>
                <w:bCs w:val="0"/>
                <w:rtl/>
                <w:lang w:bidi="he-IL"/>
              </w:rPr>
              <w:t xml:space="preserve"> או מעטפה 2</w:t>
            </w:r>
          </w:p>
          <w:p w:rsidR="009509FB" w:rsidP="00713F53" w:rsidRDefault="009509FB" w14:paraId="3A7C08CE" w14:textId="726D1AF5">
            <w:pPr>
              <w:bidi/>
              <w:rPr>
                <w:rtl/>
                <w:lang w:bidi="he-IL"/>
              </w:rPr>
            </w:pPr>
            <w:r w:rsidRPr="00577DBA">
              <w:rPr>
                <w:rFonts w:cs="Arial"/>
                <w:noProof/>
                <w:rtl/>
                <w:lang w:bidi="he-IL"/>
              </w:rPr>
              <w:drawing>
                <wp:inline distT="0" distB="0" distL="0" distR="0" wp14:anchorId="74E32B6E" wp14:editId="4A06237B">
                  <wp:extent cx="523429" cy="170916"/>
                  <wp:effectExtent l="0" t="0" r="0" b="635"/>
                  <wp:docPr id="1155672633" name="Picture 115567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09933" name=""/>
                          <pic:cNvPicPr/>
                        </pic:nvPicPr>
                        <pic:blipFill>
                          <a:blip r:embed="rId170"/>
                          <a:stretch>
                            <a:fillRect/>
                          </a:stretch>
                        </pic:blipFill>
                        <pic:spPr>
                          <a:xfrm>
                            <a:off x="0" y="0"/>
                            <a:ext cx="535990" cy="175017"/>
                          </a:xfrm>
                          <a:prstGeom prst="rect">
                            <a:avLst/>
                          </a:prstGeom>
                        </pic:spPr>
                      </pic:pic>
                    </a:graphicData>
                  </a:graphic>
                </wp:inline>
              </w:drawing>
            </w:r>
            <w:r w:rsidR="00713F53">
              <w:rPr>
                <w:rFonts w:hint="cs"/>
                <w:rtl/>
                <w:lang w:bidi="he-IL"/>
              </w:rPr>
              <w:t xml:space="preserve"> </w:t>
            </w:r>
            <w:r w:rsidRPr="00713F53" w:rsidR="00713F53">
              <w:rPr>
                <w:rFonts w:hint="cs"/>
                <w:b w:val="0"/>
                <w:bCs w:val="0"/>
                <w:rtl/>
                <w:lang w:bidi="he-IL"/>
              </w:rPr>
              <w:t>או</w:t>
            </w:r>
            <w:r w:rsidR="00713F53">
              <w:rPr>
                <w:rFonts w:hint="cs"/>
                <w:rtl/>
                <w:lang w:bidi="he-IL"/>
              </w:rPr>
              <w:t xml:space="preserve"> </w:t>
            </w:r>
            <w:r w:rsidRPr="001203D2" w:rsidR="00713F53">
              <w:rPr>
                <w:rFonts w:cs="Arial"/>
                <w:noProof/>
                <w:rtl/>
                <w:lang w:bidi="he-IL"/>
              </w:rPr>
              <w:drawing>
                <wp:inline distT="0" distB="0" distL="0" distR="0" wp14:anchorId="213BF1EA" wp14:editId="2005EAA9">
                  <wp:extent cx="514461" cy="198282"/>
                  <wp:effectExtent l="0" t="0" r="0" b="0"/>
                  <wp:docPr id="745283062" name="Picture 74528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03406" name=""/>
                          <pic:cNvPicPr/>
                        </pic:nvPicPr>
                        <pic:blipFill>
                          <a:blip r:embed="rId171"/>
                          <a:stretch>
                            <a:fillRect/>
                          </a:stretch>
                        </pic:blipFill>
                        <pic:spPr>
                          <a:xfrm>
                            <a:off x="0" y="0"/>
                            <a:ext cx="518377" cy="199791"/>
                          </a:xfrm>
                          <a:prstGeom prst="rect">
                            <a:avLst/>
                          </a:prstGeom>
                        </pic:spPr>
                      </pic:pic>
                    </a:graphicData>
                  </a:graphic>
                </wp:inline>
              </w:drawing>
            </w:r>
          </w:p>
          <w:p w:rsidRPr="00CF054F" w:rsidR="00713F53" w:rsidP="00713F53" w:rsidRDefault="00713F53" w14:paraId="50A65884" w14:textId="7B55AF88">
            <w:pPr>
              <w:bidi/>
              <w:rPr>
                <w:b w:val="0"/>
                <w:bCs w:val="0"/>
                <w:rtl/>
                <w:lang w:bidi="he-IL"/>
              </w:rPr>
            </w:pPr>
          </w:p>
        </w:tc>
        <w:tc>
          <w:tcPr>
            <w:tcW w:w="1013" w:type="dxa"/>
          </w:tcPr>
          <w:p w:rsidR="009509FB" w:rsidRDefault="009509FB" w14:paraId="189E9539"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כותרת ראשית</w:t>
            </w:r>
          </w:p>
        </w:tc>
        <w:tc>
          <w:tcPr>
            <w:tcW w:w="2397" w:type="dxa"/>
          </w:tcPr>
          <w:p w:rsidR="009509FB" w:rsidRDefault="00F9004D" w14:paraId="16CF7A4F" w14:textId="2F0856A3">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 קבוע</w:t>
            </w:r>
          </w:p>
        </w:tc>
        <w:tc>
          <w:tcPr>
            <w:tcW w:w="3642" w:type="dxa"/>
          </w:tcPr>
          <w:p w:rsidRPr="00C317A3" w:rsidR="009509FB" w:rsidRDefault="009509FB" w14:paraId="3093F0EE"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טקסט</w:t>
            </w:r>
          </w:p>
        </w:tc>
      </w:tr>
      <w:tr w:rsidR="009509FB" w14:paraId="1A91AE49" w14:textId="77777777">
        <w:tc>
          <w:tcPr>
            <w:cnfStyle w:val="001000000000" w:firstRow="0" w:lastRow="0" w:firstColumn="1" w:lastColumn="0" w:oddVBand="0" w:evenVBand="0" w:oddHBand="0" w:evenHBand="0" w:firstRowFirstColumn="0" w:firstRowLastColumn="0" w:lastRowFirstColumn="0" w:lastRowLastColumn="0"/>
            <w:tcW w:w="3711" w:type="dxa"/>
          </w:tcPr>
          <w:p w:rsidR="009509FB" w:rsidRDefault="009509FB" w14:paraId="1C3D38EC" w14:textId="77777777">
            <w:pPr>
              <w:bidi/>
              <w:rPr>
                <w:rtl/>
                <w:lang w:bidi="he-IL"/>
              </w:rPr>
            </w:pPr>
            <w:r>
              <w:rPr>
                <w:rFonts w:hint="cs"/>
                <w:b w:val="0"/>
                <w:bCs w:val="0"/>
                <w:rtl/>
                <w:lang w:bidi="he-IL"/>
              </w:rPr>
              <w:t>מידע אודות סוגי וגודל קבצים</w:t>
            </w:r>
          </w:p>
          <w:p w:rsidR="009509FB" w:rsidRDefault="009509FB" w14:paraId="73BD78A4" w14:textId="77777777">
            <w:pPr>
              <w:bidi/>
              <w:rPr>
                <w:rtl/>
                <w:lang w:bidi="he-IL"/>
              </w:rPr>
            </w:pPr>
            <w:r w:rsidRPr="000E485B">
              <w:rPr>
                <w:rFonts w:cs="Arial"/>
                <w:noProof/>
                <w:rtl/>
                <w:lang w:bidi="he-IL"/>
              </w:rPr>
              <w:drawing>
                <wp:inline distT="0" distB="0" distL="0" distR="0" wp14:anchorId="688BFDB9" wp14:editId="5D918C74">
                  <wp:extent cx="1618957" cy="188008"/>
                  <wp:effectExtent l="0" t="0" r="635" b="2540"/>
                  <wp:docPr id="1735655047" name="Picture 173565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87672" name=""/>
                          <pic:cNvPicPr/>
                        </pic:nvPicPr>
                        <pic:blipFill>
                          <a:blip r:embed="rId172"/>
                          <a:stretch>
                            <a:fillRect/>
                          </a:stretch>
                        </pic:blipFill>
                        <pic:spPr>
                          <a:xfrm>
                            <a:off x="0" y="0"/>
                            <a:ext cx="1732799" cy="201228"/>
                          </a:xfrm>
                          <a:prstGeom prst="rect">
                            <a:avLst/>
                          </a:prstGeom>
                        </pic:spPr>
                      </pic:pic>
                    </a:graphicData>
                  </a:graphic>
                </wp:inline>
              </w:drawing>
            </w:r>
          </w:p>
          <w:p w:rsidR="009509FB" w:rsidRDefault="009509FB" w14:paraId="46CA33A6" w14:textId="77777777">
            <w:pPr>
              <w:bidi/>
              <w:rPr>
                <w:b w:val="0"/>
                <w:bCs w:val="0"/>
                <w:rtl/>
                <w:lang w:bidi="he-IL"/>
              </w:rPr>
            </w:pPr>
          </w:p>
        </w:tc>
        <w:tc>
          <w:tcPr>
            <w:tcW w:w="1013" w:type="dxa"/>
          </w:tcPr>
          <w:p w:rsidR="009509FB" w:rsidRDefault="009509FB" w14:paraId="562C3BBF"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w:t>
            </w:r>
          </w:p>
        </w:tc>
        <w:tc>
          <w:tcPr>
            <w:tcW w:w="2397" w:type="dxa"/>
          </w:tcPr>
          <w:p w:rsidR="009509FB" w:rsidRDefault="00F9004D" w14:paraId="7A793BCB" w14:textId="3908DD2B">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 קבוע</w:t>
            </w:r>
          </w:p>
        </w:tc>
        <w:tc>
          <w:tcPr>
            <w:tcW w:w="3642" w:type="dxa"/>
          </w:tcPr>
          <w:p w:rsidR="009509FB" w:rsidRDefault="009509FB" w14:paraId="17F7DACD"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טקסט</w:t>
            </w:r>
          </w:p>
        </w:tc>
      </w:tr>
      <w:tr w:rsidRPr="00E6508A" w:rsidR="009509FB" w14:paraId="5DA1858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4"/>
            <w:shd w:val="clear" w:color="auto" w:fill="FFE599" w:themeFill="accent4" w:themeFillTint="66"/>
          </w:tcPr>
          <w:p w:rsidR="0045597D" w:rsidRDefault="009509FB" w14:paraId="6A616A69" w14:textId="77777777">
            <w:pPr>
              <w:bidi/>
              <w:rPr>
                <w:rtl/>
                <w:lang w:bidi="he-IL"/>
              </w:rPr>
            </w:pPr>
            <w:r w:rsidRPr="002C05B8">
              <w:rPr>
                <w:rFonts w:hint="cs"/>
                <w:rtl/>
                <w:lang w:bidi="he-IL"/>
              </w:rPr>
              <w:t xml:space="preserve">אזור </w:t>
            </w:r>
            <w:r w:rsidRPr="002C05B8" w:rsidR="000F62B7">
              <w:rPr>
                <w:rFonts w:hint="cs"/>
                <w:rtl/>
                <w:lang w:bidi="he-IL"/>
              </w:rPr>
              <w:t>צרופות</w:t>
            </w:r>
            <w:r w:rsidRPr="002C05B8">
              <w:rPr>
                <w:rFonts w:hint="cs"/>
                <w:rtl/>
                <w:lang w:bidi="he-IL"/>
              </w:rPr>
              <w:t xml:space="preserve"> חובה, עבורם מגיעים נתונים בהגדרות המכרז</w:t>
            </w:r>
            <w:r>
              <w:rPr>
                <w:rFonts w:hint="cs"/>
                <w:b w:val="0"/>
                <w:bCs w:val="0"/>
                <w:rtl/>
                <w:lang w:bidi="he-IL"/>
              </w:rPr>
              <w:t xml:space="preserve">. </w:t>
            </w:r>
          </w:p>
          <w:p w:rsidRPr="009051FF" w:rsidR="00C6318E" w:rsidP="0045597D" w:rsidRDefault="00EE5C70" w14:paraId="43D6CC86" w14:textId="70BC1BC1">
            <w:pPr>
              <w:bidi/>
              <w:rPr>
                <w:rFonts w:ascii="Arial" w:hAnsi="Arial" w:eastAsia="Times New Roman" w:cs="Arial"/>
                <w:color w:val="222222"/>
                <w:rtl/>
                <w:lang w:bidi="he-IL"/>
              </w:rPr>
            </w:pPr>
            <w:r>
              <w:rPr>
                <w:rFonts w:hint="cs"/>
                <w:b w:val="0"/>
                <w:bCs w:val="0"/>
                <w:rtl/>
                <w:lang w:bidi="he-IL"/>
              </w:rPr>
              <w:t xml:space="preserve">כל הצרופות </w:t>
            </w:r>
            <w:r w:rsidR="00C6318E">
              <w:rPr>
                <w:rFonts w:hint="cs"/>
                <w:b w:val="0"/>
                <w:bCs w:val="0"/>
                <w:rtl/>
                <w:lang w:bidi="he-IL"/>
              </w:rPr>
              <w:t>מחולקות</w:t>
            </w:r>
            <w:r>
              <w:rPr>
                <w:rFonts w:hint="cs"/>
                <w:b w:val="0"/>
                <w:bCs w:val="0"/>
                <w:rtl/>
                <w:lang w:bidi="he-IL"/>
              </w:rPr>
              <w:t xml:space="preserve"> לקבוצ</w:t>
            </w:r>
            <w:r w:rsidR="00C6318E">
              <w:rPr>
                <w:rFonts w:hint="cs"/>
                <w:b w:val="0"/>
                <w:bCs w:val="0"/>
                <w:rtl/>
                <w:lang w:bidi="he-IL"/>
              </w:rPr>
              <w:t>ו</w:t>
            </w:r>
            <w:r>
              <w:rPr>
                <w:rFonts w:hint="cs"/>
                <w:b w:val="0"/>
                <w:bCs w:val="0"/>
                <w:rtl/>
                <w:lang w:bidi="he-IL"/>
              </w:rPr>
              <w:t>ת</w:t>
            </w:r>
            <w:r w:rsidR="00C6318E">
              <w:rPr>
                <w:rFonts w:hint="cs"/>
                <w:b w:val="0"/>
                <w:bCs w:val="0"/>
                <w:rtl/>
                <w:lang w:bidi="he-IL"/>
              </w:rPr>
              <w:t xml:space="preserve">. </w:t>
            </w:r>
            <w:r w:rsidR="00A62EA0">
              <w:rPr>
                <w:rFonts w:hint="cs"/>
                <w:b w:val="0"/>
                <w:bCs w:val="0"/>
                <w:rtl/>
                <w:lang w:bidi="he-IL"/>
              </w:rPr>
              <w:t xml:space="preserve">רשימת קבוצות של צרופות מנוהלת בטבלה פנימית </w:t>
            </w:r>
            <w:proofErr w:type="spellStart"/>
            <w:r w:rsidRPr="00BE7AE0" w:rsidR="00A62EA0">
              <w:rPr>
                <w:rFonts w:ascii="Arial" w:hAnsi="Arial" w:eastAsia="Times New Roman" w:cs="Arial"/>
                <w:b w:val="0"/>
                <w:bCs w:val="0"/>
                <w:color w:val="222222"/>
                <w:sz w:val="18"/>
                <w:szCs w:val="18"/>
                <w:highlight w:val="yellow"/>
                <w:lang w:bidi="he-IL"/>
              </w:rPr>
              <w:t>AttachmentGroup</w:t>
            </w:r>
            <w:proofErr w:type="spellEnd"/>
            <w:r w:rsidRPr="00BE7AE0" w:rsidR="00835AFF">
              <w:rPr>
                <w:rFonts w:hint="cs" w:ascii="Arial" w:hAnsi="Arial" w:eastAsia="Times New Roman" w:cs="Arial"/>
                <w:b w:val="0"/>
                <w:bCs w:val="0"/>
                <w:color w:val="222222"/>
                <w:sz w:val="18"/>
                <w:szCs w:val="18"/>
                <w:rtl/>
                <w:lang w:bidi="he-IL"/>
              </w:rPr>
              <w:t xml:space="preserve"> </w:t>
            </w:r>
            <w:r w:rsidRPr="009051FF" w:rsidR="00835AFF">
              <w:rPr>
                <w:rFonts w:hint="cs" w:ascii="Arial" w:hAnsi="Arial" w:eastAsia="Times New Roman" w:cs="Arial"/>
                <w:b w:val="0"/>
                <w:bCs w:val="0"/>
                <w:color w:val="222222"/>
                <w:rtl/>
                <w:lang w:bidi="he-IL"/>
              </w:rPr>
              <w:t xml:space="preserve">(שדות הטבלה: מספר קבוצה, שם קבוצה, </w:t>
            </w:r>
            <w:r w:rsidRPr="009051FF" w:rsidR="00BE7AE0">
              <w:rPr>
                <w:rFonts w:hint="cs" w:ascii="Arial" w:hAnsi="Arial" w:eastAsia="Times New Roman" w:cs="Arial"/>
                <w:b w:val="0"/>
                <w:bCs w:val="0"/>
                <w:color w:val="222222"/>
                <w:rtl/>
                <w:lang w:bidi="he-IL"/>
              </w:rPr>
              <w:t>מספר סידורי להצגה)</w:t>
            </w:r>
            <w:r w:rsidR="003E65B9">
              <w:rPr>
                <w:rFonts w:hint="cs" w:ascii="Arial" w:hAnsi="Arial" w:eastAsia="Times New Roman" w:cs="Arial"/>
                <w:b w:val="0"/>
                <w:bCs w:val="0"/>
                <w:color w:val="222222"/>
                <w:rtl/>
                <w:lang w:bidi="he-IL"/>
              </w:rPr>
              <w:t>.</w:t>
            </w:r>
            <w:r w:rsidR="003E65B9">
              <w:rPr>
                <w:rFonts w:hint="cs" w:ascii="Arial" w:hAnsi="Arial" w:eastAsia="Times New Roman" w:cs="Arial"/>
                <w:color w:val="222222"/>
                <w:rtl/>
                <w:lang w:bidi="he-IL"/>
              </w:rPr>
              <w:t xml:space="preserve"> </w:t>
            </w:r>
            <w:r w:rsidR="009B42DF">
              <w:rPr>
                <w:rFonts w:hint="cs" w:ascii="Arial" w:hAnsi="Arial" w:eastAsia="Times New Roman" w:cs="Arial"/>
                <w:color w:val="222222"/>
                <w:rtl/>
                <w:lang w:bidi="he-IL"/>
              </w:rPr>
              <w:t xml:space="preserve">הנתונים עבור המערכת מגיעים מתוך השירות של פורטל הספקים </w:t>
            </w:r>
            <w:proofErr w:type="spellStart"/>
            <w:r w:rsidRPr="00CB75C7" w:rsidR="00CB75C7">
              <w:rPr>
                <w:rFonts w:ascii="Arial" w:hAnsi="Arial" w:eastAsia="Times New Roman" w:cs="Arial"/>
                <w:color w:val="222222"/>
                <w:lang w:bidi="he-IL"/>
              </w:rPr>
              <w:t>GetTender</w:t>
            </w:r>
            <w:proofErr w:type="spellEnd"/>
          </w:p>
          <w:p w:rsidRPr="0070343F" w:rsidR="00DC5331" w:rsidP="00796E23" w:rsidRDefault="00DC5331" w14:paraId="794A89ED" w14:textId="65059CB5">
            <w:pPr>
              <w:rPr>
                <w:b w:val="0"/>
                <w:bCs w:val="0"/>
                <w:sz w:val="18"/>
                <w:szCs w:val="18"/>
                <w:rtl/>
                <w:lang w:bidi="he-IL"/>
              </w:rPr>
            </w:pPr>
            <w:r w:rsidRPr="0070343F">
              <w:rPr>
                <w:b w:val="0"/>
                <w:bCs w:val="0"/>
                <w:sz w:val="18"/>
                <w:szCs w:val="18"/>
                <w:lang w:bidi="he-IL"/>
              </w:rPr>
              <w:t>"</w:t>
            </w:r>
            <w:proofErr w:type="spellStart"/>
            <w:r w:rsidRPr="0070343F">
              <w:rPr>
                <w:b w:val="0"/>
                <w:bCs w:val="0"/>
                <w:sz w:val="18"/>
                <w:szCs w:val="18"/>
                <w:lang w:bidi="he-IL"/>
              </w:rPr>
              <w:t>groupAttachments</w:t>
            </w:r>
            <w:proofErr w:type="spellEnd"/>
            <w:r w:rsidRPr="0070343F">
              <w:rPr>
                <w:b w:val="0"/>
                <w:bCs w:val="0"/>
                <w:sz w:val="18"/>
                <w:szCs w:val="18"/>
                <w:lang w:bidi="he-IL"/>
              </w:rPr>
              <w:t xml:space="preserve">": [ </w:t>
            </w:r>
          </w:p>
          <w:p w:rsidRPr="0070343F" w:rsidR="00DC5331" w:rsidP="00796E23" w:rsidRDefault="00DC5331" w14:paraId="25FE431F" w14:textId="5DA777A4">
            <w:pPr>
              <w:rPr>
                <w:b w:val="0"/>
                <w:bCs w:val="0"/>
                <w:sz w:val="18"/>
                <w:szCs w:val="18"/>
                <w:rtl/>
                <w:lang w:bidi="he-IL"/>
              </w:rPr>
            </w:pPr>
            <w:r w:rsidRPr="0070343F">
              <w:rPr>
                <w:b w:val="0"/>
                <w:bCs w:val="0"/>
                <w:sz w:val="18"/>
                <w:szCs w:val="18"/>
                <w:lang w:bidi="he-IL"/>
              </w:rPr>
              <w:t xml:space="preserve">    { </w:t>
            </w:r>
          </w:p>
          <w:p w:rsidR="00DC5331" w:rsidP="00DC5331" w:rsidRDefault="00DC5331" w14:paraId="2661CC49" w14:textId="77777777">
            <w:pPr>
              <w:rPr>
                <w:sz w:val="18"/>
                <w:szCs w:val="18"/>
                <w:rtl/>
                <w:lang w:bidi="he-IL"/>
              </w:rPr>
            </w:pPr>
            <w:r w:rsidRPr="0070343F">
              <w:rPr>
                <w:b w:val="0"/>
                <w:bCs w:val="0"/>
                <w:sz w:val="18"/>
                <w:szCs w:val="18"/>
                <w:lang w:bidi="he-IL"/>
              </w:rPr>
              <w:t xml:space="preserve">      "</w:t>
            </w:r>
            <w:proofErr w:type="spellStart"/>
            <w:r w:rsidRPr="0070343F">
              <w:rPr>
                <w:b w:val="0"/>
                <w:bCs w:val="0"/>
                <w:sz w:val="18"/>
                <w:szCs w:val="18"/>
                <w:lang w:bidi="he-IL"/>
              </w:rPr>
              <w:t>attachementGroupName</w:t>
            </w:r>
            <w:proofErr w:type="spellEnd"/>
            <w:r w:rsidRPr="0070343F">
              <w:rPr>
                <w:b w:val="0"/>
                <w:bCs w:val="0"/>
                <w:sz w:val="18"/>
                <w:szCs w:val="18"/>
                <w:lang w:bidi="he-IL"/>
              </w:rPr>
              <w:t xml:space="preserve">": "string", </w:t>
            </w:r>
          </w:p>
          <w:p w:rsidR="00DE56F6" w:rsidP="00DE56F6" w:rsidRDefault="00DE56F6" w14:paraId="44C46B62" w14:textId="78AA3616">
            <w:pPr>
              <w:rPr>
                <w:sz w:val="18"/>
                <w:szCs w:val="18"/>
                <w:rtl/>
                <w:lang w:bidi="he-IL"/>
              </w:rPr>
            </w:pPr>
            <w:r w:rsidRPr="0070343F">
              <w:rPr>
                <w:b w:val="0"/>
                <w:bCs w:val="0"/>
                <w:sz w:val="18"/>
                <w:szCs w:val="18"/>
                <w:lang w:bidi="he-IL"/>
              </w:rPr>
              <w:t xml:space="preserve">      "</w:t>
            </w:r>
            <w:commentRangeStart w:id="42"/>
            <w:proofErr w:type="spellStart"/>
            <w:r w:rsidRPr="0070343F">
              <w:rPr>
                <w:b w:val="0"/>
                <w:bCs w:val="0"/>
                <w:sz w:val="18"/>
                <w:szCs w:val="18"/>
                <w:lang w:bidi="he-IL"/>
              </w:rPr>
              <w:t>attachementGroup</w:t>
            </w:r>
            <w:r>
              <w:rPr>
                <w:b w:val="0"/>
                <w:bCs w:val="0"/>
                <w:sz w:val="18"/>
                <w:szCs w:val="18"/>
                <w:lang w:bidi="he-IL"/>
              </w:rPr>
              <w:t>Order</w:t>
            </w:r>
            <w:proofErr w:type="spellEnd"/>
            <w:r w:rsidRPr="0070343F">
              <w:rPr>
                <w:b w:val="0"/>
                <w:bCs w:val="0"/>
                <w:sz w:val="18"/>
                <w:szCs w:val="18"/>
                <w:lang w:bidi="he-IL"/>
              </w:rPr>
              <w:t>": "string</w:t>
            </w:r>
            <w:commentRangeEnd w:id="42"/>
            <w:r w:rsidR="00D8311D">
              <w:rPr>
                <w:rStyle w:val="af0"/>
                <w:b w:val="0"/>
                <w:bCs w:val="0"/>
                <w:rtl/>
              </w:rPr>
              <w:commentReference w:id="42"/>
            </w:r>
            <w:r w:rsidRPr="0070343F">
              <w:rPr>
                <w:b w:val="0"/>
                <w:bCs w:val="0"/>
                <w:sz w:val="18"/>
                <w:szCs w:val="18"/>
                <w:lang w:bidi="he-IL"/>
              </w:rPr>
              <w:t xml:space="preserve">", </w:t>
            </w:r>
          </w:p>
          <w:p w:rsidRPr="0070343F" w:rsidR="00DC5331" w:rsidP="00DC5331" w:rsidRDefault="00DC5331" w14:paraId="0514A99D" w14:textId="77777777">
            <w:pPr>
              <w:rPr>
                <w:b w:val="0"/>
                <w:bCs w:val="0"/>
                <w:sz w:val="18"/>
                <w:szCs w:val="18"/>
                <w:lang w:bidi="he-IL"/>
              </w:rPr>
            </w:pPr>
            <w:r w:rsidRPr="0070343F">
              <w:rPr>
                <w:b w:val="0"/>
                <w:bCs w:val="0"/>
                <w:sz w:val="18"/>
                <w:szCs w:val="18"/>
                <w:lang w:bidi="he-IL"/>
              </w:rPr>
              <w:t xml:space="preserve">      "attachments": [ </w:t>
            </w:r>
          </w:p>
          <w:p w:rsidRPr="0070343F" w:rsidR="00DC5331" w:rsidP="00DC5331" w:rsidRDefault="00DC5331" w14:paraId="2F4A5A96" w14:textId="77777777">
            <w:pPr>
              <w:rPr>
                <w:b w:val="0"/>
                <w:bCs w:val="0"/>
                <w:sz w:val="18"/>
                <w:szCs w:val="18"/>
                <w:rtl/>
                <w:lang w:bidi="he-IL"/>
              </w:rPr>
            </w:pPr>
            <w:r w:rsidRPr="0070343F">
              <w:rPr>
                <w:b w:val="0"/>
                <w:bCs w:val="0"/>
                <w:sz w:val="18"/>
                <w:szCs w:val="18"/>
                <w:lang w:bidi="he-IL"/>
              </w:rPr>
              <w:t xml:space="preserve">        { </w:t>
            </w:r>
          </w:p>
          <w:p w:rsidRPr="0070343F" w:rsidR="00DC5331" w:rsidP="00DC5331" w:rsidRDefault="00DC5331" w14:paraId="6139BC8D" w14:textId="77777777">
            <w:pPr>
              <w:rPr>
                <w:b w:val="0"/>
                <w:bCs w:val="0"/>
                <w:sz w:val="18"/>
                <w:szCs w:val="18"/>
                <w:lang w:bidi="he-IL"/>
              </w:rPr>
            </w:pPr>
            <w:r w:rsidRPr="0070343F">
              <w:rPr>
                <w:b w:val="0"/>
                <w:bCs w:val="0"/>
                <w:sz w:val="18"/>
                <w:szCs w:val="18"/>
                <w:lang w:bidi="he-IL"/>
              </w:rPr>
              <w:t xml:space="preserve">          "</w:t>
            </w:r>
            <w:proofErr w:type="spellStart"/>
            <w:r w:rsidRPr="0070343F">
              <w:rPr>
                <w:b w:val="0"/>
                <w:bCs w:val="0"/>
                <w:sz w:val="18"/>
                <w:szCs w:val="18"/>
                <w:lang w:bidi="he-IL"/>
              </w:rPr>
              <w:t>attachmentNumber</w:t>
            </w:r>
            <w:proofErr w:type="spellEnd"/>
            <w:r w:rsidRPr="0070343F">
              <w:rPr>
                <w:b w:val="0"/>
                <w:bCs w:val="0"/>
                <w:sz w:val="18"/>
                <w:szCs w:val="18"/>
                <w:lang w:bidi="he-IL"/>
              </w:rPr>
              <w:t xml:space="preserve">": "string", </w:t>
            </w:r>
          </w:p>
          <w:p w:rsidRPr="0070343F" w:rsidR="00DC5331" w:rsidP="00DC5331" w:rsidRDefault="00DC5331" w14:paraId="3BB8C343" w14:textId="77777777">
            <w:pPr>
              <w:rPr>
                <w:b w:val="0"/>
                <w:bCs w:val="0"/>
                <w:sz w:val="18"/>
                <w:szCs w:val="18"/>
                <w:lang w:bidi="he-IL"/>
              </w:rPr>
            </w:pPr>
            <w:r w:rsidRPr="0070343F">
              <w:rPr>
                <w:b w:val="0"/>
                <w:bCs w:val="0"/>
                <w:sz w:val="18"/>
                <w:szCs w:val="18"/>
                <w:lang w:bidi="he-IL"/>
              </w:rPr>
              <w:t xml:space="preserve">          "</w:t>
            </w:r>
            <w:proofErr w:type="spellStart"/>
            <w:r w:rsidRPr="0070343F">
              <w:rPr>
                <w:b w:val="0"/>
                <w:bCs w:val="0"/>
                <w:sz w:val="18"/>
                <w:szCs w:val="18"/>
                <w:lang w:bidi="he-IL"/>
              </w:rPr>
              <w:t>attachmentName</w:t>
            </w:r>
            <w:proofErr w:type="spellEnd"/>
            <w:r w:rsidRPr="0070343F">
              <w:rPr>
                <w:b w:val="0"/>
                <w:bCs w:val="0"/>
                <w:sz w:val="18"/>
                <w:szCs w:val="18"/>
                <w:lang w:bidi="he-IL"/>
              </w:rPr>
              <w:t xml:space="preserve">": "string", </w:t>
            </w:r>
          </w:p>
          <w:p w:rsidRPr="0070343F" w:rsidR="00DC5331" w:rsidP="00DC5331" w:rsidRDefault="00DC5331" w14:paraId="1F283DB3" w14:textId="77777777">
            <w:pPr>
              <w:rPr>
                <w:b w:val="0"/>
                <w:bCs w:val="0"/>
                <w:sz w:val="18"/>
                <w:szCs w:val="18"/>
                <w:lang w:bidi="he-IL"/>
              </w:rPr>
            </w:pPr>
            <w:r w:rsidRPr="0070343F">
              <w:rPr>
                <w:b w:val="0"/>
                <w:bCs w:val="0"/>
                <w:sz w:val="18"/>
                <w:szCs w:val="18"/>
                <w:lang w:bidi="he-IL"/>
              </w:rPr>
              <w:t xml:space="preserve">          "</w:t>
            </w:r>
            <w:proofErr w:type="spellStart"/>
            <w:r w:rsidRPr="0070343F">
              <w:rPr>
                <w:b w:val="0"/>
                <w:bCs w:val="0"/>
                <w:sz w:val="18"/>
                <w:szCs w:val="18"/>
                <w:lang w:bidi="he-IL"/>
              </w:rPr>
              <w:t>envelopeNumber</w:t>
            </w:r>
            <w:proofErr w:type="spellEnd"/>
            <w:r w:rsidRPr="0070343F">
              <w:rPr>
                <w:b w:val="0"/>
                <w:bCs w:val="0"/>
                <w:sz w:val="18"/>
                <w:szCs w:val="18"/>
                <w:lang w:bidi="he-IL"/>
              </w:rPr>
              <w:t xml:space="preserve">": "string", </w:t>
            </w:r>
          </w:p>
          <w:p w:rsidRPr="0070343F" w:rsidR="00DC5331" w:rsidP="00DC5331" w:rsidRDefault="00DC5331" w14:paraId="060EED62" w14:textId="77777777">
            <w:pPr>
              <w:rPr>
                <w:b w:val="0"/>
                <w:bCs w:val="0"/>
                <w:sz w:val="18"/>
                <w:szCs w:val="18"/>
                <w:lang w:bidi="he-IL"/>
              </w:rPr>
            </w:pPr>
            <w:r w:rsidRPr="0070343F">
              <w:rPr>
                <w:b w:val="0"/>
                <w:bCs w:val="0"/>
                <w:sz w:val="18"/>
                <w:szCs w:val="18"/>
                <w:lang w:bidi="he-IL"/>
              </w:rPr>
              <w:t xml:space="preserve">          "</w:t>
            </w:r>
            <w:proofErr w:type="spellStart"/>
            <w:r w:rsidRPr="0070343F">
              <w:rPr>
                <w:b w:val="0"/>
                <w:bCs w:val="0"/>
                <w:sz w:val="18"/>
                <w:szCs w:val="18"/>
                <w:lang w:bidi="he-IL"/>
              </w:rPr>
              <w:t>isMandatory</w:t>
            </w:r>
            <w:proofErr w:type="spellEnd"/>
            <w:r w:rsidRPr="0070343F">
              <w:rPr>
                <w:b w:val="0"/>
                <w:bCs w:val="0"/>
                <w:sz w:val="18"/>
                <w:szCs w:val="18"/>
                <w:lang w:bidi="he-IL"/>
              </w:rPr>
              <w:t xml:space="preserve">": true, </w:t>
            </w:r>
          </w:p>
          <w:p w:rsidRPr="0070343F" w:rsidR="00DC5331" w:rsidP="00DC5331" w:rsidRDefault="00DC5331" w14:paraId="1DC4E42F" w14:textId="77777777">
            <w:pPr>
              <w:rPr>
                <w:b w:val="0"/>
                <w:bCs w:val="0"/>
                <w:sz w:val="18"/>
                <w:szCs w:val="18"/>
                <w:lang w:bidi="he-IL"/>
              </w:rPr>
            </w:pPr>
            <w:r w:rsidRPr="0070343F">
              <w:rPr>
                <w:b w:val="0"/>
                <w:bCs w:val="0"/>
                <w:sz w:val="18"/>
                <w:szCs w:val="18"/>
                <w:lang w:bidi="he-IL"/>
              </w:rPr>
              <w:t xml:space="preserve">          "</w:t>
            </w:r>
            <w:proofErr w:type="spellStart"/>
            <w:r w:rsidRPr="0070343F">
              <w:rPr>
                <w:b w:val="0"/>
                <w:bCs w:val="0"/>
                <w:sz w:val="18"/>
                <w:szCs w:val="18"/>
                <w:lang w:bidi="he-IL"/>
              </w:rPr>
              <w:t>numberOfFiles</w:t>
            </w:r>
            <w:proofErr w:type="spellEnd"/>
            <w:r w:rsidRPr="0070343F">
              <w:rPr>
                <w:b w:val="0"/>
                <w:bCs w:val="0"/>
                <w:sz w:val="18"/>
                <w:szCs w:val="18"/>
                <w:lang w:bidi="he-IL"/>
              </w:rPr>
              <w:t xml:space="preserve">": "string", </w:t>
            </w:r>
          </w:p>
          <w:p w:rsidRPr="0070343F" w:rsidR="00DC5331" w:rsidP="00DC5331" w:rsidRDefault="00DC5331" w14:paraId="3772BCA3" w14:textId="77777777">
            <w:pPr>
              <w:rPr>
                <w:b w:val="0"/>
                <w:bCs w:val="0"/>
                <w:sz w:val="18"/>
                <w:szCs w:val="18"/>
                <w:lang w:bidi="he-IL"/>
              </w:rPr>
            </w:pPr>
            <w:r w:rsidRPr="0070343F">
              <w:rPr>
                <w:b w:val="0"/>
                <w:bCs w:val="0"/>
                <w:sz w:val="18"/>
                <w:szCs w:val="18"/>
                <w:lang w:bidi="he-IL"/>
              </w:rPr>
              <w:t xml:space="preserve">          "description": "string", </w:t>
            </w:r>
          </w:p>
          <w:p w:rsidRPr="0070343F" w:rsidR="00DC5331" w:rsidP="00DC5331" w:rsidRDefault="00DC5331" w14:paraId="00B7E0C4" w14:textId="77777777">
            <w:pPr>
              <w:rPr>
                <w:b w:val="0"/>
                <w:bCs w:val="0"/>
                <w:sz w:val="18"/>
                <w:szCs w:val="18"/>
                <w:lang w:bidi="he-IL"/>
              </w:rPr>
            </w:pPr>
            <w:r w:rsidRPr="0070343F">
              <w:rPr>
                <w:b w:val="0"/>
                <w:bCs w:val="0"/>
                <w:sz w:val="18"/>
                <w:szCs w:val="18"/>
                <w:lang w:bidi="he-IL"/>
              </w:rPr>
              <w:t xml:space="preserve">          "</w:t>
            </w:r>
            <w:proofErr w:type="spellStart"/>
            <w:r w:rsidRPr="0070343F">
              <w:rPr>
                <w:b w:val="0"/>
                <w:bCs w:val="0"/>
                <w:sz w:val="18"/>
                <w:szCs w:val="18"/>
                <w:lang w:bidi="he-IL"/>
              </w:rPr>
              <w:t>languageKey</w:t>
            </w:r>
            <w:proofErr w:type="spellEnd"/>
            <w:r w:rsidRPr="0070343F">
              <w:rPr>
                <w:b w:val="0"/>
                <w:bCs w:val="0"/>
                <w:sz w:val="18"/>
                <w:szCs w:val="18"/>
                <w:lang w:bidi="he-IL"/>
              </w:rPr>
              <w:t xml:space="preserve">": "string", </w:t>
            </w:r>
          </w:p>
          <w:p w:rsidRPr="0070343F" w:rsidR="00DC5331" w:rsidP="00DC5331" w:rsidRDefault="00DC5331" w14:paraId="25AFB35B" w14:textId="77777777">
            <w:pPr>
              <w:rPr>
                <w:b w:val="0"/>
                <w:bCs w:val="0"/>
                <w:sz w:val="18"/>
                <w:szCs w:val="18"/>
                <w:lang w:bidi="he-IL"/>
              </w:rPr>
            </w:pPr>
            <w:r w:rsidRPr="0070343F">
              <w:rPr>
                <w:b w:val="0"/>
                <w:bCs w:val="0"/>
                <w:sz w:val="18"/>
                <w:szCs w:val="18"/>
                <w:lang w:bidi="he-IL"/>
              </w:rPr>
              <w:t xml:space="preserve">          "</w:t>
            </w:r>
            <w:proofErr w:type="spellStart"/>
            <w:r w:rsidRPr="0070343F">
              <w:rPr>
                <w:b w:val="0"/>
                <w:bCs w:val="0"/>
                <w:sz w:val="18"/>
                <w:szCs w:val="18"/>
                <w:lang w:bidi="he-IL"/>
              </w:rPr>
              <w:t>languageCode</w:t>
            </w:r>
            <w:proofErr w:type="spellEnd"/>
            <w:r w:rsidRPr="0070343F">
              <w:rPr>
                <w:b w:val="0"/>
                <w:bCs w:val="0"/>
                <w:sz w:val="18"/>
                <w:szCs w:val="18"/>
                <w:lang w:bidi="he-IL"/>
              </w:rPr>
              <w:t xml:space="preserve">": "string", </w:t>
            </w:r>
          </w:p>
          <w:p w:rsidRPr="0070343F" w:rsidR="00DC5331" w:rsidP="00DC5331" w:rsidRDefault="00DC5331" w14:paraId="3AE84BF8" w14:textId="77777777">
            <w:pPr>
              <w:rPr>
                <w:b w:val="0"/>
                <w:bCs w:val="0"/>
                <w:sz w:val="18"/>
                <w:szCs w:val="18"/>
                <w:lang w:bidi="he-IL"/>
              </w:rPr>
            </w:pPr>
            <w:r w:rsidRPr="0070343F">
              <w:rPr>
                <w:b w:val="0"/>
                <w:bCs w:val="0"/>
                <w:sz w:val="18"/>
                <w:szCs w:val="18"/>
                <w:lang w:bidi="he-IL"/>
              </w:rPr>
              <w:t xml:space="preserve">          "</w:t>
            </w:r>
            <w:proofErr w:type="spellStart"/>
            <w:r w:rsidRPr="0070343F">
              <w:rPr>
                <w:b w:val="0"/>
                <w:bCs w:val="0"/>
                <w:sz w:val="18"/>
                <w:szCs w:val="18"/>
                <w:lang w:bidi="he-IL"/>
              </w:rPr>
              <w:t>hashKey</w:t>
            </w:r>
            <w:proofErr w:type="spellEnd"/>
            <w:r w:rsidRPr="0070343F">
              <w:rPr>
                <w:b w:val="0"/>
                <w:bCs w:val="0"/>
                <w:sz w:val="18"/>
                <w:szCs w:val="18"/>
                <w:lang w:bidi="he-IL"/>
              </w:rPr>
              <w:t xml:space="preserve">": "string" </w:t>
            </w:r>
          </w:p>
          <w:p w:rsidR="00AA634F" w:rsidP="002D3DEC" w:rsidRDefault="00DC5331" w14:paraId="6039C65C" w14:textId="4BA1BD49">
            <w:pPr>
              <w:rPr>
                <w:rtl/>
                <w:lang w:bidi="he-IL"/>
              </w:rPr>
            </w:pPr>
            <w:r w:rsidRPr="0070343F">
              <w:rPr>
                <w:b w:val="0"/>
                <w:bCs w:val="0"/>
                <w:sz w:val="18"/>
                <w:szCs w:val="18"/>
                <w:lang w:bidi="he-IL"/>
              </w:rPr>
              <w:t xml:space="preserve">        } ] }</w:t>
            </w:r>
            <w:r w:rsidR="002D3DEC">
              <w:rPr>
                <w:b w:val="0"/>
                <w:bCs w:val="0"/>
                <w:sz w:val="18"/>
                <w:szCs w:val="18"/>
                <w:lang w:bidi="he-IL"/>
              </w:rPr>
              <w:t xml:space="preserve"> ]</w:t>
            </w:r>
          </w:p>
          <w:p w:rsidR="009509FB" w:rsidP="00AA634F" w:rsidRDefault="009509FB" w14:paraId="61D7E8C1" w14:textId="1F24C22C">
            <w:pPr>
              <w:bidi/>
              <w:rPr>
                <w:rtl/>
                <w:lang w:bidi="he-IL"/>
              </w:rPr>
            </w:pPr>
            <w:r>
              <w:rPr>
                <w:rFonts w:hint="cs"/>
                <w:b w:val="0"/>
                <w:bCs w:val="0"/>
                <w:rtl/>
                <w:lang w:bidi="he-IL"/>
              </w:rPr>
              <w:t>לכל צרופה</w:t>
            </w:r>
            <w:r w:rsidR="000F62B7">
              <w:rPr>
                <w:rFonts w:hint="cs"/>
                <w:b w:val="0"/>
                <w:bCs w:val="0"/>
                <w:rtl/>
                <w:lang w:bidi="he-IL"/>
              </w:rPr>
              <w:t xml:space="preserve"> </w:t>
            </w:r>
            <w:r>
              <w:rPr>
                <w:rFonts w:hint="cs"/>
                <w:b w:val="0"/>
                <w:bCs w:val="0"/>
                <w:rtl/>
                <w:lang w:bidi="he-IL"/>
              </w:rPr>
              <w:t>מגדרים שדות הבאים:</w:t>
            </w:r>
          </w:p>
          <w:p w:rsidR="009509FB" w:rsidRDefault="009509FB" w14:paraId="330923D5" w14:textId="5151831A">
            <w:pPr>
              <w:bidi/>
              <w:rPr>
                <w:rtl/>
                <w:lang w:bidi="he-IL"/>
              </w:rPr>
            </w:pPr>
            <w:r>
              <w:rPr>
                <w:rFonts w:hint="cs"/>
                <w:b w:val="0"/>
                <w:bCs w:val="0"/>
                <w:rtl/>
                <w:lang w:bidi="he-IL"/>
              </w:rPr>
              <w:t>מספר צרופה</w:t>
            </w:r>
          </w:p>
          <w:p w:rsidR="009509FB" w:rsidRDefault="009509FB" w14:paraId="00B0758E" w14:textId="78927D0A">
            <w:pPr>
              <w:bidi/>
              <w:rPr>
                <w:rtl/>
                <w:lang w:bidi="he-IL"/>
              </w:rPr>
            </w:pPr>
            <w:r>
              <w:rPr>
                <w:rFonts w:hint="cs"/>
                <w:b w:val="0"/>
                <w:bCs w:val="0"/>
                <w:rtl/>
                <w:lang w:bidi="he-IL"/>
              </w:rPr>
              <w:t>שם צרופה</w:t>
            </w:r>
          </w:p>
          <w:p w:rsidR="009509FB" w:rsidRDefault="009509FB" w14:paraId="0C9A6D87" w14:textId="4C21FF9A">
            <w:pPr>
              <w:bidi/>
              <w:rPr>
                <w:rtl/>
                <w:lang w:bidi="he-IL"/>
              </w:rPr>
            </w:pPr>
            <w:r>
              <w:rPr>
                <w:rFonts w:hint="cs"/>
                <w:b w:val="0"/>
                <w:bCs w:val="0"/>
                <w:rtl/>
                <w:lang w:bidi="he-IL"/>
              </w:rPr>
              <w:t>מספר מעטפה (לאיזו מעטפה שיי</w:t>
            </w:r>
            <w:r w:rsidR="007057C7">
              <w:rPr>
                <w:rFonts w:hint="cs"/>
                <w:b w:val="0"/>
                <w:bCs w:val="0"/>
                <w:rtl/>
                <w:lang w:bidi="he-IL"/>
              </w:rPr>
              <w:t>כת הצרופה</w:t>
            </w:r>
            <w:r>
              <w:rPr>
                <w:rFonts w:hint="cs"/>
                <w:b w:val="0"/>
                <w:bCs w:val="0"/>
                <w:rtl/>
                <w:lang w:bidi="he-IL"/>
              </w:rPr>
              <w:t>)</w:t>
            </w:r>
          </w:p>
          <w:p w:rsidR="009509FB" w:rsidRDefault="009509FB" w14:paraId="1B689C94" w14:textId="2308A8C5">
            <w:pPr>
              <w:bidi/>
              <w:rPr>
                <w:rtl/>
                <w:lang w:bidi="he-IL"/>
              </w:rPr>
            </w:pPr>
            <w:r>
              <w:rPr>
                <w:rFonts w:hint="cs"/>
                <w:b w:val="0"/>
                <w:bCs w:val="0"/>
                <w:rtl/>
                <w:lang w:bidi="he-IL"/>
              </w:rPr>
              <w:t xml:space="preserve">קבוצה (מספר קבוצה המאחדת תחתיה מספר </w:t>
            </w:r>
            <w:r w:rsidR="007057C7">
              <w:rPr>
                <w:rFonts w:hint="cs"/>
                <w:b w:val="0"/>
                <w:bCs w:val="0"/>
                <w:rtl/>
                <w:lang w:bidi="he-IL"/>
              </w:rPr>
              <w:t>צרופות שונות</w:t>
            </w:r>
            <w:r>
              <w:rPr>
                <w:rFonts w:hint="cs"/>
                <w:b w:val="0"/>
                <w:bCs w:val="0"/>
                <w:rtl/>
                <w:lang w:bidi="he-IL"/>
              </w:rPr>
              <w:t>. שם קבוצה יילקח מטבלת קשר פנימית שתנהל שמות הקבוצות)</w:t>
            </w:r>
          </w:p>
          <w:p w:rsidR="009509FB" w:rsidRDefault="009509FB" w14:paraId="174B9227" w14:textId="6513CE89">
            <w:pPr>
              <w:bidi/>
              <w:rPr>
                <w:rtl/>
                <w:lang w:bidi="he-IL"/>
              </w:rPr>
            </w:pPr>
            <w:r>
              <w:rPr>
                <w:rFonts w:hint="cs"/>
                <w:b w:val="0"/>
                <w:bCs w:val="0"/>
                <w:rtl/>
                <w:lang w:bidi="he-IL"/>
              </w:rPr>
              <w:t xml:space="preserve">חובה (האם חובה לצרף מסמך עבור </w:t>
            </w:r>
            <w:r w:rsidR="00253C63">
              <w:rPr>
                <w:rFonts w:hint="cs"/>
                <w:b w:val="0"/>
                <w:bCs w:val="0"/>
                <w:rtl/>
                <w:lang w:bidi="he-IL"/>
              </w:rPr>
              <w:t>צרופה</w:t>
            </w:r>
            <w:r>
              <w:rPr>
                <w:rFonts w:hint="cs"/>
                <w:b w:val="0"/>
                <w:bCs w:val="0"/>
                <w:rtl/>
                <w:lang w:bidi="he-IL"/>
              </w:rPr>
              <w:t xml:space="preserve"> </w:t>
            </w:r>
            <w:r w:rsidR="00253C63">
              <w:rPr>
                <w:rFonts w:hint="cs"/>
                <w:b w:val="0"/>
                <w:bCs w:val="0"/>
                <w:rtl/>
                <w:lang w:bidi="he-IL"/>
              </w:rPr>
              <w:t>זו</w:t>
            </w:r>
            <w:r>
              <w:rPr>
                <w:rFonts w:hint="cs"/>
                <w:b w:val="0"/>
                <w:bCs w:val="0"/>
                <w:rtl/>
                <w:lang w:bidi="he-IL"/>
              </w:rPr>
              <w:t>)</w:t>
            </w:r>
          </w:p>
          <w:p w:rsidR="009509FB" w:rsidRDefault="009509FB" w14:paraId="49329CB9" w14:textId="767A8AE2">
            <w:pPr>
              <w:bidi/>
              <w:rPr>
                <w:rtl/>
                <w:lang w:bidi="he-IL"/>
              </w:rPr>
            </w:pPr>
            <w:r>
              <w:rPr>
                <w:rFonts w:hint="cs"/>
                <w:b w:val="0"/>
                <w:bCs w:val="0"/>
                <w:rtl/>
                <w:lang w:bidi="he-IL"/>
              </w:rPr>
              <w:t xml:space="preserve">כמות (כמות מינימלית של מסמכים שנדרש לצרף </w:t>
            </w:r>
            <w:r w:rsidR="00253C63">
              <w:rPr>
                <w:rFonts w:hint="cs"/>
                <w:b w:val="0"/>
                <w:bCs w:val="0"/>
                <w:rtl/>
                <w:lang w:bidi="he-IL"/>
              </w:rPr>
              <w:t>לצרופה</w:t>
            </w:r>
            <w:r>
              <w:rPr>
                <w:rFonts w:hint="cs"/>
                <w:b w:val="0"/>
                <w:bCs w:val="0"/>
                <w:rtl/>
                <w:lang w:bidi="he-IL"/>
              </w:rPr>
              <w:t xml:space="preserve"> </w:t>
            </w:r>
            <w:r w:rsidR="00253C63">
              <w:rPr>
                <w:rFonts w:hint="cs"/>
                <w:b w:val="0"/>
                <w:bCs w:val="0"/>
                <w:rtl/>
                <w:lang w:bidi="he-IL"/>
              </w:rPr>
              <w:t>זו</w:t>
            </w:r>
            <w:r>
              <w:rPr>
                <w:rFonts w:hint="cs"/>
                <w:b w:val="0"/>
                <w:bCs w:val="0"/>
                <w:rtl/>
                <w:lang w:bidi="he-IL"/>
              </w:rPr>
              <w:t>)</w:t>
            </w:r>
          </w:p>
          <w:p w:rsidR="009509FB" w:rsidRDefault="009509FB" w14:paraId="35B35065" w14:textId="77777777">
            <w:pPr>
              <w:bidi/>
              <w:rPr>
                <w:rtl/>
                <w:lang w:bidi="he-IL"/>
              </w:rPr>
            </w:pPr>
          </w:p>
          <w:p w:rsidR="00AA634F" w:rsidRDefault="009509FB" w14:paraId="3BD5AE6E" w14:textId="77777777">
            <w:pPr>
              <w:bidi/>
              <w:rPr>
                <w:rtl/>
                <w:lang w:bidi="he-IL"/>
              </w:rPr>
            </w:pPr>
            <w:r>
              <w:rPr>
                <w:rFonts w:hint="cs"/>
                <w:b w:val="0"/>
                <w:bCs w:val="0"/>
                <w:rtl/>
                <w:lang w:bidi="he-IL"/>
              </w:rPr>
              <w:t xml:space="preserve">הצגת </w:t>
            </w:r>
            <w:r w:rsidR="00AA634F">
              <w:rPr>
                <w:rFonts w:hint="cs"/>
                <w:b w:val="0"/>
                <w:bCs w:val="0"/>
                <w:rtl/>
                <w:lang w:bidi="he-IL"/>
              </w:rPr>
              <w:t>קבוצות וצרופות:</w:t>
            </w:r>
          </w:p>
          <w:p w:rsidRPr="00121A19" w:rsidR="00AA634F" w:rsidP="001D367F" w:rsidRDefault="00AA634F" w14:paraId="21A05E46" w14:textId="2450996F">
            <w:pPr>
              <w:pStyle w:val="a3"/>
              <w:numPr>
                <w:ilvl w:val="0"/>
                <w:numId w:val="42"/>
              </w:numPr>
              <w:bidi/>
              <w:rPr>
                <w:b w:val="0"/>
                <w:bCs w:val="0"/>
                <w:rtl/>
                <w:lang w:bidi="he-IL"/>
              </w:rPr>
            </w:pPr>
            <w:r w:rsidRPr="00ED4C80">
              <w:rPr>
                <w:rFonts w:hint="cs"/>
                <w:b w:val="0"/>
                <w:bCs w:val="0"/>
                <w:rtl/>
                <w:lang w:bidi="he-IL"/>
              </w:rPr>
              <w:t xml:space="preserve">סדר </w:t>
            </w:r>
            <w:r w:rsidRPr="00ED4C80" w:rsidR="00F25A4E">
              <w:rPr>
                <w:rFonts w:hint="cs"/>
                <w:b w:val="0"/>
                <w:bCs w:val="0"/>
                <w:rtl/>
                <w:lang w:bidi="he-IL"/>
              </w:rPr>
              <w:t>הצגה</w:t>
            </w:r>
            <w:r w:rsidRPr="00ED4C80">
              <w:rPr>
                <w:rFonts w:hint="cs"/>
                <w:b w:val="0"/>
                <w:bCs w:val="0"/>
                <w:rtl/>
                <w:lang w:bidi="he-IL"/>
              </w:rPr>
              <w:t xml:space="preserve"> של קבוצות </w:t>
            </w:r>
            <w:r w:rsidRPr="00ED4C80" w:rsidR="00F25A4E">
              <w:rPr>
                <w:rFonts w:hint="cs"/>
                <w:b w:val="0"/>
                <w:bCs w:val="0"/>
                <w:rtl/>
                <w:lang w:bidi="he-IL"/>
              </w:rPr>
              <w:t xml:space="preserve">- </w:t>
            </w:r>
            <w:r w:rsidRPr="00ED4C80">
              <w:rPr>
                <w:rFonts w:hint="cs"/>
                <w:b w:val="0"/>
                <w:bCs w:val="0"/>
                <w:rtl/>
                <w:lang w:bidi="he-IL"/>
              </w:rPr>
              <w:t>בהתאם לערכו של שדה "מספר סידורי להצגה"</w:t>
            </w:r>
            <w:r w:rsidR="008071C4">
              <w:rPr>
                <w:rFonts w:hint="cs"/>
                <w:b w:val="0"/>
                <w:bCs w:val="0"/>
                <w:rtl/>
                <w:lang w:bidi="he-IL"/>
              </w:rPr>
              <w:t xml:space="preserve"> (</w:t>
            </w:r>
            <w:proofErr w:type="spellStart"/>
            <w:r w:rsidR="00886748">
              <w:rPr>
                <w:rFonts w:ascii="Arial" w:hAnsi="Arial" w:eastAsia="Times New Roman" w:cs="Arial"/>
                <w:b w:val="0"/>
                <w:bCs w:val="0"/>
                <w:color w:val="222222"/>
                <w:sz w:val="18"/>
                <w:szCs w:val="18"/>
                <w:highlight w:val="yellow"/>
                <w:lang w:bidi="he-IL"/>
              </w:rPr>
              <w:t>G</w:t>
            </w:r>
            <w:r w:rsidRPr="00BF7FCD" w:rsidR="004A6993">
              <w:rPr>
                <w:rFonts w:ascii="Arial" w:hAnsi="Arial" w:eastAsia="Times New Roman" w:cs="Arial"/>
                <w:b w:val="0"/>
                <w:bCs w:val="0"/>
                <w:color w:val="222222"/>
                <w:sz w:val="18"/>
                <w:szCs w:val="18"/>
                <w:highlight w:val="yellow"/>
                <w:lang w:bidi="he-IL"/>
              </w:rPr>
              <w:t>roupOrder</w:t>
            </w:r>
            <w:proofErr w:type="spellEnd"/>
            <w:r w:rsidRPr="00121A19" w:rsidR="008071C4">
              <w:rPr>
                <w:rFonts w:hint="cs"/>
                <w:b w:val="0"/>
                <w:bCs w:val="0"/>
                <w:rtl/>
                <w:lang w:bidi="he-IL"/>
              </w:rPr>
              <w:t>)</w:t>
            </w:r>
          </w:p>
          <w:p w:rsidRPr="00ED4C80" w:rsidR="009509FB" w:rsidP="001D367F" w:rsidRDefault="009509FB" w14:paraId="3B1FF321" w14:textId="7E7C17E6">
            <w:pPr>
              <w:pStyle w:val="a3"/>
              <w:numPr>
                <w:ilvl w:val="0"/>
                <w:numId w:val="42"/>
              </w:numPr>
              <w:bidi/>
              <w:rPr>
                <w:b w:val="0"/>
                <w:bCs w:val="0"/>
                <w:rtl/>
                <w:lang w:bidi="he-IL"/>
              </w:rPr>
            </w:pPr>
            <w:r w:rsidRPr="00ED4C80">
              <w:rPr>
                <w:rFonts w:hint="cs"/>
                <w:b w:val="0"/>
                <w:bCs w:val="0"/>
                <w:rtl/>
                <w:lang w:bidi="he-IL"/>
              </w:rPr>
              <w:t xml:space="preserve">לכל קבוצה יש להציג את שם הקבוצה ומתחתיה את שמות </w:t>
            </w:r>
            <w:r w:rsidRPr="00ED4C80" w:rsidR="004713E1">
              <w:rPr>
                <w:rFonts w:hint="cs"/>
                <w:b w:val="0"/>
                <w:bCs w:val="0"/>
                <w:rtl/>
                <w:lang w:bidi="he-IL"/>
              </w:rPr>
              <w:t>הצרופות</w:t>
            </w:r>
            <w:r w:rsidRPr="00ED4C80">
              <w:rPr>
                <w:rFonts w:hint="cs"/>
                <w:b w:val="0"/>
                <w:bCs w:val="0"/>
                <w:rtl/>
                <w:lang w:bidi="he-IL"/>
              </w:rPr>
              <w:t xml:space="preserve"> השייכ</w:t>
            </w:r>
            <w:r w:rsidRPr="00ED4C80" w:rsidR="004713E1">
              <w:rPr>
                <w:rFonts w:hint="cs"/>
                <w:b w:val="0"/>
                <w:bCs w:val="0"/>
                <w:rtl/>
                <w:lang w:bidi="he-IL"/>
              </w:rPr>
              <w:t>ות</w:t>
            </w:r>
            <w:r w:rsidRPr="00ED4C80">
              <w:rPr>
                <w:rFonts w:hint="cs"/>
                <w:b w:val="0"/>
                <w:bCs w:val="0"/>
                <w:rtl/>
                <w:lang w:bidi="he-IL"/>
              </w:rPr>
              <w:t xml:space="preserve"> אליה.</w:t>
            </w:r>
          </w:p>
          <w:p w:rsidRPr="00ED4C80" w:rsidR="009509FB" w:rsidP="001D367F" w:rsidRDefault="009509FB" w14:paraId="53BF1AEB" w14:textId="725E0C71">
            <w:pPr>
              <w:pStyle w:val="a3"/>
              <w:numPr>
                <w:ilvl w:val="0"/>
                <w:numId w:val="42"/>
              </w:numPr>
              <w:bidi/>
              <w:rPr>
                <w:b w:val="0"/>
                <w:bCs w:val="0"/>
                <w:rtl/>
                <w:lang w:bidi="he-IL"/>
              </w:rPr>
            </w:pPr>
            <w:r w:rsidRPr="00ED4C80">
              <w:rPr>
                <w:rFonts w:hint="cs"/>
                <w:b w:val="0"/>
                <w:bCs w:val="0"/>
                <w:rtl/>
                <w:lang w:bidi="he-IL"/>
              </w:rPr>
              <w:t>במידה וצרופה מוגדרת כחובה, יש להתייחס לערכו של שדה כמות המציין כמות מינימלית נדרשת להעלאת קבצ</w:t>
            </w:r>
            <w:r w:rsidRPr="00ED4C80" w:rsidR="003425FF">
              <w:rPr>
                <w:rFonts w:hint="cs"/>
                <w:b w:val="0"/>
                <w:bCs w:val="0"/>
                <w:rtl/>
                <w:lang w:bidi="he-IL"/>
              </w:rPr>
              <w:t xml:space="preserve">ים </w:t>
            </w:r>
            <w:r w:rsidRPr="00ED4C80">
              <w:rPr>
                <w:rFonts w:hint="cs"/>
                <w:b w:val="0"/>
                <w:bCs w:val="0"/>
                <w:rtl/>
                <w:lang w:bidi="he-IL"/>
              </w:rPr>
              <w:t xml:space="preserve">עבור </w:t>
            </w:r>
            <w:r w:rsidRPr="00ED4C80" w:rsidR="004713E1">
              <w:rPr>
                <w:rFonts w:hint="cs"/>
                <w:b w:val="0"/>
                <w:bCs w:val="0"/>
                <w:rtl/>
                <w:lang w:bidi="he-IL"/>
              </w:rPr>
              <w:t>הצרופה</w:t>
            </w:r>
            <w:r w:rsidRPr="00ED4C80">
              <w:rPr>
                <w:rFonts w:hint="cs"/>
                <w:b w:val="0"/>
                <w:bCs w:val="0"/>
                <w:rtl/>
                <w:lang w:bidi="he-IL"/>
              </w:rPr>
              <w:t xml:space="preserve"> הרלוונטי</w:t>
            </w:r>
            <w:r w:rsidRPr="00ED4C80" w:rsidR="003425FF">
              <w:rPr>
                <w:rFonts w:hint="cs"/>
                <w:b w:val="0"/>
                <w:bCs w:val="0"/>
                <w:rtl/>
                <w:lang w:bidi="he-IL"/>
              </w:rPr>
              <w:t>ת</w:t>
            </w:r>
            <w:r w:rsidRPr="00ED4C80">
              <w:rPr>
                <w:rFonts w:hint="cs"/>
                <w:b w:val="0"/>
                <w:bCs w:val="0"/>
                <w:rtl/>
                <w:lang w:bidi="he-IL"/>
              </w:rPr>
              <w:t>.</w:t>
            </w:r>
          </w:p>
          <w:p w:rsidRPr="00C473FD" w:rsidR="009509FB" w:rsidP="001D367F" w:rsidRDefault="009509FB" w14:paraId="04530DA9" w14:textId="77777777">
            <w:pPr>
              <w:pStyle w:val="a3"/>
              <w:numPr>
                <w:ilvl w:val="0"/>
                <w:numId w:val="42"/>
              </w:numPr>
              <w:bidi/>
              <w:rPr>
                <w:lang w:bidi="he-IL"/>
              </w:rPr>
            </w:pPr>
            <w:r w:rsidRPr="00ED4C80">
              <w:rPr>
                <w:rFonts w:hint="cs"/>
                <w:rtl/>
                <w:lang w:bidi="he-IL"/>
              </w:rPr>
              <w:t>הערה</w:t>
            </w:r>
            <w:r w:rsidRPr="00ED4C80">
              <w:rPr>
                <w:rFonts w:hint="cs"/>
                <w:b w:val="0"/>
                <w:bCs w:val="0"/>
                <w:rtl/>
                <w:lang w:bidi="he-IL"/>
              </w:rPr>
              <w:t xml:space="preserve">: האפיון מטה מתייחס לדוגמאות </w:t>
            </w:r>
            <w:r w:rsidRPr="00ED4C80" w:rsidR="00BA64B2">
              <w:rPr>
                <w:rFonts w:hint="cs"/>
                <w:b w:val="0"/>
                <w:bCs w:val="0"/>
                <w:rtl/>
                <w:lang w:bidi="he-IL"/>
              </w:rPr>
              <w:t>הצרופות</w:t>
            </w:r>
            <w:r w:rsidRPr="00ED4C80">
              <w:rPr>
                <w:rFonts w:hint="cs"/>
                <w:b w:val="0"/>
                <w:bCs w:val="0"/>
                <w:rtl/>
                <w:lang w:bidi="he-IL"/>
              </w:rPr>
              <w:t xml:space="preserve"> המוצג</w:t>
            </w:r>
            <w:r w:rsidRPr="00ED4C80" w:rsidR="00BA64B2">
              <w:rPr>
                <w:rFonts w:hint="cs"/>
                <w:b w:val="0"/>
                <w:bCs w:val="0"/>
                <w:rtl/>
                <w:lang w:bidi="he-IL"/>
              </w:rPr>
              <w:t>ות</w:t>
            </w:r>
            <w:r w:rsidRPr="00ED4C80">
              <w:rPr>
                <w:rFonts w:hint="cs"/>
                <w:b w:val="0"/>
                <w:bCs w:val="0"/>
                <w:rtl/>
                <w:lang w:bidi="he-IL"/>
              </w:rPr>
              <w:t xml:space="preserve"> על גבי הסקיצה. </w:t>
            </w:r>
            <w:r w:rsidRPr="00ED4C80">
              <w:rPr>
                <w:rFonts w:hint="cs"/>
                <w:rtl/>
                <w:lang w:bidi="he-IL"/>
              </w:rPr>
              <w:t>ערכים של שם קבוצה ושם צרופה יש לקחת מתוך בסיס הנתונים</w:t>
            </w:r>
          </w:p>
          <w:p w:rsidR="00C473FD" w:rsidP="00C473FD" w:rsidRDefault="00C473FD" w14:paraId="162A52ED" w14:textId="77777777">
            <w:pPr>
              <w:bidi/>
              <w:rPr>
                <w:rFonts w:cs="Arial"/>
                <w:rtl/>
                <w:lang w:bidi="he-IL"/>
              </w:rPr>
            </w:pPr>
            <w:r>
              <w:rPr>
                <w:rFonts w:hint="cs" w:cs="Arial"/>
                <w:b w:val="0"/>
                <w:bCs w:val="0"/>
                <w:rtl/>
                <w:lang w:bidi="he-IL"/>
              </w:rPr>
              <w:t>יש לאפשר העלאת קבצי צרופות ללא הגבלת כמות</w:t>
            </w:r>
            <w:r w:rsidR="00490F84">
              <w:rPr>
                <w:rFonts w:hint="cs" w:cs="Arial"/>
                <w:b w:val="0"/>
                <w:bCs w:val="0"/>
                <w:rtl/>
                <w:lang w:bidi="he-IL"/>
              </w:rPr>
              <w:t xml:space="preserve"> קבצים</w:t>
            </w:r>
          </w:p>
          <w:p w:rsidR="002C05B8" w:rsidP="002C05B8" w:rsidRDefault="002C05B8" w14:paraId="49B7471B" w14:textId="77777777">
            <w:pPr>
              <w:bidi/>
              <w:rPr>
                <w:rtl/>
                <w:lang w:bidi="he-IL"/>
              </w:rPr>
            </w:pPr>
            <w:r>
              <w:rPr>
                <w:rFonts w:hint="cs"/>
                <w:b w:val="0"/>
                <w:bCs w:val="0"/>
                <w:rtl/>
                <w:lang w:bidi="he-IL"/>
              </w:rPr>
              <w:t xml:space="preserve">סוגי קבצים </w:t>
            </w:r>
            <w:r w:rsidR="00232FE2">
              <w:rPr>
                <w:rFonts w:hint="cs"/>
                <w:b w:val="0"/>
                <w:bCs w:val="0"/>
                <w:rtl/>
                <w:lang w:bidi="he-IL"/>
              </w:rPr>
              <w:t xml:space="preserve">שניתן לעלות: </w:t>
            </w:r>
            <w:commentRangeStart w:id="43"/>
            <w:r w:rsidR="00232FE2">
              <w:rPr>
                <w:rFonts w:hint="cs"/>
                <w:b w:val="0"/>
                <w:bCs w:val="0"/>
                <w:lang w:bidi="he-IL"/>
              </w:rPr>
              <w:t>PDF</w:t>
            </w:r>
            <w:r w:rsidR="007B7546">
              <w:rPr>
                <w:rFonts w:hint="cs"/>
                <w:b w:val="0"/>
                <w:bCs w:val="0"/>
                <w:rtl/>
                <w:lang w:bidi="he-IL"/>
              </w:rPr>
              <w:t xml:space="preserve">, </w:t>
            </w:r>
            <w:r w:rsidR="00A31F17">
              <w:rPr>
                <w:rFonts w:hint="cs"/>
                <w:b w:val="0"/>
                <w:bCs w:val="0"/>
                <w:lang w:bidi="he-IL"/>
              </w:rPr>
              <w:t>XLS</w:t>
            </w:r>
            <w:r w:rsidR="00A31F17">
              <w:rPr>
                <w:rFonts w:hint="cs"/>
                <w:b w:val="0"/>
                <w:bCs w:val="0"/>
                <w:rtl/>
                <w:lang w:bidi="he-IL"/>
              </w:rPr>
              <w:t xml:space="preserve">, </w:t>
            </w:r>
            <w:r w:rsidR="00A31F17">
              <w:rPr>
                <w:rFonts w:hint="cs"/>
                <w:b w:val="0"/>
                <w:bCs w:val="0"/>
                <w:lang w:bidi="he-IL"/>
              </w:rPr>
              <w:t>DOC</w:t>
            </w:r>
            <w:r w:rsidR="00A31F17">
              <w:rPr>
                <w:rFonts w:hint="cs"/>
                <w:b w:val="0"/>
                <w:bCs w:val="0"/>
                <w:rtl/>
                <w:lang w:bidi="he-IL"/>
              </w:rPr>
              <w:t xml:space="preserve">, </w:t>
            </w:r>
            <w:r w:rsidR="00A31F17">
              <w:rPr>
                <w:rFonts w:hint="cs"/>
                <w:b w:val="0"/>
                <w:bCs w:val="0"/>
                <w:lang w:bidi="he-IL"/>
              </w:rPr>
              <w:t>DOCX</w:t>
            </w:r>
            <w:r w:rsidR="00A31F17">
              <w:rPr>
                <w:rFonts w:hint="cs"/>
                <w:b w:val="0"/>
                <w:bCs w:val="0"/>
                <w:rtl/>
                <w:lang w:bidi="he-IL"/>
              </w:rPr>
              <w:t xml:space="preserve">, </w:t>
            </w:r>
            <w:r w:rsidR="00A31F17">
              <w:rPr>
                <w:rFonts w:hint="cs"/>
                <w:b w:val="0"/>
                <w:bCs w:val="0"/>
                <w:lang w:bidi="he-IL"/>
              </w:rPr>
              <w:t>WORD</w:t>
            </w:r>
            <w:r w:rsidR="0044097A">
              <w:rPr>
                <w:rFonts w:hint="cs"/>
                <w:b w:val="0"/>
                <w:bCs w:val="0"/>
                <w:rtl/>
                <w:lang w:bidi="he-IL"/>
              </w:rPr>
              <w:t xml:space="preserve">, </w:t>
            </w:r>
            <w:r w:rsidR="0044097A">
              <w:rPr>
                <w:rFonts w:hint="cs"/>
                <w:b w:val="0"/>
                <w:bCs w:val="0"/>
                <w:lang w:bidi="he-IL"/>
              </w:rPr>
              <w:t>TXT</w:t>
            </w:r>
            <w:commentRangeEnd w:id="43"/>
            <w:r w:rsidR="00A7318D">
              <w:rPr>
                <w:rStyle w:val="af0"/>
                <w:b w:val="0"/>
                <w:bCs w:val="0"/>
                <w:rtl/>
              </w:rPr>
              <w:commentReference w:id="43"/>
            </w:r>
          </w:p>
          <w:p w:rsidRPr="00C473FD" w:rsidR="00284AD4" w:rsidP="00284AD4" w:rsidRDefault="00284AD4" w14:paraId="657892B8" w14:textId="384216C8">
            <w:pPr>
              <w:bidi/>
              <w:rPr>
                <w:b w:val="0"/>
                <w:bCs w:val="0"/>
                <w:rtl/>
                <w:lang w:bidi="he-IL"/>
              </w:rPr>
            </w:pPr>
            <w:r w:rsidRPr="004B3E6D">
              <w:rPr>
                <w:rFonts w:hint="cs"/>
                <w:rtl/>
                <w:lang w:bidi="he-IL"/>
              </w:rPr>
              <w:t>עבור צרופה "הצעה כלכלית"</w:t>
            </w:r>
            <w:r>
              <w:rPr>
                <w:rFonts w:hint="cs"/>
                <w:b w:val="0"/>
                <w:bCs w:val="0"/>
                <w:rtl/>
                <w:lang w:bidi="he-IL"/>
              </w:rPr>
              <w:t xml:space="preserve"> </w:t>
            </w:r>
            <w:r w:rsidRPr="004B3E6D">
              <w:rPr>
                <w:rFonts w:hint="cs"/>
                <w:b w:val="0"/>
                <w:bCs w:val="0"/>
                <w:highlight w:val="yellow"/>
                <w:rtl/>
                <w:lang w:bidi="he-IL"/>
              </w:rPr>
              <w:t xml:space="preserve">ניתן לקבל רק קובץ מסוג </w:t>
            </w:r>
            <w:r w:rsidRPr="004B3E6D">
              <w:rPr>
                <w:rFonts w:hint="cs"/>
                <w:b w:val="0"/>
                <w:bCs w:val="0"/>
                <w:highlight w:val="yellow"/>
                <w:lang w:bidi="he-IL"/>
              </w:rPr>
              <w:t>TXT</w:t>
            </w:r>
          </w:p>
        </w:tc>
      </w:tr>
      <w:tr w:rsidR="009509FB" w14:paraId="25A03636" w14:textId="77777777">
        <w:tc>
          <w:tcPr>
            <w:cnfStyle w:val="001000000000" w:firstRow="0" w:lastRow="0" w:firstColumn="1" w:lastColumn="0" w:oddVBand="0" w:evenVBand="0" w:oddHBand="0" w:evenHBand="0" w:firstRowFirstColumn="0" w:firstRowLastColumn="0" w:lastRowFirstColumn="0" w:lastRowLastColumn="0"/>
            <w:tcW w:w="3711" w:type="dxa"/>
          </w:tcPr>
          <w:p w:rsidRPr="00705D52" w:rsidR="006868E2" w:rsidP="00705D52" w:rsidRDefault="009509FB" w14:paraId="486EA989" w14:textId="1E0AC04E">
            <w:pPr>
              <w:bidi/>
              <w:rPr>
                <w:rFonts w:cs="Arial"/>
                <w:rtl/>
                <w:lang w:bidi="he-IL"/>
              </w:rPr>
            </w:pPr>
            <w:r>
              <w:rPr>
                <w:rFonts w:hint="cs" w:cs="Arial"/>
                <w:b w:val="0"/>
                <w:bCs w:val="0"/>
                <w:rtl/>
                <w:lang w:bidi="he-IL"/>
              </w:rPr>
              <w:t xml:space="preserve">שם קבוצת </w:t>
            </w:r>
            <w:r w:rsidR="00BA64B2">
              <w:rPr>
                <w:rFonts w:hint="cs" w:cs="Arial"/>
                <w:b w:val="0"/>
                <w:bCs w:val="0"/>
                <w:rtl/>
                <w:lang w:bidi="he-IL"/>
              </w:rPr>
              <w:t>הצרופות</w:t>
            </w:r>
          </w:p>
        </w:tc>
        <w:tc>
          <w:tcPr>
            <w:tcW w:w="1013" w:type="dxa"/>
          </w:tcPr>
          <w:p w:rsidR="009509FB" w:rsidRDefault="009509FB" w14:paraId="586ACC74"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כותרת משנית</w:t>
            </w:r>
          </w:p>
        </w:tc>
        <w:tc>
          <w:tcPr>
            <w:tcW w:w="2397" w:type="dxa"/>
          </w:tcPr>
          <w:p w:rsidRPr="00160538" w:rsidR="009509FB" w:rsidRDefault="009469E3" w14:paraId="0BEAD6D8" w14:textId="775957C0">
            <w:pPr>
              <w:bidi/>
              <w:cnfStyle w:val="000000000000" w:firstRow="0" w:lastRow="0" w:firstColumn="0" w:lastColumn="0" w:oddVBand="0" w:evenVBand="0" w:oddHBand="0" w:evenHBand="0" w:firstRowFirstColumn="0" w:firstRowLastColumn="0" w:lastRowFirstColumn="0" w:lastRowLastColumn="0"/>
              <w:rPr>
                <w:rFonts w:ascii="Arial" w:hAnsi="Arial" w:eastAsia="Times New Roman" w:cs="Arial"/>
                <w:color w:val="222222"/>
                <w:rtl/>
                <w:lang w:bidi="he-IL"/>
              </w:rPr>
            </w:pPr>
            <w:r>
              <w:rPr>
                <w:rFonts w:hint="cs" w:ascii="Arial" w:hAnsi="Arial" w:eastAsia="Times New Roman" w:cs="Arial"/>
                <w:color w:val="222222"/>
                <w:rtl/>
                <w:lang w:bidi="he-IL"/>
              </w:rPr>
              <w:t>שירות</w:t>
            </w:r>
          </w:p>
          <w:p w:rsidR="009509FB" w:rsidP="007A7220" w:rsidRDefault="009469E3" w14:paraId="4B40C634" w14:textId="79F05755">
            <w:pPr>
              <w:cnfStyle w:val="000000000000" w:firstRow="0" w:lastRow="0" w:firstColumn="0" w:lastColumn="0" w:oddVBand="0" w:evenVBand="0" w:oddHBand="0" w:evenHBand="0" w:firstRowFirstColumn="0" w:firstRowLastColumn="0" w:lastRowFirstColumn="0" w:lastRowLastColumn="0"/>
              <w:rPr>
                <w:rFonts w:cs="Arial"/>
                <w:b/>
                <w:bCs/>
                <w:lang w:bidi="he-IL"/>
              </w:rPr>
            </w:pPr>
            <w:proofErr w:type="spellStart"/>
            <w:r w:rsidRPr="001B0999">
              <w:rPr>
                <w:rFonts w:ascii="Arial" w:hAnsi="Arial" w:eastAsia="Times New Roman" w:cs="Arial"/>
                <w:color w:val="222222"/>
                <w:sz w:val="18"/>
                <w:szCs w:val="18"/>
                <w:lang w:bidi="he-IL"/>
              </w:rPr>
              <w:t>GetTender</w:t>
            </w:r>
            <w:proofErr w:type="spellEnd"/>
            <w:r w:rsidRPr="001B0999" w:rsidR="009509FB">
              <w:rPr>
                <w:rFonts w:ascii="Arial" w:hAnsi="Arial" w:eastAsia="Times New Roman" w:cs="Arial"/>
                <w:color w:val="222222"/>
                <w:sz w:val="18"/>
                <w:szCs w:val="18"/>
                <w:lang w:bidi="he-IL"/>
              </w:rPr>
              <w:t>.</w:t>
            </w:r>
            <w:r>
              <w:t xml:space="preserve"> </w:t>
            </w:r>
            <w:proofErr w:type="spellStart"/>
            <w:r w:rsidRPr="009469E3">
              <w:rPr>
                <w:rFonts w:ascii="Arial" w:hAnsi="Arial" w:eastAsia="Times New Roman" w:cs="Arial"/>
                <w:color w:val="222222"/>
                <w:sz w:val="18"/>
                <w:szCs w:val="18"/>
                <w:lang w:bidi="he-IL"/>
              </w:rPr>
              <w:t>groupAttachments</w:t>
            </w:r>
            <w:proofErr w:type="spellEnd"/>
            <w:r>
              <w:rPr>
                <w:rFonts w:ascii="Arial" w:hAnsi="Arial" w:eastAsia="Times New Roman" w:cs="Arial"/>
                <w:color w:val="222222"/>
                <w:sz w:val="18"/>
                <w:szCs w:val="18"/>
                <w:lang w:bidi="he-IL"/>
              </w:rPr>
              <w:t>.</w:t>
            </w:r>
            <w:r w:rsidR="007A7220">
              <w:t xml:space="preserve"> </w:t>
            </w:r>
            <w:proofErr w:type="spellStart"/>
            <w:r w:rsidRPr="007A7220" w:rsidR="007A7220">
              <w:rPr>
                <w:rFonts w:ascii="Arial" w:hAnsi="Arial" w:eastAsia="Times New Roman" w:cs="Arial"/>
                <w:color w:val="222222"/>
                <w:sz w:val="18"/>
                <w:szCs w:val="18"/>
                <w:lang w:bidi="he-IL"/>
              </w:rPr>
              <w:t>attachementGroupName</w:t>
            </w:r>
            <w:proofErr w:type="spellEnd"/>
          </w:p>
          <w:p w:rsidR="009509FB" w:rsidRDefault="009509FB" w14:paraId="0F009967"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c>
          <w:tcPr>
            <w:tcW w:w="3642" w:type="dxa"/>
          </w:tcPr>
          <w:p w:rsidR="009509FB" w:rsidRDefault="009509FB" w14:paraId="2509B619"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טקסט</w:t>
            </w:r>
          </w:p>
          <w:p w:rsidRPr="00705D52" w:rsidR="00705D52" w:rsidP="00705D52" w:rsidRDefault="00705D52" w14:paraId="4F2A6CAA" w14:textId="77777777">
            <w:pPr>
              <w:bidi/>
              <w:cnfStyle w:val="000000000000" w:firstRow="0" w:lastRow="0" w:firstColumn="0" w:lastColumn="0" w:oddVBand="0" w:evenVBand="0" w:oddHBand="0" w:evenHBand="0" w:firstRowFirstColumn="0" w:firstRowLastColumn="0" w:lastRowFirstColumn="0" w:lastRowLastColumn="0"/>
              <w:rPr>
                <w:rFonts w:cs="Arial"/>
                <w:rtl/>
                <w:lang w:bidi="he-IL"/>
              </w:rPr>
            </w:pPr>
            <w:r w:rsidRPr="00705D52">
              <w:rPr>
                <w:rFonts w:hint="cs" w:cs="Arial"/>
                <w:rtl/>
                <w:lang w:bidi="he-IL"/>
              </w:rPr>
              <w:t>להלן דוגמאות:</w:t>
            </w:r>
          </w:p>
          <w:p w:rsidRPr="00705D52" w:rsidR="00705D52" w:rsidP="001D367F" w:rsidRDefault="00705D52" w14:paraId="29979E36" w14:textId="4149DFC0">
            <w:pPr>
              <w:pStyle w:val="a3"/>
              <w:numPr>
                <w:ilvl w:val="0"/>
                <w:numId w:val="40"/>
              </w:numPr>
              <w:bidi/>
              <w:cnfStyle w:val="000000000000" w:firstRow="0" w:lastRow="0" w:firstColumn="0" w:lastColumn="0" w:oddVBand="0" w:evenVBand="0" w:oddHBand="0" w:evenHBand="0" w:firstRowFirstColumn="0" w:firstRowLastColumn="0" w:lastRowFirstColumn="0" w:lastRowLastColumn="0"/>
              <w:rPr>
                <w:rFonts w:cs="Arial"/>
                <w:i/>
                <w:iCs/>
                <w:sz w:val="18"/>
                <w:szCs w:val="18"/>
                <w:rtl/>
                <w:lang w:bidi="he-IL"/>
              </w:rPr>
            </w:pPr>
            <w:r w:rsidRPr="00705D52">
              <w:rPr>
                <w:rFonts w:hint="cs" w:cs="Arial"/>
                <w:i/>
                <w:iCs/>
                <w:sz w:val="18"/>
                <w:szCs w:val="18"/>
                <w:rtl/>
                <w:lang w:bidi="he-IL"/>
              </w:rPr>
              <w:t>תנאי סף</w:t>
            </w:r>
          </w:p>
          <w:p w:rsidRPr="00705D52" w:rsidR="00705D52" w:rsidP="001D367F" w:rsidRDefault="00705D52" w14:paraId="389D3909" w14:textId="77777777">
            <w:pPr>
              <w:pStyle w:val="a3"/>
              <w:numPr>
                <w:ilvl w:val="0"/>
                <w:numId w:val="40"/>
              </w:numPr>
              <w:bidi/>
              <w:cnfStyle w:val="000000000000" w:firstRow="0" w:lastRow="0" w:firstColumn="0" w:lastColumn="0" w:oddVBand="0" w:evenVBand="0" w:oddHBand="0" w:evenHBand="0" w:firstRowFirstColumn="0" w:firstRowLastColumn="0" w:lastRowFirstColumn="0" w:lastRowLastColumn="0"/>
              <w:rPr>
                <w:rFonts w:cs="Arial"/>
                <w:i/>
                <w:iCs/>
                <w:sz w:val="18"/>
                <w:szCs w:val="18"/>
                <w:rtl/>
                <w:lang w:bidi="he-IL"/>
              </w:rPr>
            </w:pPr>
            <w:r w:rsidRPr="00705D52">
              <w:rPr>
                <w:rFonts w:hint="cs" w:cs="Arial"/>
                <w:i/>
                <w:iCs/>
                <w:sz w:val="18"/>
                <w:szCs w:val="18"/>
                <w:rtl/>
                <w:lang w:bidi="he-IL"/>
              </w:rPr>
              <w:t>מסמכים טכניים</w:t>
            </w:r>
          </w:p>
          <w:p w:rsidR="007A5DE8" w:rsidP="001D367F" w:rsidRDefault="00C17D51" w14:paraId="3D76556A" w14:textId="0AD03649">
            <w:pPr>
              <w:pStyle w:val="a3"/>
              <w:numPr>
                <w:ilvl w:val="0"/>
                <w:numId w:val="40"/>
              </w:numPr>
              <w:bidi/>
              <w:cnfStyle w:val="000000000000" w:firstRow="0" w:lastRow="0" w:firstColumn="0" w:lastColumn="0" w:oddVBand="0" w:evenVBand="0" w:oddHBand="0" w:evenHBand="0" w:firstRowFirstColumn="0" w:firstRowLastColumn="0" w:lastRowFirstColumn="0" w:lastRowLastColumn="0"/>
              <w:rPr>
                <w:rFonts w:cs="Arial"/>
                <w:i/>
                <w:iCs/>
                <w:sz w:val="18"/>
                <w:szCs w:val="18"/>
                <w:lang w:bidi="he-IL"/>
              </w:rPr>
            </w:pPr>
            <w:r>
              <w:rPr>
                <w:rFonts w:hint="cs" w:cs="Arial"/>
                <w:i/>
                <w:iCs/>
                <w:sz w:val="18"/>
                <w:szCs w:val="18"/>
                <w:rtl/>
                <w:lang w:bidi="he-IL"/>
              </w:rPr>
              <w:t>הצעה כלכלית</w:t>
            </w:r>
          </w:p>
          <w:p w:rsidR="00705D52" w:rsidP="001D367F" w:rsidRDefault="00705D52" w14:paraId="188EA921" w14:textId="77777777">
            <w:pPr>
              <w:pStyle w:val="a3"/>
              <w:numPr>
                <w:ilvl w:val="0"/>
                <w:numId w:val="40"/>
              </w:numPr>
              <w:bidi/>
              <w:cnfStyle w:val="000000000000" w:firstRow="0" w:lastRow="0" w:firstColumn="0" w:lastColumn="0" w:oddVBand="0" w:evenVBand="0" w:oddHBand="0" w:evenHBand="0" w:firstRowFirstColumn="0" w:firstRowLastColumn="0" w:lastRowFirstColumn="0" w:lastRowLastColumn="0"/>
              <w:rPr>
                <w:rFonts w:cs="Arial"/>
                <w:i/>
                <w:iCs/>
                <w:sz w:val="18"/>
                <w:szCs w:val="18"/>
                <w:lang w:bidi="he-IL"/>
              </w:rPr>
            </w:pPr>
            <w:r w:rsidRPr="00705D52">
              <w:rPr>
                <w:rFonts w:hint="cs" w:cs="Arial"/>
                <w:i/>
                <w:iCs/>
                <w:sz w:val="18"/>
                <w:szCs w:val="18"/>
                <w:rtl/>
                <w:lang w:bidi="he-IL"/>
              </w:rPr>
              <w:t>הודעת שינויים</w:t>
            </w:r>
          </w:p>
          <w:p w:rsidRPr="00705D52" w:rsidR="00E26E1C" w:rsidP="001D367F" w:rsidRDefault="00E26E1C" w14:paraId="726D7CEF" w14:textId="573788CD">
            <w:pPr>
              <w:pStyle w:val="a3"/>
              <w:numPr>
                <w:ilvl w:val="0"/>
                <w:numId w:val="40"/>
              </w:numPr>
              <w:bidi/>
              <w:cnfStyle w:val="000000000000" w:firstRow="0" w:lastRow="0" w:firstColumn="0" w:lastColumn="0" w:oddVBand="0" w:evenVBand="0" w:oddHBand="0" w:evenHBand="0" w:firstRowFirstColumn="0" w:firstRowLastColumn="0" w:lastRowFirstColumn="0" w:lastRowLastColumn="0"/>
              <w:rPr>
                <w:rFonts w:cs="Arial"/>
                <w:i/>
                <w:iCs/>
                <w:sz w:val="18"/>
                <w:szCs w:val="18"/>
                <w:rtl/>
                <w:lang w:bidi="he-IL"/>
              </w:rPr>
            </w:pPr>
            <w:r>
              <w:rPr>
                <w:rFonts w:hint="cs" w:cs="Arial"/>
                <w:i/>
                <w:iCs/>
                <w:sz w:val="18"/>
                <w:szCs w:val="18"/>
                <w:rtl/>
                <w:lang w:bidi="he-IL"/>
              </w:rPr>
              <w:t>תקנון ספקים</w:t>
            </w:r>
          </w:p>
          <w:p w:rsidRPr="00705D52" w:rsidR="00705D52" w:rsidP="001D367F" w:rsidRDefault="00705D52" w14:paraId="33FB2691" w14:textId="77777777">
            <w:pPr>
              <w:pStyle w:val="a3"/>
              <w:numPr>
                <w:ilvl w:val="0"/>
                <w:numId w:val="40"/>
              </w:numPr>
              <w:bidi/>
              <w:cnfStyle w:val="000000000000" w:firstRow="0" w:lastRow="0" w:firstColumn="0" w:lastColumn="0" w:oddVBand="0" w:evenVBand="0" w:oddHBand="0" w:evenHBand="0" w:firstRowFirstColumn="0" w:firstRowLastColumn="0" w:lastRowFirstColumn="0" w:lastRowLastColumn="0"/>
              <w:rPr>
                <w:rFonts w:cs="Arial"/>
                <w:i/>
                <w:iCs/>
                <w:sz w:val="18"/>
                <w:szCs w:val="18"/>
                <w:rtl/>
                <w:lang w:bidi="he-IL"/>
              </w:rPr>
            </w:pPr>
            <w:r w:rsidRPr="00705D52">
              <w:rPr>
                <w:rFonts w:hint="cs" w:cs="Arial"/>
                <w:i/>
                <w:iCs/>
                <w:sz w:val="18"/>
                <w:szCs w:val="18"/>
                <w:rtl/>
                <w:lang w:bidi="he-IL"/>
              </w:rPr>
              <w:t>נספחים</w:t>
            </w:r>
          </w:p>
          <w:p w:rsidR="00705D52" w:rsidP="00705D52" w:rsidRDefault="00705D52" w14:paraId="1E4EC6B9" w14:textId="77777777">
            <w:pPr>
              <w:bidi/>
              <w:cnfStyle w:val="000000000000" w:firstRow="0" w:lastRow="0" w:firstColumn="0" w:lastColumn="0" w:oddVBand="0" w:evenVBand="0" w:oddHBand="0" w:evenHBand="0" w:firstRowFirstColumn="0" w:firstRowLastColumn="0" w:lastRowFirstColumn="0" w:lastRowLastColumn="0"/>
              <w:rPr>
                <w:rtl/>
                <w:lang w:bidi="he-IL"/>
              </w:rPr>
            </w:pPr>
          </w:p>
          <w:p w:rsidR="009509FB" w:rsidRDefault="009509FB" w14:paraId="009BA0F9" w14:textId="4E54A109">
            <w:pPr>
              <w:bidi/>
              <w:cnfStyle w:val="000000000000" w:firstRow="0" w:lastRow="0" w:firstColumn="0" w:lastColumn="0" w:oddVBand="0" w:evenVBand="0" w:oddHBand="0" w:evenHBand="0" w:firstRowFirstColumn="0" w:firstRowLastColumn="0" w:lastRowFirstColumn="0" w:lastRowLastColumn="0"/>
              <w:rPr>
                <w:b/>
                <w:bCs/>
                <w:rtl/>
                <w:lang w:bidi="he-IL"/>
              </w:rPr>
            </w:pPr>
            <w:r w:rsidRPr="0030617B">
              <w:rPr>
                <w:rFonts w:hint="cs"/>
                <w:b/>
                <w:bCs/>
                <w:rtl/>
                <w:lang w:bidi="he-IL"/>
              </w:rPr>
              <w:t>מצבים בהם מופיע</w:t>
            </w:r>
            <w:r>
              <w:rPr>
                <w:rFonts w:hint="cs"/>
                <w:b/>
                <w:bCs/>
                <w:rtl/>
                <w:lang w:bidi="he-IL"/>
              </w:rPr>
              <w:t xml:space="preserve">: </w:t>
            </w:r>
            <w:r>
              <w:rPr>
                <w:rFonts w:hint="cs"/>
                <w:rtl/>
                <w:lang w:bidi="he-IL"/>
              </w:rPr>
              <w:t xml:space="preserve">הוגדרו </w:t>
            </w:r>
            <w:r w:rsidR="00160538">
              <w:rPr>
                <w:rFonts w:hint="cs"/>
                <w:rtl/>
                <w:lang w:bidi="he-IL"/>
              </w:rPr>
              <w:t>צרופות</w:t>
            </w:r>
            <w:r>
              <w:rPr>
                <w:rFonts w:hint="cs"/>
                <w:rtl/>
                <w:lang w:bidi="he-IL"/>
              </w:rPr>
              <w:t xml:space="preserve"> שנדרש לצרף לפי הגדרות המכרז</w:t>
            </w:r>
          </w:p>
          <w:p w:rsidR="009509FB" w:rsidRDefault="009509FB" w14:paraId="6D7B134C"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r>
      <w:tr w:rsidR="009509FB" w14:paraId="178C7B6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1" w:type="dxa"/>
          </w:tcPr>
          <w:p w:rsidRPr="0002561A" w:rsidR="009509FB" w:rsidP="0002561A" w:rsidRDefault="009509FB" w14:paraId="098D374B" w14:textId="354CE732">
            <w:pPr>
              <w:bidi/>
              <w:rPr>
                <w:rFonts w:cs="Arial"/>
                <w:rtl/>
                <w:lang w:bidi="he-IL"/>
              </w:rPr>
            </w:pPr>
            <w:r>
              <w:rPr>
                <w:rFonts w:hint="cs" w:cs="Arial"/>
                <w:b w:val="0"/>
                <w:bCs w:val="0"/>
                <w:rtl/>
                <w:lang w:bidi="he-IL"/>
              </w:rPr>
              <w:lastRenderedPageBreak/>
              <w:t xml:space="preserve">שם </w:t>
            </w:r>
            <w:r w:rsidR="000F01EA">
              <w:rPr>
                <w:rFonts w:hint="cs" w:cs="Arial"/>
                <w:b w:val="0"/>
                <w:bCs w:val="0"/>
                <w:rtl/>
                <w:lang w:bidi="he-IL"/>
              </w:rPr>
              <w:t>צרופה</w:t>
            </w:r>
          </w:p>
        </w:tc>
        <w:tc>
          <w:tcPr>
            <w:tcW w:w="1013" w:type="dxa"/>
          </w:tcPr>
          <w:p w:rsidR="009509FB" w:rsidRDefault="009509FB" w14:paraId="098EE25C"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w:t>
            </w:r>
          </w:p>
        </w:tc>
        <w:tc>
          <w:tcPr>
            <w:tcW w:w="2397" w:type="dxa"/>
          </w:tcPr>
          <w:p w:rsidRPr="00160538" w:rsidR="001B0999" w:rsidP="001B0999" w:rsidRDefault="001B0999" w14:paraId="150A640E" w14:textId="77777777">
            <w:pPr>
              <w:bidi/>
              <w:cnfStyle w:val="000000100000" w:firstRow="0" w:lastRow="0" w:firstColumn="0" w:lastColumn="0" w:oddVBand="0" w:evenVBand="0" w:oddHBand="1" w:evenHBand="0" w:firstRowFirstColumn="0" w:firstRowLastColumn="0" w:lastRowFirstColumn="0" w:lastRowLastColumn="0"/>
              <w:rPr>
                <w:rFonts w:ascii="Arial" w:hAnsi="Arial" w:eastAsia="Times New Roman" w:cs="Arial"/>
                <w:color w:val="222222"/>
                <w:rtl/>
                <w:lang w:bidi="he-IL"/>
              </w:rPr>
            </w:pPr>
            <w:r>
              <w:rPr>
                <w:rFonts w:hint="cs" w:ascii="Arial" w:hAnsi="Arial" w:eastAsia="Times New Roman" w:cs="Arial"/>
                <w:color w:val="222222"/>
                <w:rtl/>
                <w:lang w:bidi="he-IL"/>
              </w:rPr>
              <w:t>שירות</w:t>
            </w:r>
          </w:p>
          <w:p w:rsidR="009509FB" w:rsidP="001B0999" w:rsidRDefault="001B0999" w14:paraId="498E9A0B" w14:textId="7115193B">
            <w:pPr>
              <w:cnfStyle w:val="000000100000" w:firstRow="0" w:lastRow="0" w:firstColumn="0" w:lastColumn="0" w:oddVBand="0" w:evenVBand="0" w:oddHBand="1" w:evenHBand="0" w:firstRowFirstColumn="0" w:firstRowLastColumn="0" w:lastRowFirstColumn="0" w:lastRowLastColumn="0"/>
              <w:rPr>
                <w:rtl/>
                <w:lang w:bidi="he-IL"/>
              </w:rPr>
            </w:pPr>
            <w:proofErr w:type="spellStart"/>
            <w:r w:rsidRPr="001B0999">
              <w:rPr>
                <w:rFonts w:ascii="Arial" w:hAnsi="Arial" w:eastAsia="Times New Roman" w:cs="Arial"/>
                <w:color w:val="222222"/>
                <w:sz w:val="18"/>
                <w:szCs w:val="18"/>
                <w:lang w:bidi="he-IL"/>
              </w:rPr>
              <w:t>GetTender</w:t>
            </w:r>
            <w:proofErr w:type="spellEnd"/>
            <w:r w:rsidRPr="001B0999">
              <w:rPr>
                <w:rFonts w:ascii="Arial" w:hAnsi="Arial" w:eastAsia="Times New Roman" w:cs="Arial"/>
                <w:color w:val="222222"/>
                <w:sz w:val="18"/>
                <w:szCs w:val="18"/>
                <w:lang w:bidi="he-IL"/>
              </w:rPr>
              <w:t>.</w:t>
            </w:r>
            <w:r>
              <w:t xml:space="preserve"> </w:t>
            </w:r>
            <w:proofErr w:type="spellStart"/>
            <w:r w:rsidRPr="009469E3">
              <w:rPr>
                <w:rFonts w:ascii="Arial" w:hAnsi="Arial" w:eastAsia="Times New Roman" w:cs="Arial"/>
                <w:color w:val="222222"/>
                <w:sz w:val="18"/>
                <w:szCs w:val="18"/>
                <w:lang w:bidi="he-IL"/>
              </w:rPr>
              <w:t>groupAttachments</w:t>
            </w:r>
            <w:proofErr w:type="spellEnd"/>
            <w:r>
              <w:rPr>
                <w:rFonts w:ascii="Arial" w:hAnsi="Arial" w:eastAsia="Times New Roman" w:cs="Arial"/>
                <w:color w:val="222222"/>
                <w:sz w:val="18"/>
                <w:szCs w:val="18"/>
                <w:lang w:bidi="he-IL"/>
              </w:rPr>
              <w:t>.</w:t>
            </w:r>
            <w:r w:rsidR="0007694D">
              <w:t xml:space="preserve"> </w:t>
            </w:r>
            <w:r w:rsidR="0007694D">
              <w:rPr>
                <w:rFonts w:ascii="Arial" w:hAnsi="Arial" w:eastAsia="Times New Roman" w:cs="Arial"/>
                <w:color w:val="222222"/>
                <w:sz w:val="18"/>
                <w:szCs w:val="18"/>
                <w:lang w:bidi="he-IL"/>
              </w:rPr>
              <w:t>a</w:t>
            </w:r>
            <w:r w:rsidRPr="0007694D" w:rsidR="0007694D">
              <w:rPr>
                <w:rFonts w:ascii="Arial" w:hAnsi="Arial" w:eastAsia="Times New Roman" w:cs="Arial"/>
                <w:color w:val="222222"/>
                <w:sz w:val="18"/>
                <w:szCs w:val="18"/>
                <w:lang w:bidi="he-IL"/>
              </w:rPr>
              <w:t>ttachments</w:t>
            </w:r>
            <w:r w:rsidR="0007694D">
              <w:rPr>
                <w:rFonts w:ascii="Arial" w:hAnsi="Arial" w:eastAsia="Times New Roman" w:cs="Arial"/>
                <w:color w:val="222222"/>
                <w:sz w:val="18"/>
                <w:szCs w:val="18"/>
                <w:lang w:bidi="he-IL"/>
              </w:rPr>
              <w:t>.</w:t>
            </w:r>
            <w:r w:rsidR="00010E43">
              <w:t xml:space="preserve"> </w:t>
            </w:r>
            <w:proofErr w:type="spellStart"/>
            <w:r w:rsidRPr="00010E43" w:rsidR="00010E43">
              <w:rPr>
                <w:rFonts w:ascii="Arial" w:hAnsi="Arial" w:eastAsia="Times New Roman" w:cs="Arial"/>
                <w:color w:val="222222"/>
                <w:sz w:val="18"/>
                <w:szCs w:val="18"/>
                <w:lang w:bidi="he-IL"/>
              </w:rPr>
              <w:t>attachmentName</w:t>
            </w:r>
            <w:proofErr w:type="spellEnd"/>
          </w:p>
        </w:tc>
        <w:tc>
          <w:tcPr>
            <w:tcW w:w="3642" w:type="dxa"/>
          </w:tcPr>
          <w:p w:rsidR="009509FB" w:rsidRDefault="009509FB" w14:paraId="7EB881CB"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טקסט</w:t>
            </w:r>
          </w:p>
          <w:p w:rsidRPr="00705D52" w:rsidR="00705D52" w:rsidP="00705D52" w:rsidRDefault="00705D52" w14:paraId="1196D0F4" w14:textId="77777777">
            <w:pPr>
              <w:bidi/>
              <w:cnfStyle w:val="000000100000" w:firstRow="0" w:lastRow="0" w:firstColumn="0" w:lastColumn="0" w:oddVBand="0" w:evenVBand="0" w:oddHBand="1" w:evenHBand="0" w:firstRowFirstColumn="0" w:firstRowLastColumn="0" w:lastRowFirstColumn="0" w:lastRowLastColumn="0"/>
              <w:rPr>
                <w:rFonts w:cs="Arial"/>
                <w:rtl/>
                <w:lang w:bidi="he-IL"/>
              </w:rPr>
            </w:pPr>
            <w:r w:rsidRPr="00705D52">
              <w:rPr>
                <w:rFonts w:hint="cs" w:cs="Arial"/>
                <w:rtl/>
                <w:lang w:bidi="he-IL"/>
              </w:rPr>
              <w:t>להלן דוגמאות:</w:t>
            </w:r>
          </w:p>
          <w:p w:rsidR="00705D52" w:rsidP="001D367F" w:rsidRDefault="00705D52" w14:paraId="61DAD64A" w14:textId="59BD585A">
            <w:pPr>
              <w:pStyle w:val="a3"/>
              <w:numPr>
                <w:ilvl w:val="0"/>
                <w:numId w:val="41"/>
              </w:numPr>
              <w:bidi/>
              <w:cnfStyle w:val="000000100000" w:firstRow="0" w:lastRow="0" w:firstColumn="0" w:lastColumn="0" w:oddVBand="0" w:evenVBand="0" w:oddHBand="1" w:evenHBand="0" w:firstRowFirstColumn="0" w:firstRowLastColumn="0" w:lastRowFirstColumn="0" w:lastRowLastColumn="0"/>
              <w:rPr>
                <w:rFonts w:cs="Arial"/>
                <w:i/>
                <w:iCs/>
                <w:sz w:val="18"/>
                <w:szCs w:val="18"/>
                <w:lang w:bidi="he-IL"/>
              </w:rPr>
            </w:pPr>
            <w:r w:rsidRPr="00705D52">
              <w:rPr>
                <w:rFonts w:hint="cs" w:cs="Arial"/>
                <w:i/>
                <w:iCs/>
                <w:sz w:val="18"/>
                <w:szCs w:val="18"/>
                <w:rtl/>
                <w:lang w:bidi="he-IL"/>
              </w:rPr>
              <w:t xml:space="preserve">נספח </w:t>
            </w:r>
            <w:r w:rsidRPr="00705D52">
              <w:rPr>
                <w:rFonts w:hint="cs" w:cs="Arial"/>
                <w:i/>
                <w:iCs/>
                <w:sz w:val="18"/>
                <w:szCs w:val="18"/>
                <w:lang w:bidi="he-IL"/>
              </w:rPr>
              <w:t>A</w:t>
            </w:r>
            <w:r w:rsidRPr="00705D52">
              <w:rPr>
                <w:rFonts w:hint="cs" w:cs="Arial"/>
                <w:i/>
                <w:iCs/>
                <w:sz w:val="18"/>
                <w:szCs w:val="18"/>
                <w:rtl/>
                <w:lang w:bidi="he-IL"/>
              </w:rPr>
              <w:t xml:space="preserve"> </w:t>
            </w:r>
            <w:r w:rsidRPr="00705D52">
              <w:rPr>
                <w:rFonts w:cs="Arial"/>
                <w:i/>
                <w:iCs/>
                <w:sz w:val="18"/>
                <w:szCs w:val="18"/>
                <w:rtl/>
                <w:lang w:bidi="he-IL"/>
              </w:rPr>
              <w:t>–</w:t>
            </w:r>
            <w:r w:rsidRPr="00705D52">
              <w:rPr>
                <w:rFonts w:hint="cs" w:cs="Arial"/>
                <w:i/>
                <w:iCs/>
                <w:sz w:val="18"/>
                <w:szCs w:val="18"/>
                <w:rtl/>
                <w:lang w:bidi="he-IL"/>
              </w:rPr>
              <w:t xml:space="preserve"> ניסיון ביצוע עבודה ב 4</w:t>
            </w:r>
            <w:r w:rsidR="0002561A">
              <w:rPr>
                <w:rFonts w:hint="cs" w:cs="Arial"/>
                <w:i/>
                <w:iCs/>
                <w:sz w:val="18"/>
                <w:szCs w:val="18"/>
                <w:rtl/>
                <w:lang w:bidi="he-IL"/>
              </w:rPr>
              <w:t>...</w:t>
            </w:r>
          </w:p>
          <w:p w:rsidR="00705D52" w:rsidP="001D367F" w:rsidRDefault="00705D52" w14:paraId="235BB0D2" w14:textId="77777777">
            <w:pPr>
              <w:pStyle w:val="a3"/>
              <w:numPr>
                <w:ilvl w:val="0"/>
                <w:numId w:val="41"/>
              </w:numPr>
              <w:bidi/>
              <w:cnfStyle w:val="000000100000" w:firstRow="0" w:lastRow="0" w:firstColumn="0" w:lastColumn="0" w:oddVBand="0" w:evenVBand="0" w:oddHBand="1" w:evenHBand="0" w:firstRowFirstColumn="0" w:firstRowLastColumn="0" w:lastRowFirstColumn="0" w:lastRowLastColumn="0"/>
              <w:rPr>
                <w:rFonts w:cs="Arial"/>
                <w:i/>
                <w:iCs/>
                <w:sz w:val="18"/>
                <w:szCs w:val="18"/>
                <w:lang w:bidi="he-IL"/>
              </w:rPr>
            </w:pPr>
            <w:r w:rsidRPr="00705D52">
              <w:rPr>
                <w:rFonts w:hint="cs" w:cs="Arial"/>
                <w:i/>
                <w:iCs/>
                <w:sz w:val="18"/>
                <w:szCs w:val="18"/>
                <w:rtl/>
                <w:lang w:bidi="he-IL"/>
              </w:rPr>
              <w:t>מסמך טכני</w:t>
            </w:r>
          </w:p>
          <w:p w:rsidRPr="00705D52" w:rsidR="00634FEA" w:rsidP="001D367F" w:rsidRDefault="00634FEA" w14:paraId="0661FD6B" w14:textId="7465435D">
            <w:pPr>
              <w:pStyle w:val="a3"/>
              <w:numPr>
                <w:ilvl w:val="0"/>
                <w:numId w:val="41"/>
              </w:numPr>
              <w:bidi/>
              <w:cnfStyle w:val="000000100000" w:firstRow="0" w:lastRow="0" w:firstColumn="0" w:lastColumn="0" w:oddVBand="0" w:evenVBand="0" w:oddHBand="1" w:evenHBand="0" w:firstRowFirstColumn="0" w:firstRowLastColumn="0" w:lastRowFirstColumn="0" w:lastRowLastColumn="0"/>
              <w:rPr>
                <w:rFonts w:cs="Arial"/>
                <w:i/>
                <w:iCs/>
                <w:sz w:val="18"/>
                <w:szCs w:val="18"/>
                <w:rtl/>
                <w:lang w:bidi="he-IL"/>
              </w:rPr>
            </w:pPr>
            <w:r w:rsidRPr="00705D52">
              <w:rPr>
                <w:rFonts w:hint="cs" w:cs="Arial"/>
                <w:i/>
                <w:iCs/>
                <w:sz w:val="18"/>
                <w:szCs w:val="18"/>
                <w:rtl/>
                <w:lang w:bidi="he-IL"/>
              </w:rPr>
              <w:t>הצעה כלכלית</w:t>
            </w:r>
            <w:r w:rsidR="00B45541">
              <w:rPr>
                <w:rFonts w:hint="cs" w:cs="Arial"/>
                <w:i/>
                <w:iCs/>
                <w:sz w:val="18"/>
                <w:szCs w:val="18"/>
                <w:rtl/>
                <w:lang w:bidi="he-IL"/>
              </w:rPr>
              <w:t xml:space="preserve"> </w:t>
            </w:r>
            <w:r w:rsidR="00F0319A">
              <w:rPr>
                <w:rFonts w:hint="cs" w:cs="Arial"/>
                <w:i/>
                <w:iCs/>
                <w:sz w:val="18"/>
                <w:szCs w:val="18"/>
                <w:rtl/>
                <w:lang w:bidi="he-IL"/>
              </w:rPr>
              <w:t xml:space="preserve">- </w:t>
            </w:r>
            <w:r w:rsidR="00B45541">
              <w:rPr>
                <w:rFonts w:hint="cs" w:cs="Arial"/>
                <w:i/>
                <w:iCs/>
                <w:sz w:val="18"/>
                <w:szCs w:val="18"/>
                <w:rtl/>
                <w:lang w:bidi="he-IL"/>
              </w:rPr>
              <w:t>פורמ</w:t>
            </w:r>
            <w:r w:rsidR="00F0319A">
              <w:rPr>
                <w:rFonts w:hint="cs" w:cs="Arial"/>
                <w:i/>
                <w:iCs/>
                <w:sz w:val="18"/>
                <w:szCs w:val="18"/>
                <w:rtl/>
                <w:lang w:bidi="he-IL"/>
              </w:rPr>
              <w:t>ט</w:t>
            </w:r>
            <w:r w:rsidR="00B45541">
              <w:rPr>
                <w:rFonts w:hint="cs" w:cs="Arial"/>
                <w:i/>
                <w:iCs/>
                <w:sz w:val="18"/>
                <w:szCs w:val="18"/>
                <w:rtl/>
                <w:lang w:bidi="he-IL"/>
              </w:rPr>
              <w:t xml:space="preserve"> </w:t>
            </w:r>
            <w:r w:rsidR="00F0319A">
              <w:rPr>
                <w:rFonts w:hint="cs" w:cs="Arial"/>
                <w:i/>
                <w:iCs/>
                <w:sz w:val="18"/>
                <w:szCs w:val="18"/>
                <w:lang w:bidi="he-IL"/>
              </w:rPr>
              <w:t>XXX</w:t>
            </w:r>
          </w:p>
          <w:p w:rsidR="00634FEA" w:rsidP="001D367F" w:rsidRDefault="00174E59" w14:paraId="771BF3B9" w14:textId="6804C6FF">
            <w:pPr>
              <w:pStyle w:val="a3"/>
              <w:numPr>
                <w:ilvl w:val="0"/>
                <w:numId w:val="41"/>
              </w:numPr>
              <w:bidi/>
              <w:cnfStyle w:val="000000100000" w:firstRow="0" w:lastRow="0" w:firstColumn="0" w:lastColumn="0" w:oddVBand="0" w:evenVBand="0" w:oddHBand="1" w:evenHBand="0" w:firstRowFirstColumn="0" w:firstRowLastColumn="0" w:lastRowFirstColumn="0" w:lastRowLastColumn="0"/>
              <w:rPr>
                <w:rFonts w:cs="Arial"/>
                <w:i/>
                <w:iCs/>
                <w:sz w:val="18"/>
                <w:szCs w:val="18"/>
                <w:lang w:bidi="he-IL"/>
              </w:rPr>
            </w:pPr>
            <w:r>
              <w:rPr>
                <w:rFonts w:hint="cs" w:cs="Arial"/>
                <w:i/>
                <w:iCs/>
                <w:sz w:val="18"/>
                <w:szCs w:val="18"/>
                <w:rtl/>
                <w:lang w:bidi="he-IL"/>
              </w:rPr>
              <w:t>הודעת שינוים 05.0</w:t>
            </w:r>
            <w:r w:rsidR="00771806">
              <w:rPr>
                <w:rFonts w:hint="cs" w:cs="Arial"/>
                <w:i/>
                <w:iCs/>
                <w:sz w:val="18"/>
                <w:szCs w:val="18"/>
                <w:rtl/>
                <w:lang w:bidi="he-IL"/>
              </w:rPr>
              <w:t>3.2022</w:t>
            </w:r>
          </w:p>
          <w:p w:rsidRPr="00705D52" w:rsidR="00771806" w:rsidP="001D367F" w:rsidRDefault="00771806" w14:paraId="00FB91D4" w14:textId="3A740AB0">
            <w:pPr>
              <w:pStyle w:val="a3"/>
              <w:numPr>
                <w:ilvl w:val="0"/>
                <w:numId w:val="41"/>
              </w:numPr>
              <w:bidi/>
              <w:cnfStyle w:val="000000100000" w:firstRow="0" w:lastRow="0" w:firstColumn="0" w:lastColumn="0" w:oddVBand="0" w:evenVBand="0" w:oddHBand="1" w:evenHBand="0" w:firstRowFirstColumn="0" w:firstRowLastColumn="0" w:lastRowFirstColumn="0" w:lastRowLastColumn="0"/>
              <w:rPr>
                <w:rFonts w:cs="Arial"/>
                <w:i/>
                <w:iCs/>
                <w:sz w:val="18"/>
                <w:szCs w:val="18"/>
                <w:rtl/>
                <w:lang w:bidi="he-IL"/>
              </w:rPr>
            </w:pPr>
            <w:r>
              <w:rPr>
                <w:rFonts w:hint="cs" w:cs="Arial"/>
                <w:i/>
                <w:iCs/>
                <w:sz w:val="18"/>
                <w:szCs w:val="18"/>
                <w:rtl/>
                <w:lang w:bidi="he-IL"/>
              </w:rPr>
              <w:t>חתימה על טופס הצהרת ספק ...</w:t>
            </w:r>
          </w:p>
          <w:p w:rsidRPr="00055F4B" w:rsidR="00705D52" w:rsidP="00705D52" w:rsidRDefault="00705D52" w14:paraId="44948A9F" w14:textId="77777777">
            <w:pPr>
              <w:bidi/>
              <w:cnfStyle w:val="000000100000" w:firstRow="0" w:lastRow="0" w:firstColumn="0" w:lastColumn="0" w:oddVBand="0" w:evenVBand="0" w:oddHBand="1" w:evenHBand="0" w:firstRowFirstColumn="0" w:firstRowLastColumn="0" w:lastRowFirstColumn="0" w:lastRowLastColumn="0"/>
              <w:rPr>
                <w:rtl/>
                <w:lang w:bidi="he-IL"/>
              </w:rPr>
            </w:pPr>
          </w:p>
          <w:p w:rsidR="009509FB" w:rsidRDefault="009509FB" w14:paraId="075834DF" w14:textId="24EE6B6A">
            <w:pPr>
              <w:bidi/>
              <w:cnfStyle w:val="000000100000" w:firstRow="0" w:lastRow="0" w:firstColumn="0" w:lastColumn="0" w:oddVBand="0" w:evenVBand="0" w:oddHBand="1" w:evenHBand="0" w:firstRowFirstColumn="0" w:firstRowLastColumn="0" w:lastRowFirstColumn="0" w:lastRowLastColumn="0"/>
              <w:rPr>
                <w:b/>
                <w:bCs/>
                <w:rtl/>
                <w:lang w:bidi="he-IL"/>
              </w:rPr>
            </w:pPr>
            <w:r w:rsidRPr="0030617B">
              <w:rPr>
                <w:rFonts w:hint="cs"/>
                <w:b/>
                <w:bCs/>
                <w:rtl/>
                <w:lang w:bidi="he-IL"/>
              </w:rPr>
              <w:t>מצבים בהם מופיע</w:t>
            </w:r>
            <w:r>
              <w:rPr>
                <w:rFonts w:hint="cs"/>
                <w:b/>
                <w:bCs/>
                <w:rtl/>
                <w:lang w:bidi="he-IL"/>
              </w:rPr>
              <w:t xml:space="preserve">: </w:t>
            </w:r>
            <w:r>
              <w:rPr>
                <w:rFonts w:hint="cs"/>
                <w:rtl/>
                <w:lang w:bidi="he-IL"/>
              </w:rPr>
              <w:t xml:space="preserve">הוגדרו </w:t>
            </w:r>
            <w:r w:rsidR="002E4975">
              <w:rPr>
                <w:rFonts w:hint="cs"/>
                <w:rtl/>
                <w:lang w:bidi="he-IL"/>
              </w:rPr>
              <w:t>צרופות</w:t>
            </w:r>
            <w:r>
              <w:rPr>
                <w:rFonts w:hint="cs"/>
                <w:rtl/>
                <w:lang w:bidi="he-IL"/>
              </w:rPr>
              <w:t xml:space="preserve"> בהגדרות המכרז אותן נדרש לצרף למעטפה הרלוונטית</w:t>
            </w:r>
          </w:p>
          <w:p w:rsidR="009509FB" w:rsidRDefault="009509FB" w14:paraId="5DF106AF" w14:textId="77777777">
            <w:pPr>
              <w:bidi/>
              <w:cnfStyle w:val="000000100000" w:firstRow="0" w:lastRow="0" w:firstColumn="0" w:lastColumn="0" w:oddVBand="0" w:evenVBand="0" w:oddHBand="1" w:evenHBand="0" w:firstRowFirstColumn="0" w:firstRowLastColumn="0" w:lastRowFirstColumn="0" w:lastRowLastColumn="0"/>
              <w:rPr>
                <w:b/>
                <w:bCs/>
                <w:rtl/>
                <w:lang w:bidi="he-IL"/>
              </w:rPr>
            </w:pPr>
            <w:r w:rsidRPr="00F62F1C">
              <w:rPr>
                <w:rFonts w:hint="cs"/>
                <w:b/>
                <w:bCs/>
                <w:rtl/>
                <w:lang w:bidi="he-IL"/>
              </w:rPr>
              <w:t>פעולות</w:t>
            </w:r>
            <w:r>
              <w:rPr>
                <w:rFonts w:hint="cs"/>
                <w:b/>
                <w:bCs/>
                <w:rtl/>
                <w:lang w:bidi="he-IL"/>
              </w:rPr>
              <w:t>:</w:t>
            </w:r>
          </w:p>
          <w:p w:rsidR="009509FB" w:rsidP="001D367F" w:rsidRDefault="009509FB" w14:paraId="029A3FD8" w14:textId="77777777">
            <w:pPr>
              <w:pStyle w:val="a3"/>
              <w:numPr>
                <w:ilvl w:val="0"/>
                <w:numId w:val="41"/>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טקסט</w:t>
            </w:r>
          </w:p>
          <w:p w:rsidR="009509FB" w:rsidRDefault="009509FB" w14:paraId="728FF3E5"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r>
      <w:tr w:rsidR="009509FB" w14:paraId="17D613BE" w14:textId="77777777">
        <w:tc>
          <w:tcPr>
            <w:cnfStyle w:val="001000000000" w:firstRow="0" w:lastRow="0" w:firstColumn="1" w:lastColumn="0" w:oddVBand="0" w:evenVBand="0" w:oddHBand="0" w:evenHBand="0" w:firstRowFirstColumn="0" w:firstRowLastColumn="0" w:lastRowFirstColumn="0" w:lastRowLastColumn="0"/>
            <w:tcW w:w="3711" w:type="dxa"/>
          </w:tcPr>
          <w:p w:rsidRPr="00745BFD" w:rsidR="009509FB" w:rsidRDefault="009509FB" w14:paraId="0366D57F" w14:textId="367B45BE">
            <w:pPr>
              <w:bidi/>
              <w:rPr>
                <w:rFonts w:cs="Arial"/>
                <w:b w:val="0"/>
                <w:bCs w:val="0"/>
                <w:rtl/>
                <w:lang w:bidi="he-IL"/>
              </w:rPr>
            </w:pPr>
            <w:r w:rsidRPr="00745BFD">
              <w:rPr>
                <w:rFonts w:hint="cs" w:cs="Arial"/>
                <w:b w:val="0"/>
                <w:bCs w:val="0"/>
                <w:rtl/>
                <w:lang w:bidi="he-IL"/>
              </w:rPr>
              <w:t xml:space="preserve">תיאור </w:t>
            </w:r>
            <w:r w:rsidR="002E4975">
              <w:rPr>
                <w:rFonts w:hint="cs" w:cs="Arial"/>
                <w:b w:val="0"/>
                <w:bCs w:val="0"/>
                <w:rtl/>
                <w:lang w:bidi="he-IL"/>
              </w:rPr>
              <w:t>צרופה</w:t>
            </w:r>
            <w:r>
              <w:rPr>
                <w:rFonts w:hint="cs" w:cs="Arial"/>
                <w:b w:val="0"/>
                <w:bCs w:val="0"/>
                <w:rtl/>
                <w:lang w:bidi="he-IL"/>
              </w:rPr>
              <w:t xml:space="preserve"> </w:t>
            </w:r>
            <w:r>
              <w:rPr>
                <w:rFonts w:cs="Arial"/>
                <w:b w:val="0"/>
                <w:bCs w:val="0"/>
                <w:rtl/>
                <w:lang w:bidi="he-IL"/>
              </w:rPr>
              <w:t>–</w:t>
            </w:r>
            <w:r>
              <w:rPr>
                <w:rFonts w:hint="cs" w:cs="Arial"/>
                <w:b w:val="0"/>
                <w:bCs w:val="0"/>
                <w:rtl/>
                <w:lang w:bidi="he-IL"/>
              </w:rPr>
              <w:t xml:space="preserve"> מידע נוסף </w:t>
            </w:r>
          </w:p>
          <w:p w:rsidR="009509FB" w:rsidRDefault="009509FB" w14:paraId="1B1909A8" w14:textId="77777777">
            <w:pPr>
              <w:bidi/>
              <w:rPr>
                <w:rFonts w:cs="Arial"/>
                <w:rtl/>
                <w:lang w:bidi="he-IL"/>
              </w:rPr>
            </w:pPr>
            <w:r w:rsidRPr="002825AF">
              <w:rPr>
                <w:rFonts w:cs="Arial"/>
                <w:noProof/>
                <w:rtl/>
                <w:lang w:bidi="he-IL"/>
              </w:rPr>
              <w:drawing>
                <wp:inline distT="0" distB="0" distL="0" distR="0" wp14:anchorId="039CA164" wp14:editId="2AE839FE">
                  <wp:extent cx="786925" cy="393463"/>
                  <wp:effectExtent l="0" t="0" r="0" b="6985"/>
                  <wp:docPr id="874386099" name="Picture 87438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8586" name=""/>
                          <pic:cNvPicPr/>
                        </pic:nvPicPr>
                        <pic:blipFill>
                          <a:blip r:embed="rId173"/>
                          <a:stretch>
                            <a:fillRect/>
                          </a:stretch>
                        </pic:blipFill>
                        <pic:spPr>
                          <a:xfrm>
                            <a:off x="0" y="0"/>
                            <a:ext cx="802469" cy="401235"/>
                          </a:xfrm>
                          <a:prstGeom prst="rect">
                            <a:avLst/>
                          </a:prstGeom>
                        </pic:spPr>
                      </pic:pic>
                    </a:graphicData>
                  </a:graphic>
                </wp:inline>
              </w:drawing>
            </w:r>
          </w:p>
          <w:p w:rsidR="009509FB" w:rsidRDefault="009509FB" w14:paraId="2A94456E" w14:textId="77777777">
            <w:pPr>
              <w:bidi/>
              <w:rPr>
                <w:rFonts w:cs="Arial"/>
                <w:b w:val="0"/>
                <w:bCs w:val="0"/>
                <w:rtl/>
                <w:lang w:bidi="he-IL"/>
              </w:rPr>
            </w:pPr>
          </w:p>
        </w:tc>
        <w:tc>
          <w:tcPr>
            <w:tcW w:w="1013" w:type="dxa"/>
          </w:tcPr>
          <w:p w:rsidR="009509FB" w:rsidRDefault="009509FB" w14:paraId="153846CF" w14:textId="77777777">
            <w:pPr>
              <w:bidi/>
              <w:cnfStyle w:val="000000000000" w:firstRow="0" w:lastRow="0" w:firstColumn="0" w:lastColumn="0" w:oddVBand="0" w:evenVBand="0" w:oddHBand="0" w:evenHBand="0" w:firstRowFirstColumn="0" w:firstRowLastColumn="0" w:lastRowFirstColumn="0" w:lastRowLastColumn="0"/>
              <w:rPr>
                <w:rtl/>
                <w:lang w:bidi="he-IL"/>
              </w:rPr>
            </w:pPr>
            <w:proofErr w:type="spellStart"/>
            <w:r>
              <w:rPr>
                <w:rFonts w:hint="cs"/>
                <w:rtl/>
                <w:lang w:bidi="he-IL"/>
              </w:rPr>
              <w:t>איקון</w:t>
            </w:r>
            <w:proofErr w:type="spellEnd"/>
            <w:r>
              <w:rPr>
                <w:rFonts w:hint="cs"/>
                <w:rtl/>
                <w:lang w:bidi="he-IL"/>
              </w:rPr>
              <w:t xml:space="preserve"> + בועית טקסט</w:t>
            </w:r>
          </w:p>
        </w:tc>
        <w:tc>
          <w:tcPr>
            <w:tcW w:w="2397" w:type="dxa"/>
          </w:tcPr>
          <w:p w:rsidRPr="00160538" w:rsidR="00F2466D" w:rsidP="00F2466D" w:rsidRDefault="00F2466D" w14:paraId="2429713E" w14:textId="77777777">
            <w:pPr>
              <w:bidi/>
              <w:cnfStyle w:val="000000000000" w:firstRow="0" w:lastRow="0" w:firstColumn="0" w:lastColumn="0" w:oddVBand="0" w:evenVBand="0" w:oddHBand="0" w:evenHBand="0" w:firstRowFirstColumn="0" w:firstRowLastColumn="0" w:lastRowFirstColumn="0" w:lastRowLastColumn="0"/>
              <w:rPr>
                <w:rFonts w:ascii="Arial" w:hAnsi="Arial" w:eastAsia="Times New Roman" w:cs="Arial"/>
                <w:color w:val="222222"/>
                <w:rtl/>
                <w:lang w:bidi="he-IL"/>
              </w:rPr>
            </w:pPr>
            <w:r>
              <w:rPr>
                <w:rFonts w:hint="cs" w:ascii="Arial" w:hAnsi="Arial" w:eastAsia="Times New Roman" w:cs="Arial"/>
                <w:color w:val="222222"/>
                <w:rtl/>
                <w:lang w:bidi="he-IL"/>
              </w:rPr>
              <w:t>שירות</w:t>
            </w:r>
          </w:p>
          <w:p w:rsidRPr="002E6C15" w:rsidR="009509FB" w:rsidP="00F2466D" w:rsidRDefault="00F2466D" w14:paraId="2B012F5E" w14:textId="0639543D">
            <w:pPr>
              <w:cnfStyle w:val="000000000000" w:firstRow="0" w:lastRow="0" w:firstColumn="0" w:lastColumn="0" w:oddVBand="0" w:evenVBand="0" w:oddHBand="0" w:evenHBand="0" w:firstRowFirstColumn="0" w:firstRowLastColumn="0" w:lastRowFirstColumn="0" w:lastRowLastColumn="0"/>
              <w:rPr>
                <w:highlight w:val="yellow"/>
                <w:rtl/>
                <w:lang w:bidi="he-IL"/>
              </w:rPr>
            </w:pPr>
            <w:proofErr w:type="spellStart"/>
            <w:r w:rsidRPr="001B0999">
              <w:rPr>
                <w:rFonts w:ascii="Arial" w:hAnsi="Arial" w:eastAsia="Times New Roman" w:cs="Arial"/>
                <w:color w:val="222222"/>
                <w:sz w:val="18"/>
                <w:szCs w:val="18"/>
                <w:lang w:bidi="he-IL"/>
              </w:rPr>
              <w:t>GetTender</w:t>
            </w:r>
            <w:proofErr w:type="spellEnd"/>
            <w:r w:rsidRPr="001B0999">
              <w:rPr>
                <w:rFonts w:ascii="Arial" w:hAnsi="Arial" w:eastAsia="Times New Roman" w:cs="Arial"/>
                <w:color w:val="222222"/>
                <w:sz w:val="18"/>
                <w:szCs w:val="18"/>
                <w:lang w:bidi="he-IL"/>
              </w:rPr>
              <w:t>.</w:t>
            </w:r>
            <w:r>
              <w:t xml:space="preserve"> </w:t>
            </w:r>
            <w:proofErr w:type="spellStart"/>
            <w:r w:rsidRPr="009469E3">
              <w:rPr>
                <w:rFonts w:ascii="Arial" w:hAnsi="Arial" w:eastAsia="Times New Roman" w:cs="Arial"/>
                <w:color w:val="222222"/>
                <w:sz w:val="18"/>
                <w:szCs w:val="18"/>
                <w:lang w:bidi="he-IL"/>
              </w:rPr>
              <w:t>groupAttachments</w:t>
            </w:r>
            <w:proofErr w:type="spellEnd"/>
            <w:r>
              <w:rPr>
                <w:rFonts w:ascii="Arial" w:hAnsi="Arial" w:eastAsia="Times New Roman" w:cs="Arial"/>
                <w:color w:val="222222"/>
                <w:sz w:val="18"/>
                <w:szCs w:val="18"/>
                <w:lang w:bidi="he-IL"/>
              </w:rPr>
              <w:t>.</w:t>
            </w:r>
            <w:r>
              <w:t xml:space="preserve"> </w:t>
            </w:r>
            <w:r>
              <w:rPr>
                <w:rFonts w:ascii="Arial" w:hAnsi="Arial" w:eastAsia="Times New Roman" w:cs="Arial"/>
                <w:color w:val="222222"/>
                <w:sz w:val="18"/>
                <w:szCs w:val="18"/>
                <w:lang w:bidi="he-IL"/>
              </w:rPr>
              <w:t>a</w:t>
            </w:r>
            <w:r w:rsidRPr="0007694D">
              <w:rPr>
                <w:rFonts w:ascii="Arial" w:hAnsi="Arial" w:eastAsia="Times New Roman" w:cs="Arial"/>
                <w:color w:val="222222"/>
                <w:sz w:val="18"/>
                <w:szCs w:val="18"/>
                <w:lang w:bidi="he-IL"/>
              </w:rPr>
              <w:t>ttachments</w:t>
            </w:r>
            <w:r>
              <w:rPr>
                <w:rFonts w:ascii="Arial" w:hAnsi="Arial" w:eastAsia="Times New Roman" w:cs="Arial"/>
                <w:color w:val="222222"/>
                <w:sz w:val="18"/>
                <w:szCs w:val="18"/>
                <w:lang w:bidi="he-IL"/>
              </w:rPr>
              <w:t>.</w:t>
            </w:r>
            <w:r w:rsidR="00A47A13">
              <w:t xml:space="preserve"> </w:t>
            </w:r>
            <w:r w:rsidRPr="00A47A13" w:rsidR="00A47A13">
              <w:rPr>
                <w:rFonts w:ascii="Arial" w:hAnsi="Arial" w:eastAsia="Times New Roman" w:cs="Arial"/>
                <w:color w:val="222222"/>
                <w:sz w:val="18"/>
                <w:szCs w:val="18"/>
                <w:lang w:bidi="he-IL"/>
              </w:rPr>
              <w:t>description</w:t>
            </w:r>
          </w:p>
        </w:tc>
        <w:tc>
          <w:tcPr>
            <w:tcW w:w="3642" w:type="dxa"/>
          </w:tcPr>
          <w:p w:rsidRPr="009D00CA" w:rsidR="009509FB" w:rsidRDefault="009509FB" w14:paraId="6782FD84" w14:textId="31CBBEB8">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מופיע: </w:t>
            </w:r>
            <w:r>
              <w:rPr>
                <w:rFonts w:hint="cs"/>
                <w:rtl/>
                <w:lang w:bidi="he-IL"/>
              </w:rPr>
              <w:t xml:space="preserve">לצידו של שם של </w:t>
            </w:r>
            <w:r w:rsidR="00AB6DE8">
              <w:rPr>
                <w:rFonts w:hint="cs"/>
                <w:rtl/>
                <w:lang w:bidi="he-IL"/>
              </w:rPr>
              <w:t>צרופה</w:t>
            </w:r>
          </w:p>
          <w:p w:rsidR="00AB6DE8" w:rsidRDefault="00AB6DE8" w14:paraId="3BD7E4DF" w14:textId="7004A456">
            <w:pPr>
              <w:bidi/>
              <w:cnfStyle w:val="000000000000" w:firstRow="0" w:lastRow="0" w:firstColumn="0" w:lastColumn="0" w:oddVBand="0" w:evenVBand="0" w:oddHBand="0" w:evenHBand="0" w:firstRowFirstColumn="0" w:firstRowLastColumn="0" w:lastRowFirstColumn="0" w:lastRowLastColumn="0"/>
              <w:rPr>
                <w:b/>
                <w:bCs/>
                <w:rtl/>
                <w:lang w:bidi="he-IL"/>
              </w:rPr>
            </w:pPr>
            <w:r w:rsidRPr="0030617B">
              <w:rPr>
                <w:rFonts w:hint="cs"/>
                <w:b/>
                <w:bCs/>
                <w:rtl/>
                <w:lang w:bidi="he-IL"/>
              </w:rPr>
              <w:t>מצבים בהם מופיע</w:t>
            </w:r>
            <w:r>
              <w:rPr>
                <w:rFonts w:hint="cs"/>
                <w:b/>
                <w:bCs/>
                <w:rtl/>
                <w:lang w:bidi="he-IL"/>
              </w:rPr>
              <w:t xml:space="preserve">: </w:t>
            </w:r>
            <w:r w:rsidR="00B66B64">
              <w:rPr>
                <w:rFonts w:hint="cs"/>
                <w:rtl/>
                <w:lang w:bidi="he-IL"/>
              </w:rPr>
              <w:t>קיים תיאור עבור צרופה רלוונטית</w:t>
            </w:r>
          </w:p>
          <w:p w:rsidR="009509FB" w:rsidP="00AB6DE8" w:rsidRDefault="009509FB" w14:paraId="27449F06" w14:textId="3F5BB267">
            <w:pPr>
              <w:bidi/>
              <w:cnfStyle w:val="000000000000" w:firstRow="0" w:lastRow="0" w:firstColumn="0" w:lastColumn="0" w:oddVBand="0" w:evenVBand="0" w:oddHBand="0" w:evenHBand="0" w:firstRowFirstColumn="0" w:firstRowLastColumn="0" w:lastRowFirstColumn="0" w:lastRowLastColumn="0"/>
              <w:rPr>
                <w:rtl/>
                <w:lang w:bidi="he-IL"/>
              </w:rPr>
            </w:pPr>
            <w:r w:rsidRPr="00F62F1C">
              <w:rPr>
                <w:rFonts w:hint="cs"/>
                <w:b/>
                <w:bCs/>
                <w:rtl/>
                <w:lang w:bidi="he-IL"/>
              </w:rPr>
              <w:t>פעולות</w:t>
            </w:r>
            <w:r>
              <w:rPr>
                <w:rFonts w:hint="cs"/>
                <w:b/>
                <w:bCs/>
                <w:rtl/>
                <w:lang w:bidi="he-IL"/>
              </w:rPr>
              <w:t>:</w:t>
            </w:r>
          </w:p>
          <w:p w:rsidR="009509FB" w:rsidRDefault="009509FB" w14:paraId="0E957C81" w14:textId="5892A3BB">
            <w:pPr>
              <w:pStyle w:val="a3"/>
              <w:numPr>
                <w:ilvl w:val="0"/>
                <w:numId w:val="26"/>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בלחיצה על אייקון יש לפתוח בועית עם טקסט שמוגדר עבור תיאור </w:t>
            </w:r>
            <w:r w:rsidR="00B66B64">
              <w:rPr>
                <w:rFonts w:hint="cs"/>
                <w:rtl/>
                <w:lang w:bidi="he-IL"/>
              </w:rPr>
              <w:t>צרופה</w:t>
            </w:r>
            <w:r>
              <w:rPr>
                <w:rFonts w:hint="cs"/>
                <w:rtl/>
                <w:lang w:bidi="he-IL"/>
              </w:rPr>
              <w:t xml:space="preserve"> ספציפי</w:t>
            </w:r>
            <w:r w:rsidR="00FD5CC4">
              <w:rPr>
                <w:rFonts w:hint="cs"/>
                <w:rtl/>
                <w:lang w:bidi="he-IL"/>
              </w:rPr>
              <w:t xml:space="preserve">ת </w:t>
            </w:r>
            <w:r>
              <w:rPr>
                <w:rFonts w:hint="cs"/>
                <w:rtl/>
                <w:lang w:bidi="he-IL"/>
              </w:rPr>
              <w:t>בהגדרות המכרז</w:t>
            </w:r>
          </w:p>
        </w:tc>
      </w:tr>
      <w:tr w:rsidR="009509FB" w14:paraId="768B2F3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1" w:type="dxa"/>
          </w:tcPr>
          <w:p w:rsidR="009509FB" w:rsidRDefault="009509FB" w14:paraId="0AC02051" w14:textId="77777777">
            <w:pPr>
              <w:bidi/>
              <w:rPr>
                <w:rFonts w:cs="Arial"/>
                <w:rtl/>
                <w:lang w:bidi="he-IL"/>
              </w:rPr>
            </w:pPr>
            <w:r>
              <w:rPr>
                <w:rFonts w:hint="cs" w:cs="Arial"/>
                <w:b w:val="0"/>
                <w:bCs w:val="0"/>
                <w:rtl/>
                <w:lang w:bidi="he-IL"/>
              </w:rPr>
              <w:t>צירוף קובץ</w:t>
            </w:r>
          </w:p>
          <w:p w:rsidR="009509FB" w:rsidRDefault="009509FB" w14:paraId="07A47110" w14:textId="77777777">
            <w:pPr>
              <w:bidi/>
              <w:rPr>
                <w:rFonts w:cs="Arial"/>
                <w:rtl/>
                <w:lang w:bidi="he-IL"/>
              </w:rPr>
            </w:pPr>
            <w:r w:rsidRPr="00C15A72">
              <w:rPr>
                <w:rFonts w:cs="Arial"/>
                <w:noProof/>
                <w:rtl/>
                <w:lang w:bidi="he-IL"/>
              </w:rPr>
              <w:drawing>
                <wp:inline distT="0" distB="0" distL="0" distR="0" wp14:anchorId="2A0595C0" wp14:editId="334E9D60">
                  <wp:extent cx="2219698" cy="205099"/>
                  <wp:effectExtent l="0" t="0" r="0" b="5080"/>
                  <wp:docPr id="581500601" name="Picture 58150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80974" name=""/>
                          <pic:cNvPicPr/>
                        </pic:nvPicPr>
                        <pic:blipFill>
                          <a:blip r:embed="rId174"/>
                          <a:stretch>
                            <a:fillRect/>
                          </a:stretch>
                        </pic:blipFill>
                        <pic:spPr>
                          <a:xfrm>
                            <a:off x="0" y="0"/>
                            <a:ext cx="2669152" cy="246628"/>
                          </a:xfrm>
                          <a:prstGeom prst="rect">
                            <a:avLst/>
                          </a:prstGeom>
                        </pic:spPr>
                      </pic:pic>
                    </a:graphicData>
                  </a:graphic>
                </wp:inline>
              </w:drawing>
            </w:r>
          </w:p>
          <w:p w:rsidR="009509FB" w:rsidRDefault="009509FB" w14:paraId="4A9217AD" w14:textId="77777777">
            <w:pPr>
              <w:bidi/>
              <w:rPr>
                <w:rFonts w:cs="Arial"/>
                <w:rtl/>
                <w:lang w:bidi="he-IL"/>
              </w:rPr>
            </w:pPr>
          </w:p>
          <w:p w:rsidR="009509FB" w:rsidRDefault="009509FB" w14:paraId="61A32FC5" w14:textId="77777777">
            <w:pPr>
              <w:bidi/>
              <w:rPr>
                <w:rFonts w:cs="Arial"/>
                <w:rtl/>
                <w:lang w:bidi="he-IL"/>
              </w:rPr>
            </w:pPr>
            <w:r w:rsidRPr="00C24AB7">
              <w:rPr>
                <w:rFonts w:hint="cs" w:cs="Arial"/>
                <w:b w:val="0"/>
                <w:bCs w:val="0"/>
                <w:rtl/>
                <w:lang w:bidi="he-IL"/>
              </w:rPr>
              <w:t>מורכב מרכיבים הבאים:</w:t>
            </w:r>
          </w:p>
          <w:p w:rsidRPr="000C617D" w:rsidR="009509FB" w:rsidRDefault="009509FB" w14:paraId="4C6C964C" w14:textId="77777777">
            <w:pPr>
              <w:pStyle w:val="a3"/>
              <w:numPr>
                <w:ilvl w:val="0"/>
                <w:numId w:val="26"/>
              </w:numPr>
              <w:bidi/>
              <w:rPr>
                <w:rFonts w:cs="Arial"/>
                <w:b w:val="0"/>
                <w:bCs w:val="0"/>
                <w:rtl/>
                <w:lang w:bidi="he-IL"/>
              </w:rPr>
            </w:pPr>
            <w:r w:rsidRPr="000C617D">
              <w:rPr>
                <w:rFonts w:hint="cs" w:cs="Arial"/>
                <w:b w:val="0"/>
                <w:bCs w:val="0"/>
                <w:rtl/>
                <w:lang w:bidi="he-IL"/>
              </w:rPr>
              <w:t>קישור להעלאת צרופות</w:t>
            </w:r>
          </w:p>
          <w:p w:rsidRPr="000C617D" w:rsidR="009509FB" w:rsidRDefault="009509FB" w14:paraId="7CCEB381" w14:textId="77777777">
            <w:pPr>
              <w:pStyle w:val="a3"/>
              <w:bidi/>
              <w:rPr>
                <w:rFonts w:cs="Arial"/>
                <w:rtl/>
                <w:lang w:bidi="he-IL"/>
              </w:rPr>
            </w:pPr>
            <w:r w:rsidRPr="000C617D">
              <w:rPr>
                <w:noProof/>
                <w:rtl/>
                <w:lang w:bidi="he-IL"/>
              </w:rPr>
              <w:drawing>
                <wp:inline distT="0" distB="0" distL="0" distR="0" wp14:anchorId="69F82F4F" wp14:editId="713BD5D1">
                  <wp:extent cx="1403024" cy="159586"/>
                  <wp:effectExtent l="0" t="0" r="6985" b="0"/>
                  <wp:docPr id="1271944586" name="Picture 1271944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82851" name=""/>
                          <pic:cNvPicPr/>
                        </pic:nvPicPr>
                        <pic:blipFill>
                          <a:blip r:embed="rId175"/>
                          <a:stretch>
                            <a:fillRect/>
                          </a:stretch>
                        </pic:blipFill>
                        <pic:spPr>
                          <a:xfrm>
                            <a:off x="0" y="0"/>
                            <a:ext cx="1464942" cy="166629"/>
                          </a:xfrm>
                          <a:prstGeom prst="rect">
                            <a:avLst/>
                          </a:prstGeom>
                        </pic:spPr>
                      </pic:pic>
                    </a:graphicData>
                  </a:graphic>
                </wp:inline>
              </w:drawing>
            </w:r>
          </w:p>
          <w:p w:rsidRPr="000C617D" w:rsidR="009509FB" w:rsidRDefault="009509FB" w14:paraId="20C94A29" w14:textId="77777777">
            <w:pPr>
              <w:pStyle w:val="a3"/>
              <w:numPr>
                <w:ilvl w:val="0"/>
                <w:numId w:val="26"/>
              </w:numPr>
              <w:bidi/>
              <w:rPr>
                <w:rFonts w:cs="Arial"/>
                <w:b w:val="0"/>
                <w:bCs w:val="0"/>
                <w:rtl/>
                <w:lang w:bidi="he-IL"/>
              </w:rPr>
            </w:pPr>
            <w:r>
              <w:rPr>
                <w:rFonts w:hint="cs" w:cs="Arial"/>
                <w:b w:val="0"/>
                <w:bCs w:val="0"/>
                <w:rtl/>
                <w:lang w:bidi="he-IL"/>
              </w:rPr>
              <w:t>הערת</w:t>
            </w:r>
            <w:r w:rsidRPr="000C617D">
              <w:rPr>
                <w:rFonts w:hint="cs" w:cs="Arial"/>
                <w:b w:val="0"/>
                <w:bCs w:val="0"/>
                <w:rtl/>
                <w:lang w:bidi="he-IL"/>
              </w:rPr>
              <w:t xml:space="preserve"> מערכת</w:t>
            </w:r>
          </w:p>
          <w:p w:rsidR="009509FB" w:rsidRDefault="009509FB" w14:paraId="652EC8C1" w14:textId="77777777">
            <w:pPr>
              <w:pStyle w:val="a3"/>
              <w:bidi/>
              <w:rPr>
                <w:rFonts w:cs="Arial"/>
                <w:b w:val="0"/>
                <w:bCs w:val="0"/>
                <w:rtl/>
                <w:lang w:bidi="he-IL"/>
              </w:rPr>
            </w:pPr>
            <w:r w:rsidRPr="00B6345D">
              <w:rPr>
                <w:noProof/>
                <w:rtl/>
                <w:lang w:bidi="he-IL"/>
              </w:rPr>
              <w:drawing>
                <wp:inline distT="0" distB="0" distL="0" distR="0" wp14:anchorId="1F86B740" wp14:editId="0E30E3B3">
                  <wp:extent cx="1018551" cy="169759"/>
                  <wp:effectExtent l="0" t="0" r="0" b="1905"/>
                  <wp:docPr id="1569593676" name="Picture 156959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84494" name=""/>
                          <pic:cNvPicPr/>
                        </pic:nvPicPr>
                        <pic:blipFill>
                          <a:blip r:embed="rId176"/>
                          <a:stretch>
                            <a:fillRect/>
                          </a:stretch>
                        </pic:blipFill>
                        <pic:spPr>
                          <a:xfrm>
                            <a:off x="0" y="0"/>
                            <a:ext cx="1056236" cy="176040"/>
                          </a:xfrm>
                          <a:prstGeom prst="rect">
                            <a:avLst/>
                          </a:prstGeom>
                        </pic:spPr>
                      </pic:pic>
                    </a:graphicData>
                  </a:graphic>
                </wp:inline>
              </w:drawing>
            </w:r>
          </w:p>
          <w:p w:rsidRPr="0054082F" w:rsidR="009509FB" w:rsidRDefault="009509FB" w14:paraId="4ED8875A" w14:textId="77777777">
            <w:pPr>
              <w:bidi/>
              <w:rPr>
                <w:rFonts w:cs="Arial"/>
                <w:rtl/>
                <w:lang w:bidi="he-IL"/>
              </w:rPr>
            </w:pPr>
          </w:p>
        </w:tc>
        <w:tc>
          <w:tcPr>
            <w:tcW w:w="1013" w:type="dxa"/>
          </w:tcPr>
          <w:p w:rsidR="009509FB" w:rsidRDefault="009509FB" w14:paraId="63CD6F78"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אייקון + קישור להעלאת צרופות + התראת מערכת</w:t>
            </w:r>
          </w:p>
        </w:tc>
        <w:tc>
          <w:tcPr>
            <w:tcW w:w="2397" w:type="dxa"/>
          </w:tcPr>
          <w:p w:rsidR="009509FB" w:rsidRDefault="009509FB" w14:paraId="5B3A3E63" w14:textId="7118C69E">
            <w:pPr>
              <w:bidi/>
              <w:cnfStyle w:val="000000100000" w:firstRow="0" w:lastRow="0" w:firstColumn="0" w:lastColumn="0" w:oddVBand="0" w:evenVBand="0" w:oddHBand="1" w:evenHBand="0" w:firstRowFirstColumn="0" w:firstRowLastColumn="0" w:lastRowFirstColumn="0" w:lastRowLastColumn="0"/>
              <w:rPr>
                <w:lang w:bidi="he-IL"/>
              </w:rPr>
            </w:pPr>
            <w:r w:rsidRPr="00264718">
              <w:rPr>
                <w:rFonts w:hint="cs"/>
                <w:rtl/>
                <w:lang w:bidi="he-IL"/>
              </w:rPr>
              <w:t xml:space="preserve">כמות קבצים מינימלי  = </w:t>
            </w:r>
          </w:p>
          <w:p w:rsidR="00384684" w:rsidP="00384684" w:rsidRDefault="00384684" w14:paraId="3839868A" w14:textId="57F930D9">
            <w:pPr>
              <w:cnfStyle w:val="000000100000" w:firstRow="0" w:lastRow="0" w:firstColumn="0" w:lastColumn="0" w:oddVBand="0" w:evenVBand="0" w:oddHBand="1" w:evenHBand="0" w:firstRowFirstColumn="0" w:firstRowLastColumn="0" w:lastRowFirstColumn="0" w:lastRowLastColumn="0"/>
              <w:rPr>
                <w:rFonts w:ascii="Arial" w:hAnsi="Arial" w:eastAsia="Times New Roman" w:cs="Arial"/>
                <w:color w:val="222222"/>
                <w:sz w:val="18"/>
                <w:szCs w:val="18"/>
                <w:lang w:bidi="he-IL"/>
              </w:rPr>
            </w:pPr>
            <w:proofErr w:type="spellStart"/>
            <w:r w:rsidRPr="001B0999">
              <w:rPr>
                <w:rFonts w:ascii="Arial" w:hAnsi="Arial" w:eastAsia="Times New Roman" w:cs="Arial"/>
                <w:color w:val="222222"/>
                <w:sz w:val="18"/>
                <w:szCs w:val="18"/>
                <w:lang w:bidi="he-IL"/>
              </w:rPr>
              <w:t>GetTender</w:t>
            </w:r>
            <w:proofErr w:type="spellEnd"/>
            <w:r w:rsidRPr="001B0999">
              <w:rPr>
                <w:rFonts w:ascii="Arial" w:hAnsi="Arial" w:eastAsia="Times New Roman" w:cs="Arial"/>
                <w:color w:val="222222"/>
                <w:sz w:val="18"/>
                <w:szCs w:val="18"/>
                <w:lang w:bidi="he-IL"/>
              </w:rPr>
              <w:t>.</w:t>
            </w:r>
            <w:r>
              <w:t xml:space="preserve"> </w:t>
            </w:r>
            <w:proofErr w:type="spellStart"/>
            <w:r w:rsidRPr="009469E3">
              <w:rPr>
                <w:rFonts w:ascii="Arial" w:hAnsi="Arial" w:eastAsia="Times New Roman" w:cs="Arial"/>
                <w:color w:val="222222"/>
                <w:sz w:val="18"/>
                <w:szCs w:val="18"/>
                <w:lang w:bidi="he-IL"/>
              </w:rPr>
              <w:t>groupAttachments</w:t>
            </w:r>
            <w:proofErr w:type="spellEnd"/>
            <w:r>
              <w:rPr>
                <w:rFonts w:ascii="Arial" w:hAnsi="Arial" w:eastAsia="Times New Roman" w:cs="Arial"/>
                <w:color w:val="222222"/>
                <w:sz w:val="18"/>
                <w:szCs w:val="18"/>
                <w:lang w:bidi="he-IL"/>
              </w:rPr>
              <w:t>.</w:t>
            </w:r>
            <w:r>
              <w:t xml:space="preserve"> </w:t>
            </w:r>
            <w:proofErr w:type="spellStart"/>
            <w:proofErr w:type="gramStart"/>
            <w:r>
              <w:rPr>
                <w:rFonts w:ascii="Arial" w:hAnsi="Arial" w:eastAsia="Times New Roman" w:cs="Arial"/>
                <w:color w:val="222222"/>
                <w:sz w:val="18"/>
                <w:szCs w:val="18"/>
                <w:lang w:bidi="he-IL"/>
              </w:rPr>
              <w:t>a</w:t>
            </w:r>
            <w:r w:rsidRPr="0007694D">
              <w:rPr>
                <w:rFonts w:ascii="Arial" w:hAnsi="Arial" w:eastAsia="Times New Roman" w:cs="Arial"/>
                <w:color w:val="222222"/>
                <w:sz w:val="18"/>
                <w:szCs w:val="18"/>
                <w:lang w:bidi="he-IL"/>
              </w:rPr>
              <w:t>ttachments</w:t>
            </w:r>
            <w:r>
              <w:rPr>
                <w:rFonts w:ascii="Arial" w:hAnsi="Arial" w:eastAsia="Times New Roman" w:cs="Arial"/>
                <w:color w:val="222222"/>
                <w:sz w:val="18"/>
                <w:szCs w:val="18"/>
                <w:lang w:bidi="he-IL"/>
              </w:rPr>
              <w:t>.</w:t>
            </w:r>
            <w:r w:rsidRPr="00384684">
              <w:rPr>
                <w:rFonts w:ascii="Arial" w:hAnsi="Arial" w:eastAsia="Times New Roman" w:cs="Arial"/>
                <w:color w:val="222222"/>
                <w:sz w:val="18"/>
                <w:szCs w:val="18"/>
                <w:lang w:bidi="he-IL"/>
              </w:rPr>
              <w:t>numberOfFiles</w:t>
            </w:r>
            <w:proofErr w:type="spellEnd"/>
            <w:proofErr w:type="gramEnd"/>
          </w:p>
          <w:p w:rsidRPr="002E6C15" w:rsidR="009509FB" w:rsidP="00DE0FE2" w:rsidRDefault="009509FB" w14:paraId="6478361A" w14:textId="6A3DCEF5">
            <w:pPr>
              <w:cnfStyle w:val="000000100000" w:firstRow="0" w:lastRow="0" w:firstColumn="0" w:lastColumn="0" w:oddVBand="0" w:evenVBand="0" w:oddHBand="1" w:evenHBand="0" w:firstRowFirstColumn="0" w:firstRowLastColumn="0" w:lastRowFirstColumn="0" w:lastRowLastColumn="0"/>
              <w:rPr>
                <w:highlight w:val="yellow"/>
                <w:rtl/>
                <w:lang w:bidi="he-IL"/>
              </w:rPr>
            </w:pPr>
          </w:p>
        </w:tc>
        <w:tc>
          <w:tcPr>
            <w:tcW w:w="3642" w:type="dxa"/>
          </w:tcPr>
          <w:p w:rsidR="009509FB" w:rsidRDefault="009509FB" w14:paraId="72C070FD" w14:textId="3423A6D6">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מופיע: </w:t>
            </w:r>
            <w:r>
              <w:rPr>
                <w:rFonts w:hint="cs"/>
                <w:rtl/>
                <w:lang w:bidi="he-IL"/>
              </w:rPr>
              <w:t xml:space="preserve">בכל סוג </w:t>
            </w:r>
            <w:r w:rsidR="00FD5CC4">
              <w:rPr>
                <w:rFonts w:hint="cs"/>
                <w:rtl/>
                <w:lang w:bidi="he-IL"/>
              </w:rPr>
              <w:t>צרופה</w:t>
            </w:r>
          </w:p>
          <w:p w:rsidR="009509FB" w:rsidRDefault="009509FB" w14:paraId="5BBB892D"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30617B">
              <w:rPr>
                <w:rFonts w:hint="cs"/>
                <w:b/>
                <w:bCs/>
                <w:rtl/>
                <w:lang w:bidi="he-IL"/>
              </w:rPr>
              <w:t>מצבים בהם מופיע</w:t>
            </w:r>
            <w:r>
              <w:rPr>
                <w:rFonts w:hint="cs"/>
                <w:b/>
                <w:bCs/>
                <w:rtl/>
                <w:lang w:bidi="he-IL"/>
              </w:rPr>
              <w:t xml:space="preserve">: </w:t>
            </w:r>
          </w:p>
          <w:p w:rsidRPr="00AE697E" w:rsidR="009509FB" w:rsidRDefault="009509FB" w14:paraId="448A7982" w14:textId="5FA61103">
            <w:pPr>
              <w:pStyle w:val="a3"/>
              <w:numPr>
                <w:ilvl w:val="0"/>
                <w:numId w:val="26"/>
              </w:numPr>
              <w:bidi/>
              <w:cnfStyle w:val="000000100000" w:firstRow="0" w:lastRow="0" w:firstColumn="0" w:lastColumn="0" w:oddVBand="0" w:evenVBand="0" w:oddHBand="1" w:evenHBand="0" w:firstRowFirstColumn="0" w:firstRowLastColumn="0" w:lastRowFirstColumn="0" w:lastRowLastColumn="0"/>
              <w:rPr>
                <w:b/>
                <w:bCs/>
                <w:lang w:bidi="he-IL"/>
              </w:rPr>
            </w:pPr>
            <w:r>
              <w:rPr>
                <w:rFonts w:hint="cs"/>
                <w:rtl/>
                <w:lang w:bidi="he-IL"/>
              </w:rPr>
              <w:t xml:space="preserve">הוגדרו </w:t>
            </w:r>
            <w:r w:rsidR="008E1988">
              <w:rPr>
                <w:rFonts w:hint="cs"/>
                <w:rtl/>
                <w:lang w:bidi="he-IL"/>
              </w:rPr>
              <w:t>צרופות</w:t>
            </w:r>
            <w:r>
              <w:rPr>
                <w:rFonts w:hint="cs"/>
                <w:rtl/>
                <w:lang w:bidi="he-IL"/>
              </w:rPr>
              <w:t xml:space="preserve"> שנדרש </w:t>
            </w:r>
            <w:r w:rsidR="008E1988">
              <w:rPr>
                <w:rFonts w:hint="cs"/>
                <w:rtl/>
                <w:lang w:bidi="he-IL"/>
              </w:rPr>
              <w:t>להעלות</w:t>
            </w:r>
            <w:r>
              <w:rPr>
                <w:rFonts w:hint="cs"/>
                <w:rtl/>
                <w:lang w:bidi="he-IL"/>
              </w:rPr>
              <w:t xml:space="preserve"> לפי הגדרות המכרז</w:t>
            </w:r>
          </w:p>
          <w:p w:rsidRPr="00247D74" w:rsidR="009509FB" w:rsidRDefault="009509FB" w14:paraId="0F645B3A" w14:textId="77777777">
            <w:pPr>
              <w:pStyle w:val="a3"/>
              <w:numPr>
                <w:ilvl w:val="0"/>
                <w:numId w:val="26"/>
              </w:numPr>
              <w:bidi/>
              <w:cnfStyle w:val="000000100000" w:firstRow="0" w:lastRow="0" w:firstColumn="0" w:lastColumn="0" w:oddVBand="0" w:evenVBand="0" w:oddHBand="1" w:evenHBand="0" w:firstRowFirstColumn="0" w:firstRowLastColumn="0" w:lastRowFirstColumn="0" w:lastRowLastColumn="0"/>
              <w:rPr>
                <w:b/>
                <w:bCs/>
                <w:lang w:bidi="he-IL"/>
              </w:rPr>
            </w:pPr>
            <w:r>
              <w:rPr>
                <w:rFonts w:hint="cs"/>
                <w:rtl/>
                <w:lang w:bidi="he-IL"/>
              </w:rPr>
              <w:t xml:space="preserve">קישור להעלאת צרופות </w:t>
            </w:r>
            <w:r>
              <w:rPr>
                <w:rtl/>
                <w:lang w:bidi="he-IL"/>
              </w:rPr>
              <w:t>–</w:t>
            </w:r>
            <w:r>
              <w:rPr>
                <w:rFonts w:hint="cs"/>
                <w:rtl/>
                <w:lang w:bidi="he-IL"/>
              </w:rPr>
              <w:t xml:space="preserve"> </w:t>
            </w:r>
            <w:r w:rsidRPr="00D062FC">
              <w:rPr>
                <w:rFonts w:hint="cs"/>
                <w:rtl/>
                <w:lang w:bidi="he-IL"/>
              </w:rPr>
              <w:t>תמיד</w:t>
            </w:r>
          </w:p>
          <w:p w:rsidRPr="00AB52B6" w:rsidR="009509FB" w:rsidRDefault="009509FB" w14:paraId="180C823C" w14:textId="77777777">
            <w:pPr>
              <w:pStyle w:val="a3"/>
              <w:numPr>
                <w:ilvl w:val="0"/>
                <w:numId w:val="26"/>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הערת מערכת</w:t>
            </w:r>
            <w:r w:rsidRPr="00AB52B6">
              <w:rPr>
                <w:rFonts w:hint="cs"/>
                <w:rtl/>
                <w:lang w:bidi="he-IL"/>
              </w:rPr>
              <w:t xml:space="preserve"> </w:t>
            </w:r>
            <w:r w:rsidRPr="00AB52B6">
              <w:rPr>
                <w:rtl/>
                <w:lang w:bidi="he-IL"/>
              </w:rPr>
              <w:t>–</w:t>
            </w:r>
            <w:r w:rsidRPr="00AB52B6">
              <w:rPr>
                <w:rFonts w:hint="cs"/>
                <w:rtl/>
                <w:lang w:bidi="he-IL"/>
              </w:rPr>
              <w:t xml:space="preserve"> רק כאשר </w:t>
            </w:r>
            <w:r>
              <w:rPr>
                <w:rFonts w:hint="cs"/>
                <w:rtl/>
                <w:lang w:bidi="he-IL"/>
              </w:rPr>
              <w:t>כמות קבצים מינימלית</w:t>
            </w:r>
            <w:r w:rsidRPr="00AB52B6">
              <w:rPr>
                <w:rFonts w:hint="cs"/>
                <w:rtl/>
                <w:lang w:bidi="he-IL"/>
              </w:rPr>
              <w:t xml:space="preserve"> </w:t>
            </w:r>
            <w:r>
              <w:rPr>
                <w:rFonts w:hint="cs"/>
                <w:rtl/>
                <w:lang w:bidi="he-IL"/>
              </w:rPr>
              <w:t>גדולה מ-</w:t>
            </w:r>
            <w:r w:rsidRPr="00AB52B6">
              <w:rPr>
                <w:rFonts w:hint="cs"/>
                <w:rtl/>
                <w:lang w:bidi="he-IL"/>
              </w:rPr>
              <w:t xml:space="preserve"> 0</w:t>
            </w:r>
          </w:p>
          <w:p w:rsidR="009509FB" w:rsidRDefault="009509FB" w14:paraId="32ECFA2F" w14:textId="0BACAD38">
            <w:pPr>
              <w:bidi/>
              <w:cnfStyle w:val="000000100000" w:firstRow="0" w:lastRow="0" w:firstColumn="0" w:lastColumn="0" w:oddVBand="0" w:evenVBand="0" w:oddHBand="1" w:evenHBand="0" w:firstRowFirstColumn="0" w:firstRowLastColumn="0" w:lastRowFirstColumn="0" w:lastRowLastColumn="0"/>
              <w:rPr>
                <w:b/>
                <w:bCs/>
                <w:rtl/>
                <w:lang w:bidi="he-IL"/>
              </w:rPr>
            </w:pPr>
            <w:r>
              <w:rPr>
                <w:rFonts w:hint="cs"/>
                <w:b/>
                <w:bCs/>
                <w:rtl/>
                <w:lang w:bidi="he-IL"/>
              </w:rPr>
              <w:t xml:space="preserve">פעיל: </w:t>
            </w:r>
            <w:r w:rsidRPr="00D37A38">
              <w:rPr>
                <w:rFonts w:hint="cs"/>
                <w:rtl/>
                <w:lang w:bidi="he-IL"/>
              </w:rPr>
              <w:t>תמיד</w:t>
            </w:r>
            <w:r w:rsidR="006C7440">
              <w:rPr>
                <w:rFonts w:hint="cs"/>
                <w:rtl/>
                <w:lang w:bidi="he-IL"/>
              </w:rPr>
              <w:t xml:space="preserve"> - אין הגבלה של כמות קבצים מצורפים</w:t>
            </w:r>
          </w:p>
          <w:p w:rsidR="009509FB" w:rsidRDefault="009509FB" w14:paraId="4846B45E"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5F55FB">
              <w:rPr>
                <w:rFonts w:hint="cs"/>
                <w:b/>
                <w:bCs/>
                <w:rtl/>
                <w:lang w:bidi="he-IL"/>
              </w:rPr>
              <w:t>פעולות</w:t>
            </w:r>
            <w:r>
              <w:rPr>
                <w:rFonts w:hint="cs"/>
                <w:rtl/>
                <w:lang w:bidi="he-IL"/>
              </w:rPr>
              <w:t>:</w:t>
            </w:r>
          </w:p>
          <w:p w:rsidR="009509FB" w:rsidRDefault="009509FB" w14:paraId="5B824513" w14:textId="77777777">
            <w:pPr>
              <w:pStyle w:val="a3"/>
              <w:numPr>
                <w:ilvl w:val="0"/>
                <w:numId w:val="26"/>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בלחיצה על קישור לצירוף קובץ יש לפתוח חלון לאיתור קובץ מתוך ההתקן.</w:t>
            </w:r>
          </w:p>
          <w:p w:rsidR="009509FB" w:rsidRDefault="009509FB" w14:paraId="2FA0DC52" w14:textId="77777777">
            <w:pPr>
              <w:pStyle w:val="a3"/>
              <w:numPr>
                <w:ilvl w:val="0"/>
                <w:numId w:val="26"/>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לאחר בחירת הקובץ החלון ייסגר והקובץ יוצג ברכיב "צרופה" (מעל הרכיב הנוכחי)</w:t>
            </w:r>
          </w:p>
          <w:p w:rsidR="009509FB" w:rsidRDefault="009509FB" w14:paraId="4930F747" w14:textId="6C524DD8">
            <w:pPr>
              <w:bidi/>
              <w:cnfStyle w:val="000000100000" w:firstRow="0" w:lastRow="0" w:firstColumn="0" w:lastColumn="0" w:oddVBand="0" w:evenVBand="0" w:oddHBand="1" w:evenHBand="0" w:firstRowFirstColumn="0" w:firstRowLastColumn="0" w:lastRowFirstColumn="0" w:lastRowLastColumn="0"/>
              <w:rPr>
                <w:rtl/>
                <w:lang w:bidi="he-IL"/>
              </w:rPr>
            </w:pPr>
          </w:p>
        </w:tc>
      </w:tr>
      <w:tr w:rsidRPr="00384C11" w:rsidR="009509FB" w14:paraId="3D15AAAB" w14:textId="77777777">
        <w:tc>
          <w:tcPr>
            <w:cnfStyle w:val="001000000000" w:firstRow="0" w:lastRow="0" w:firstColumn="1" w:lastColumn="0" w:oddVBand="0" w:evenVBand="0" w:oddHBand="0" w:evenHBand="0" w:firstRowFirstColumn="0" w:firstRowLastColumn="0" w:lastRowFirstColumn="0" w:lastRowLastColumn="0"/>
            <w:tcW w:w="3711" w:type="dxa"/>
          </w:tcPr>
          <w:p w:rsidR="009509FB" w:rsidRDefault="009509FB" w14:paraId="549E40D1" w14:textId="79E41201">
            <w:pPr>
              <w:bidi/>
              <w:rPr>
                <w:rFonts w:cs="Arial"/>
                <w:b w:val="0"/>
                <w:bCs w:val="0"/>
                <w:rtl/>
                <w:lang w:bidi="he-IL"/>
              </w:rPr>
            </w:pPr>
            <w:r>
              <w:rPr>
                <w:rFonts w:hint="cs" w:cs="Arial"/>
                <w:b w:val="0"/>
                <w:bCs w:val="0"/>
                <w:rtl/>
                <w:lang w:bidi="he-IL"/>
              </w:rPr>
              <w:t xml:space="preserve">צרופה </w:t>
            </w:r>
            <w:r>
              <w:rPr>
                <w:rFonts w:cs="Arial"/>
                <w:b w:val="0"/>
                <w:bCs w:val="0"/>
                <w:rtl/>
                <w:lang w:bidi="he-IL"/>
              </w:rPr>
              <w:t>–</w:t>
            </w:r>
            <w:r>
              <w:rPr>
                <w:rFonts w:hint="cs" w:cs="Arial"/>
                <w:b w:val="0"/>
                <w:bCs w:val="0"/>
                <w:rtl/>
                <w:lang w:bidi="he-IL"/>
              </w:rPr>
              <w:t xml:space="preserve"> </w:t>
            </w:r>
            <w:r w:rsidR="0065330D">
              <w:rPr>
                <w:rFonts w:hint="cs" w:cs="Arial"/>
                <w:b w:val="0"/>
                <w:bCs w:val="0"/>
                <w:rtl/>
                <w:lang w:bidi="he-IL"/>
              </w:rPr>
              <w:t>קובץ</w:t>
            </w:r>
          </w:p>
          <w:p w:rsidRPr="00510744" w:rsidR="009509FB" w:rsidRDefault="009509FB" w14:paraId="56297FD8" w14:textId="77777777">
            <w:pPr>
              <w:bidi/>
              <w:rPr>
                <w:rFonts w:cs="Arial"/>
                <w:b w:val="0"/>
                <w:bCs w:val="0"/>
                <w:rtl/>
                <w:lang w:bidi="he-IL"/>
              </w:rPr>
            </w:pPr>
            <w:r w:rsidRPr="00510744">
              <w:rPr>
                <w:rFonts w:hint="cs" w:cs="Arial"/>
                <w:b w:val="0"/>
                <w:bCs w:val="0"/>
                <w:rtl/>
                <w:lang w:bidi="he-IL"/>
              </w:rPr>
              <w:t>מספר תצורות:</w:t>
            </w:r>
          </w:p>
          <w:p w:rsidR="009509FB" w:rsidRDefault="009509FB" w14:paraId="111A6D38" w14:textId="77777777">
            <w:pPr>
              <w:bidi/>
              <w:rPr>
                <w:rFonts w:cs="Arial"/>
                <w:rtl/>
                <w:lang w:bidi="he-IL"/>
              </w:rPr>
            </w:pPr>
            <w:r w:rsidRPr="008E0858">
              <w:rPr>
                <w:rFonts w:cs="Arial"/>
                <w:noProof/>
                <w:rtl/>
                <w:lang w:bidi="he-IL"/>
              </w:rPr>
              <w:drawing>
                <wp:inline distT="0" distB="0" distL="0" distR="0" wp14:anchorId="049C0E84" wp14:editId="71E5922D">
                  <wp:extent cx="1701905" cy="264008"/>
                  <wp:effectExtent l="0" t="0" r="0" b="3175"/>
                  <wp:docPr id="184157330" name="Picture 18415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17277" name=""/>
                          <pic:cNvPicPr/>
                        </pic:nvPicPr>
                        <pic:blipFill>
                          <a:blip r:embed="rId177"/>
                          <a:stretch>
                            <a:fillRect/>
                          </a:stretch>
                        </pic:blipFill>
                        <pic:spPr>
                          <a:xfrm>
                            <a:off x="0" y="0"/>
                            <a:ext cx="1766746" cy="274066"/>
                          </a:xfrm>
                          <a:prstGeom prst="rect">
                            <a:avLst/>
                          </a:prstGeom>
                        </pic:spPr>
                      </pic:pic>
                    </a:graphicData>
                  </a:graphic>
                </wp:inline>
              </w:drawing>
            </w:r>
          </w:p>
          <w:p w:rsidR="009509FB" w:rsidRDefault="009509FB" w14:paraId="3DDCB876" w14:textId="77777777">
            <w:pPr>
              <w:bidi/>
              <w:rPr>
                <w:rFonts w:cs="Arial"/>
                <w:rtl/>
                <w:lang w:bidi="he-IL"/>
              </w:rPr>
            </w:pPr>
          </w:p>
          <w:p w:rsidR="009509FB" w:rsidRDefault="009509FB" w14:paraId="579D6CC5" w14:textId="77777777">
            <w:pPr>
              <w:bidi/>
              <w:rPr>
                <w:rFonts w:cs="Arial"/>
                <w:rtl/>
                <w:lang w:bidi="he-IL"/>
              </w:rPr>
            </w:pPr>
            <w:r w:rsidRPr="00193D8A">
              <w:rPr>
                <w:rFonts w:cs="Arial"/>
                <w:noProof/>
                <w:rtl/>
                <w:lang w:bidi="he-IL"/>
              </w:rPr>
              <w:drawing>
                <wp:inline distT="0" distB="0" distL="0" distR="0" wp14:anchorId="0F25B958" wp14:editId="35441526">
                  <wp:extent cx="1671745" cy="265430"/>
                  <wp:effectExtent l="0" t="0" r="5080" b="1270"/>
                  <wp:docPr id="325659481" name="Picture 32565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05726" name=""/>
                          <pic:cNvPicPr/>
                        </pic:nvPicPr>
                        <pic:blipFill>
                          <a:blip r:embed="rId178"/>
                          <a:stretch>
                            <a:fillRect/>
                          </a:stretch>
                        </pic:blipFill>
                        <pic:spPr>
                          <a:xfrm>
                            <a:off x="0" y="0"/>
                            <a:ext cx="1729465" cy="274594"/>
                          </a:xfrm>
                          <a:prstGeom prst="rect">
                            <a:avLst/>
                          </a:prstGeom>
                        </pic:spPr>
                      </pic:pic>
                    </a:graphicData>
                  </a:graphic>
                </wp:inline>
              </w:drawing>
            </w:r>
          </w:p>
          <w:p w:rsidR="009509FB" w:rsidRDefault="009509FB" w14:paraId="4D629C9B" w14:textId="77777777">
            <w:pPr>
              <w:bidi/>
              <w:rPr>
                <w:rFonts w:cs="Arial"/>
                <w:rtl/>
                <w:lang w:bidi="he-IL"/>
              </w:rPr>
            </w:pPr>
          </w:p>
          <w:p w:rsidR="009509FB" w:rsidRDefault="009509FB" w14:paraId="5B1EB462" w14:textId="77777777">
            <w:pPr>
              <w:bidi/>
              <w:rPr>
                <w:rFonts w:cs="Arial"/>
                <w:rtl/>
                <w:lang w:bidi="he-IL"/>
              </w:rPr>
            </w:pPr>
            <w:r w:rsidRPr="00C24AB7">
              <w:rPr>
                <w:rFonts w:hint="cs" w:cs="Arial"/>
                <w:b w:val="0"/>
                <w:bCs w:val="0"/>
                <w:rtl/>
                <w:lang w:bidi="he-IL"/>
              </w:rPr>
              <w:t>מורכב מרכיבים הבאים:</w:t>
            </w:r>
          </w:p>
          <w:p w:rsidRPr="003D7C86" w:rsidR="009509FB" w:rsidRDefault="009509FB" w14:paraId="43FAF7C8" w14:textId="77777777">
            <w:pPr>
              <w:pStyle w:val="a3"/>
              <w:numPr>
                <w:ilvl w:val="0"/>
                <w:numId w:val="27"/>
              </w:numPr>
              <w:bidi/>
              <w:rPr>
                <w:rFonts w:cs="Arial"/>
                <w:b w:val="0"/>
                <w:bCs w:val="0"/>
                <w:lang w:bidi="he-IL"/>
              </w:rPr>
            </w:pPr>
            <w:r w:rsidRPr="00BE3CB5">
              <w:rPr>
                <w:rFonts w:hint="cs" w:cs="Arial"/>
                <w:b w:val="0"/>
                <w:bCs w:val="0"/>
                <w:rtl/>
                <w:lang w:bidi="he-IL"/>
              </w:rPr>
              <w:t>אייקון סוג קובץ</w:t>
            </w:r>
          </w:p>
          <w:p w:rsidRPr="00BE3CB5" w:rsidR="009509FB" w:rsidRDefault="009509FB" w14:paraId="0E0087E1" w14:textId="77777777">
            <w:pPr>
              <w:pStyle w:val="a3"/>
              <w:bidi/>
              <w:rPr>
                <w:rFonts w:cs="Arial"/>
                <w:b w:val="0"/>
                <w:bCs w:val="0"/>
                <w:lang w:bidi="he-IL"/>
              </w:rPr>
            </w:pPr>
            <w:r w:rsidRPr="008646A2">
              <w:rPr>
                <w:rFonts w:cs="Arial"/>
                <w:noProof/>
                <w:rtl/>
                <w:lang w:bidi="he-IL"/>
              </w:rPr>
              <w:drawing>
                <wp:inline distT="0" distB="0" distL="0" distR="0" wp14:anchorId="0FEC24C8" wp14:editId="714BB531">
                  <wp:extent cx="285790" cy="257211"/>
                  <wp:effectExtent l="0" t="0" r="0" b="9525"/>
                  <wp:docPr id="1503360474" name="Picture 150336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29772" name=""/>
                          <pic:cNvPicPr/>
                        </pic:nvPicPr>
                        <pic:blipFill>
                          <a:blip r:embed="rId179"/>
                          <a:stretch>
                            <a:fillRect/>
                          </a:stretch>
                        </pic:blipFill>
                        <pic:spPr>
                          <a:xfrm>
                            <a:off x="0" y="0"/>
                            <a:ext cx="285790" cy="257211"/>
                          </a:xfrm>
                          <a:prstGeom prst="rect">
                            <a:avLst/>
                          </a:prstGeom>
                        </pic:spPr>
                      </pic:pic>
                    </a:graphicData>
                  </a:graphic>
                </wp:inline>
              </w:drawing>
            </w:r>
          </w:p>
          <w:p w:rsidRPr="003D7C86" w:rsidR="009509FB" w:rsidRDefault="009509FB" w14:paraId="45697C82" w14:textId="77777777">
            <w:pPr>
              <w:pStyle w:val="a3"/>
              <w:numPr>
                <w:ilvl w:val="0"/>
                <w:numId w:val="27"/>
              </w:numPr>
              <w:bidi/>
              <w:rPr>
                <w:rFonts w:cs="Arial"/>
                <w:b w:val="0"/>
                <w:bCs w:val="0"/>
                <w:lang w:bidi="he-IL"/>
              </w:rPr>
            </w:pPr>
            <w:r w:rsidRPr="00BE3CB5">
              <w:rPr>
                <w:rFonts w:hint="cs" w:cs="Arial"/>
                <w:b w:val="0"/>
                <w:bCs w:val="0"/>
                <w:rtl/>
                <w:lang w:bidi="he-IL"/>
              </w:rPr>
              <w:t xml:space="preserve">אייקון </w:t>
            </w:r>
            <w:r>
              <w:rPr>
                <w:rFonts w:hint="cs" w:cs="Arial"/>
                <w:b w:val="0"/>
                <w:bCs w:val="0"/>
                <w:rtl/>
                <w:lang w:bidi="he-IL"/>
              </w:rPr>
              <w:t>התראה</w:t>
            </w:r>
          </w:p>
          <w:p w:rsidRPr="00BE3CB5" w:rsidR="009509FB" w:rsidRDefault="009509FB" w14:paraId="7ADA62C9" w14:textId="77777777">
            <w:pPr>
              <w:pStyle w:val="a3"/>
              <w:bidi/>
              <w:rPr>
                <w:rFonts w:cs="Arial"/>
                <w:b w:val="0"/>
                <w:bCs w:val="0"/>
                <w:lang w:bidi="he-IL"/>
              </w:rPr>
            </w:pPr>
            <w:r w:rsidRPr="008646A2">
              <w:rPr>
                <w:rFonts w:cs="Arial"/>
                <w:noProof/>
                <w:rtl/>
                <w:lang w:bidi="he-IL"/>
              </w:rPr>
              <w:drawing>
                <wp:inline distT="0" distB="0" distL="0" distR="0" wp14:anchorId="0072FCE9" wp14:editId="565D1D88">
                  <wp:extent cx="295316" cy="304843"/>
                  <wp:effectExtent l="0" t="0" r="0" b="0"/>
                  <wp:docPr id="1728807061" name="Picture 172880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81199" name=""/>
                          <pic:cNvPicPr/>
                        </pic:nvPicPr>
                        <pic:blipFill>
                          <a:blip r:embed="rId180"/>
                          <a:stretch>
                            <a:fillRect/>
                          </a:stretch>
                        </pic:blipFill>
                        <pic:spPr>
                          <a:xfrm>
                            <a:off x="0" y="0"/>
                            <a:ext cx="295316" cy="304843"/>
                          </a:xfrm>
                          <a:prstGeom prst="rect">
                            <a:avLst/>
                          </a:prstGeom>
                        </pic:spPr>
                      </pic:pic>
                    </a:graphicData>
                  </a:graphic>
                </wp:inline>
              </w:drawing>
            </w:r>
          </w:p>
          <w:p w:rsidRPr="008646A2" w:rsidR="009509FB" w:rsidRDefault="009509FB" w14:paraId="270CB7E0" w14:textId="77777777">
            <w:pPr>
              <w:pStyle w:val="a3"/>
              <w:numPr>
                <w:ilvl w:val="0"/>
                <w:numId w:val="27"/>
              </w:numPr>
              <w:bidi/>
              <w:rPr>
                <w:rFonts w:cs="Arial"/>
                <w:b w:val="0"/>
                <w:bCs w:val="0"/>
                <w:lang w:bidi="he-IL"/>
              </w:rPr>
            </w:pPr>
            <w:r w:rsidRPr="00BE3CB5">
              <w:rPr>
                <w:rFonts w:hint="cs" w:cs="Arial"/>
                <w:b w:val="0"/>
                <w:bCs w:val="0"/>
                <w:rtl/>
                <w:lang w:bidi="he-IL"/>
              </w:rPr>
              <w:lastRenderedPageBreak/>
              <w:t>שם קובץ, סוג וגודל</w:t>
            </w:r>
          </w:p>
          <w:p w:rsidRPr="00BE3CB5" w:rsidR="009509FB" w:rsidRDefault="009509FB" w14:paraId="2DF6D3C8" w14:textId="77777777">
            <w:pPr>
              <w:pStyle w:val="a3"/>
              <w:bidi/>
              <w:rPr>
                <w:rFonts w:cs="Arial"/>
                <w:b w:val="0"/>
                <w:bCs w:val="0"/>
                <w:lang w:bidi="he-IL"/>
              </w:rPr>
            </w:pPr>
            <w:r w:rsidRPr="00B95E73">
              <w:rPr>
                <w:rFonts w:cs="Arial"/>
                <w:noProof/>
                <w:rtl/>
                <w:lang w:bidi="he-IL"/>
              </w:rPr>
              <w:drawing>
                <wp:inline distT="0" distB="0" distL="0" distR="0" wp14:anchorId="4D42CEA9" wp14:editId="16FF100D">
                  <wp:extent cx="774196" cy="208263"/>
                  <wp:effectExtent l="0" t="0" r="6985" b="1905"/>
                  <wp:docPr id="1785546440" name="Picture 178554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4692" name=""/>
                          <pic:cNvPicPr/>
                        </pic:nvPicPr>
                        <pic:blipFill>
                          <a:blip r:embed="rId181"/>
                          <a:stretch>
                            <a:fillRect/>
                          </a:stretch>
                        </pic:blipFill>
                        <pic:spPr>
                          <a:xfrm>
                            <a:off x="0" y="0"/>
                            <a:ext cx="805698" cy="216737"/>
                          </a:xfrm>
                          <a:prstGeom prst="rect">
                            <a:avLst/>
                          </a:prstGeom>
                        </pic:spPr>
                      </pic:pic>
                    </a:graphicData>
                  </a:graphic>
                </wp:inline>
              </w:drawing>
            </w:r>
          </w:p>
          <w:p w:rsidRPr="00B95E73" w:rsidR="009509FB" w:rsidRDefault="009509FB" w14:paraId="71277D77" w14:textId="77777777">
            <w:pPr>
              <w:pStyle w:val="a3"/>
              <w:numPr>
                <w:ilvl w:val="0"/>
                <w:numId w:val="27"/>
              </w:numPr>
              <w:bidi/>
              <w:rPr>
                <w:rFonts w:cs="Arial"/>
                <w:b w:val="0"/>
                <w:bCs w:val="0"/>
                <w:lang w:bidi="he-IL"/>
              </w:rPr>
            </w:pPr>
            <w:r w:rsidRPr="00BE3CB5">
              <w:rPr>
                <w:rFonts w:hint="cs" w:cs="Arial"/>
                <w:b w:val="0"/>
                <w:bCs w:val="0"/>
                <w:rtl/>
                <w:lang w:bidi="he-IL"/>
              </w:rPr>
              <w:t xml:space="preserve">טקסט </w:t>
            </w:r>
            <w:r>
              <w:rPr>
                <w:rFonts w:hint="cs" w:cs="Arial"/>
                <w:b w:val="0"/>
                <w:bCs w:val="0"/>
                <w:rtl/>
                <w:lang w:bidi="he-IL"/>
              </w:rPr>
              <w:t>התראה</w:t>
            </w:r>
          </w:p>
          <w:p w:rsidRPr="00BE3CB5" w:rsidR="009509FB" w:rsidRDefault="009509FB" w14:paraId="130527F5" w14:textId="77777777">
            <w:pPr>
              <w:pStyle w:val="a3"/>
              <w:bidi/>
              <w:rPr>
                <w:rFonts w:cs="Arial"/>
                <w:b w:val="0"/>
                <w:bCs w:val="0"/>
                <w:lang w:bidi="he-IL"/>
              </w:rPr>
            </w:pPr>
            <w:r w:rsidRPr="00B95E73">
              <w:rPr>
                <w:rFonts w:cs="Arial"/>
                <w:noProof/>
                <w:rtl/>
                <w:lang w:bidi="he-IL"/>
              </w:rPr>
              <w:drawing>
                <wp:inline distT="0" distB="0" distL="0" distR="0" wp14:anchorId="5217705A" wp14:editId="683E1E49">
                  <wp:extent cx="1271898" cy="162370"/>
                  <wp:effectExtent l="0" t="0" r="5080" b="9525"/>
                  <wp:docPr id="498015632" name="Picture 49801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14746" name=""/>
                          <pic:cNvPicPr/>
                        </pic:nvPicPr>
                        <pic:blipFill>
                          <a:blip r:embed="rId182"/>
                          <a:stretch>
                            <a:fillRect/>
                          </a:stretch>
                        </pic:blipFill>
                        <pic:spPr>
                          <a:xfrm>
                            <a:off x="0" y="0"/>
                            <a:ext cx="1332750" cy="170138"/>
                          </a:xfrm>
                          <a:prstGeom prst="rect">
                            <a:avLst/>
                          </a:prstGeom>
                        </pic:spPr>
                      </pic:pic>
                    </a:graphicData>
                  </a:graphic>
                </wp:inline>
              </w:drawing>
            </w:r>
          </w:p>
          <w:p w:rsidRPr="00B95E73" w:rsidR="009509FB" w:rsidRDefault="009509FB" w14:paraId="47DAA0DE" w14:textId="77777777">
            <w:pPr>
              <w:pStyle w:val="a3"/>
              <w:numPr>
                <w:ilvl w:val="0"/>
                <w:numId w:val="27"/>
              </w:numPr>
              <w:bidi/>
              <w:rPr>
                <w:rFonts w:cs="Arial"/>
                <w:b w:val="0"/>
                <w:bCs w:val="0"/>
                <w:lang w:bidi="he-IL"/>
              </w:rPr>
            </w:pPr>
            <w:r w:rsidRPr="00BE3CB5">
              <w:rPr>
                <w:rFonts w:hint="cs" w:cs="Arial"/>
                <w:b w:val="0"/>
                <w:bCs w:val="0"/>
                <w:rtl/>
                <w:lang w:bidi="he-IL"/>
              </w:rPr>
              <w:t>כפתור מחיקה</w:t>
            </w:r>
          </w:p>
          <w:p w:rsidRPr="00BE3CB5" w:rsidR="009509FB" w:rsidRDefault="009509FB" w14:paraId="295A4DB3" w14:textId="77777777">
            <w:pPr>
              <w:pStyle w:val="a3"/>
              <w:bidi/>
              <w:rPr>
                <w:rFonts w:cs="Arial"/>
                <w:b w:val="0"/>
                <w:bCs w:val="0"/>
                <w:lang w:bidi="he-IL"/>
              </w:rPr>
            </w:pPr>
            <w:r w:rsidRPr="0032486A">
              <w:rPr>
                <w:rFonts w:cs="Arial"/>
                <w:noProof/>
                <w:rtl/>
                <w:lang w:bidi="he-IL"/>
              </w:rPr>
              <w:drawing>
                <wp:inline distT="0" distB="0" distL="0" distR="0" wp14:anchorId="321CBE72" wp14:editId="13C2F2C9">
                  <wp:extent cx="323895" cy="257211"/>
                  <wp:effectExtent l="0" t="0" r="0" b="9525"/>
                  <wp:docPr id="2069628878" name="Picture 206962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5716" name=""/>
                          <pic:cNvPicPr/>
                        </pic:nvPicPr>
                        <pic:blipFill>
                          <a:blip r:embed="rId183"/>
                          <a:stretch>
                            <a:fillRect/>
                          </a:stretch>
                        </pic:blipFill>
                        <pic:spPr>
                          <a:xfrm>
                            <a:off x="0" y="0"/>
                            <a:ext cx="323895" cy="257211"/>
                          </a:xfrm>
                          <a:prstGeom prst="rect">
                            <a:avLst/>
                          </a:prstGeom>
                        </pic:spPr>
                      </pic:pic>
                    </a:graphicData>
                  </a:graphic>
                </wp:inline>
              </w:drawing>
            </w:r>
          </w:p>
          <w:p w:rsidRPr="0032486A" w:rsidR="009509FB" w:rsidRDefault="009509FB" w14:paraId="086398D5" w14:textId="77777777">
            <w:pPr>
              <w:pStyle w:val="a3"/>
              <w:numPr>
                <w:ilvl w:val="0"/>
                <w:numId w:val="27"/>
              </w:numPr>
              <w:bidi/>
              <w:rPr>
                <w:rFonts w:cs="Arial"/>
                <w:lang w:bidi="he-IL"/>
              </w:rPr>
            </w:pPr>
            <w:r w:rsidRPr="00BE3CB5">
              <w:rPr>
                <w:rFonts w:hint="cs" w:cs="Arial"/>
                <w:b w:val="0"/>
                <w:bCs w:val="0"/>
                <w:rtl/>
                <w:lang w:bidi="he-IL"/>
              </w:rPr>
              <w:t>כפתור סגירה</w:t>
            </w:r>
          </w:p>
          <w:p w:rsidR="009509FB" w:rsidRDefault="009509FB" w14:paraId="6FEADDD2" w14:textId="77777777">
            <w:pPr>
              <w:pStyle w:val="a3"/>
              <w:bidi/>
              <w:rPr>
                <w:rFonts w:cs="Arial"/>
                <w:b w:val="0"/>
                <w:bCs w:val="0"/>
                <w:rtl/>
                <w:lang w:bidi="he-IL"/>
              </w:rPr>
            </w:pPr>
            <w:r w:rsidRPr="0032486A">
              <w:rPr>
                <w:rFonts w:cs="Arial"/>
                <w:noProof/>
                <w:rtl/>
                <w:lang w:bidi="he-IL"/>
              </w:rPr>
              <w:drawing>
                <wp:inline distT="0" distB="0" distL="0" distR="0" wp14:anchorId="38E8B48E" wp14:editId="52637384">
                  <wp:extent cx="352474" cy="285790"/>
                  <wp:effectExtent l="0" t="0" r="9525" b="0"/>
                  <wp:docPr id="1671795397" name="Picture 167179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74871" name=""/>
                          <pic:cNvPicPr/>
                        </pic:nvPicPr>
                        <pic:blipFill>
                          <a:blip r:embed="rId184"/>
                          <a:stretch>
                            <a:fillRect/>
                          </a:stretch>
                        </pic:blipFill>
                        <pic:spPr>
                          <a:xfrm>
                            <a:off x="0" y="0"/>
                            <a:ext cx="352474" cy="285790"/>
                          </a:xfrm>
                          <a:prstGeom prst="rect">
                            <a:avLst/>
                          </a:prstGeom>
                        </pic:spPr>
                      </pic:pic>
                    </a:graphicData>
                  </a:graphic>
                </wp:inline>
              </w:drawing>
            </w:r>
          </w:p>
          <w:p w:rsidRPr="0032486A" w:rsidR="009509FB" w:rsidRDefault="009509FB" w14:paraId="204CB535" w14:textId="77777777">
            <w:pPr>
              <w:bidi/>
              <w:rPr>
                <w:rFonts w:cs="Arial"/>
                <w:rtl/>
                <w:lang w:bidi="he-IL"/>
              </w:rPr>
            </w:pPr>
          </w:p>
        </w:tc>
        <w:tc>
          <w:tcPr>
            <w:tcW w:w="1013" w:type="dxa"/>
          </w:tcPr>
          <w:p w:rsidR="009509FB" w:rsidRDefault="009509FB" w14:paraId="39D065BB" w14:textId="77777777">
            <w:pPr>
              <w:bidi/>
              <w:cnfStyle w:val="000000000000" w:firstRow="0" w:lastRow="0" w:firstColumn="0" w:lastColumn="0" w:oddVBand="0" w:evenVBand="0" w:oddHBand="0" w:evenHBand="0" w:firstRowFirstColumn="0" w:firstRowLastColumn="0" w:lastRowFirstColumn="0" w:lastRowLastColumn="0"/>
              <w:rPr>
                <w:rtl/>
                <w:lang w:bidi="he-IL"/>
              </w:rPr>
            </w:pPr>
            <w:proofErr w:type="spellStart"/>
            <w:r>
              <w:rPr>
                <w:rFonts w:hint="cs"/>
                <w:rtl/>
                <w:lang w:bidi="he-IL"/>
              </w:rPr>
              <w:lastRenderedPageBreak/>
              <w:t>איקון</w:t>
            </w:r>
            <w:proofErr w:type="spellEnd"/>
            <w:r>
              <w:rPr>
                <w:rFonts w:hint="cs"/>
                <w:rtl/>
                <w:lang w:bidi="he-IL"/>
              </w:rPr>
              <w:t xml:space="preserve"> + טקסט + כפתור</w:t>
            </w:r>
          </w:p>
        </w:tc>
        <w:tc>
          <w:tcPr>
            <w:tcW w:w="2397" w:type="dxa"/>
          </w:tcPr>
          <w:p w:rsidRPr="002E6C15" w:rsidR="009509FB" w:rsidRDefault="009509FB" w14:paraId="0ADB889C" w14:textId="77777777">
            <w:pPr>
              <w:bidi/>
              <w:cnfStyle w:val="000000000000" w:firstRow="0" w:lastRow="0" w:firstColumn="0" w:lastColumn="0" w:oddVBand="0" w:evenVBand="0" w:oddHBand="0" w:evenHBand="0" w:firstRowFirstColumn="0" w:firstRowLastColumn="0" w:lastRowFirstColumn="0" w:lastRowLastColumn="0"/>
              <w:rPr>
                <w:highlight w:val="yellow"/>
                <w:rtl/>
                <w:lang w:bidi="he-IL"/>
              </w:rPr>
            </w:pPr>
            <w:r>
              <w:rPr>
                <w:rFonts w:hint="cs"/>
                <w:highlight w:val="yellow"/>
                <w:rtl/>
                <w:lang w:bidi="he-IL"/>
              </w:rPr>
              <w:t>טבלה</w:t>
            </w:r>
          </w:p>
        </w:tc>
        <w:tc>
          <w:tcPr>
            <w:tcW w:w="3642" w:type="dxa"/>
          </w:tcPr>
          <w:p w:rsidR="009509FB" w:rsidRDefault="009509FB" w14:paraId="23147BB3" w14:textId="45C48C64">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מופיע: </w:t>
            </w:r>
            <w:r>
              <w:rPr>
                <w:rFonts w:hint="cs"/>
                <w:rtl/>
                <w:lang w:bidi="he-IL"/>
              </w:rPr>
              <w:t xml:space="preserve">בכל סוג </w:t>
            </w:r>
            <w:r w:rsidR="00574CD6">
              <w:rPr>
                <w:rFonts w:hint="cs"/>
                <w:rtl/>
                <w:lang w:bidi="he-IL"/>
              </w:rPr>
              <w:t>צרופה</w:t>
            </w:r>
          </w:p>
          <w:p w:rsidR="009509FB" w:rsidRDefault="009509FB" w14:paraId="63DA5040"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30617B">
              <w:rPr>
                <w:rFonts w:hint="cs"/>
                <w:b/>
                <w:bCs/>
                <w:rtl/>
                <w:lang w:bidi="he-IL"/>
              </w:rPr>
              <w:t>מצבים בהם מופיע</w:t>
            </w:r>
            <w:r>
              <w:rPr>
                <w:rFonts w:hint="cs"/>
                <w:b/>
                <w:bCs/>
                <w:rtl/>
                <w:lang w:bidi="he-IL"/>
              </w:rPr>
              <w:t xml:space="preserve">: </w:t>
            </w:r>
          </w:p>
          <w:p w:rsidRPr="00247D74" w:rsidR="009509FB" w:rsidRDefault="009509FB" w14:paraId="4945995E" w14:textId="77777777">
            <w:pPr>
              <w:pStyle w:val="a3"/>
              <w:numPr>
                <w:ilvl w:val="0"/>
                <w:numId w:val="26"/>
              </w:numPr>
              <w:bidi/>
              <w:cnfStyle w:val="000000000000" w:firstRow="0" w:lastRow="0" w:firstColumn="0" w:lastColumn="0" w:oddVBand="0" w:evenVBand="0" w:oddHBand="0" w:evenHBand="0" w:firstRowFirstColumn="0" w:firstRowLastColumn="0" w:lastRowFirstColumn="0" w:lastRowLastColumn="0"/>
              <w:rPr>
                <w:b/>
                <w:bCs/>
                <w:lang w:bidi="he-IL"/>
              </w:rPr>
            </w:pPr>
            <w:r>
              <w:rPr>
                <w:rFonts w:hint="cs"/>
                <w:rtl/>
                <w:lang w:bidi="he-IL"/>
              </w:rPr>
              <w:t xml:space="preserve">אייקון סוג קובץ </w:t>
            </w:r>
            <w:r>
              <w:rPr>
                <w:rtl/>
                <w:lang w:bidi="he-IL"/>
              </w:rPr>
              <w:t>–</w:t>
            </w:r>
            <w:r>
              <w:rPr>
                <w:rFonts w:hint="cs"/>
                <w:rtl/>
                <w:lang w:bidi="he-IL"/>
              </w:rPr>
              <w:t xml:space="preserve"> </w:t>
            </w:r>
            <w:r w:rsidRPr="00072839">
              <w:rPr>
                <w:rFonts w:hint="cs"/>
                <w:rtl/>
                <w:lang w:bidi="he-IL"/>
              </w:rPr>
              <w:t>בתנאי שהעלאה בוצעה בהצלחה</w:t>
            </w:r>
          </w:p>
          <w:p w:rsidR="009509FB" w:rsidRDefault="009509FB" w14:paraId="0E197721" w14:textId="77777777">
            <w:pPr>
              <w:pStyle w:val="a3"/>
              <w:numPr>
                <w:ilvl w:val="0"/>
                <w:numId w:val="2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אייקון התראה </w:t>
            </w:r>
            <w:r>
              <w:rPr>
                <w:rtl/>
                <w:lang w:bidi="he-IL"/>
              </w:rPr>
              <w:t>–</w:t>
            </w:r>
            <w:r>
              <w:rPr>
                <w:rFonts w:hint="cs"/>
                <w:rtl/>
                <w:lang w:bidi="he-IL"/>
              </w:rPr>
              <w:t xml:space="preserve"> בתנאי שגודל הקוץ חורג מהמקסימום המותר המוגדר במערכת (</w:t>
            </w:r>
            <w:r w:rsidRPr="00C13A89">
              <w:rPr>
                <w:rFonts w:hint="cs"/>
                <w:highlight w:val="yellow"/>
                <w:rtl/>
                <w:lang w:bidi="he-IL"/>
              </w:rPr>
              <w:t xml:space="preserve">שדה </w:t>
            </w:r>
            <w:r w:rsidRPr="00C13A89">
              <w:rPr>
                <w:rFonts w:hint="cs"/>
                <w:highlight w:val="yellow"/>
                <w:lang w:bidi="he-IL"/>
              </w:rPr>
              <w:t>XX</w:t>
            </w:r>
            <w:r w:rsidRPr="00C13A89">
              <w:rPr>
                <w:rFonts w:hint="cs"/>
                <w:highlight w:val="yellow"/>
                <w:rtl/>
                <w:lang w:bidi="he-IL"/>
              </w:rPr>
              <w:t xml:space="preserve"> בטבלה </w:t>
            </w:r>
            <w:r w:rsidRPr="00C13A89">
              <w:rPr>
                <w:rFonts w:hint="cs"/>
                <w:highlight w:val="yellow"/>
                <w:lang w:bidi="he-IL"/>
              </w:rPr>
              <w:t>YY</w:t>
            </w:r>
            <w:r>
              <w:rPr>
                <w:rFonts w:hint="cs"/>
                <w:rtl/>
                <w:lang w:bidi="he-IL"/>
              </w:rPr>
              <w:t xml:space="preserve">) </w:t>
            </w:r>
          </w:p>
          <w:p w:rsidR="009509FB" w:rsidRDefault="009509FB" w14:paraId="01FBE783" w14:textId="77777777">
            <w:pPr>
              <w:pStyle w:val="a3"/>
              <w:numPr>
                <w:ilvl w:val="0"/>
                <w:numId w:val="2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שם הקובץ, סוג וגודל </w:t>
            </w:r>
            <w:r>
              <w:rPr>
                <w:rtl/>
                <w:lang w:bidi="he-IL"/>
              </w:rPr>
              <w:t>–</w:t>
            </w:r>
            <w:r>
              <w:rPr>
                <w:rFonts w:hint="cs"/>
                <w:rtl/>
                <w:lang w:bidi="he-IL"/>
              </w:rPr>
              <w:t xml:space="preserve"> תמיד</w:t>
            </w:r>
          </w:p>
          <w:p w:rsidR="009509FB" w:rsidRDefault="009509FB" w14:paraId="37ED3ABF" w14:textId="77777777">
            <w:pPr>
              <w:pStyle w:val="a3"/>
              <w:numPr>
                <w:ilvl w:val="0"/>
                <w:numId w:val="2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טקסט התראה </w:t>
            </w:r>
            <w:r>
              <w:rPr>
                <w:rtl/>
                <w:lang w:bidi="he-IL"/>
              </w:rPr>
              <w:t>–</w:t>
            </w:r>
            <w:r>
              <w:rPr>
                <w:rFonts w:hint="cs"/>
                <w:rtl/>
                <w:lang w:bidi="he-IL"/>
              </w:rPr>
              <w:t xml:space="preserve"> זהה לאייקון התראה</w:t>
            </w:r>
          </w:p>
          <w:p w:rsidR="009509FB" w:rsidRDefault="009509FB" w14:paraId="22F38709" w14:textId="77777777">
            <w:pPr>
              <w:pStyle w:val="a3"/>
              <w:numPr>
                <w:ilvl w:val="0"/>
                <w:numId w:val="2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כפתור מחיקה </w:t>
            </w:r>
            <w:r>
              <w:rPr>
                <w:rtl/>
                <w:lang w:bidi="he-IL"/>
              </w:rPr>
              <w:t>–</w:t>
            </w:r>
            <w:r>
              <w:rPr>
                <w:rFonts w:hint="cs"/>
                <w:rtl/>
                <w:lang w:bidi="he-IL"/>
              </w:rPr>
              <w:t xml:space="preserve"> </w:t>
            </w:r>
            <w:r w:rsidRPr="00072839">
              <w:rPr>
                <w:rFonts w:hint="cs"/>
                <w:rtl/>
                <w:lang w:bidi="he-IL"/>
              </w:rPr>
              <w:t>בתנאי</w:t>
            </w:r>
            <w:r>
              <w:rPr>
                <w:rFonts w:hint="cs"/>
                <w:rtl/>
                <w:lang w:bidi="he-IL"/>
              </w:rPr>
              <w:t xml:space="preserve"> </w:t>
            </w:r>
            <w:r w:rsidRPr="00072839">
              <w:rPr>
                <w:rFonts w:hint="cs"/>
                <w:rtl/>
                <w:lang w:bidi="he-IL"/>
              </w:rPr>
              <w:t>שהעלאה בוצעה בהצלחה</w:t>
            </w:r>
          </w:p>
          <w:p w:rsidRPr="00AB52B6" w:rsidR="009509FB" w:rsidRDefault="009509FB" w14:paraId="73901FFC" w14:textId="77777777">
            <w:pPr>
              <w:pStyle w:val="a3"/>
              <w:numPr>
                <w:ilvl w:val="0"/>
                <w:numId w:val="26"/>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lastRenderedPageBreak/>
              <w:t xml:space="preserve">כפתור סגירה </w:t>
            </w:r>
            <w:r>
              <w:rPr>
                <w:rtl/>
                <w:lang w:bidi="he-IL"/>
              </w:rPr>
              <w:t>–</w:t>
            </w:r>
            <w:r>
              <w:rPr>
                <w:rFonts w:hint="cs"/>
                <w:rtl/>
                <w:lang w:bidi="he-IL"/>
              </w:rPr>
              <w:t xml:space="preserve"> זהה לאייקון התראה</w:t>
            </w:r>
          </w:p>
          <w:p w:rsidR="009509FB" w:rsidRDefault="009509FB" w14:paraId="7B27FDD4" w14:textId="77777777">
            <w:pPr>
              <w:bidi/>
              <w:cnfStyle w:val="000000000000" w:firstRow="0" w:lastRow="0" w:firstColumn="0" w:lastColumn="0" w:oddVBand="0" w:evenVBand="0" w:oddHBand="0" w:evenHBand="0" w:firstRowFirstColumn="0" w:firstRowLastColumn="0" w:lastRowFirstColumn="0" w:lastRowLastColumn="0"/>
              <w:rPr>
                <w:b/>
                <w:bCs/>
                <w:rtl/>
                <w:lang w:bidi="he-IL"/>
              </w:rPr>
            </w:pPr>
            <w:r>
              <w:rPr>
                <w:rFonts w:hint="cs"/>
                <w:b/>
                <w:bCs/>
                <w:rtl/>
                <w:lang w:bidi="he-IL"/>
              </w:rPr>
              <w:t>פעיל:</w:t>
            </w:r>
          </w:p>
          <w:p w:rsidR="009509FB" w:rsidRDefault="009509FB" w14:paraId="4841B4D0" w14:textId="77777777">
            <w:pPr>
              <w:pStyle w:val="a3"/>
              <w:numPr>
                <w:ilvl w:val="0"/>
                <w:numId w:val="2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כפתור מחיקה </w:t>
            </w:r>
            <w:r>
              <w:rPr>
                <w:rtl/>
                <w:lang w:bidi="he-IL"/>
              </w:rPr>
              <w:t>–</w:t>
            </w:r>
            <w:r>
              <w:rPr>
                <w:rFonts w:hint="cs"/>
                <w:rtl/>
                <w:lang w:bidi="he-IL"/>
              </w:rPr>
              <w:t xml:space="preserve"> </w:t>
            </w:r>
            <w:r w:rsidRPr="00072839">
              <w:rPr>
                <w:rFonts w:hint="cs"/>
                <w:rtl/>
                <w:lang w:bidi="he-IL"/>
              </w:rPr>
              <w:t>בתנאי</w:t>
            </w:r>
            <w:r>
              <w:rPr>
                <w:rFonts w:hint="cs"/>
                <w:rtl/>
                <w:lang w:bidi="he-IL"/>
              </w:rPr>
              <w:t xml:space="preserve"> </w:t>
            </w:r>
            <w:r w:rsidRPr="00072839">
              <w:rPr>
                <w:rFonts w:hint="cs"/>
                <w:rtl/>
                <w:lang w:bidi="he-IL"/>
              </w:rPr>
              <w:t>שהעלאה בוצעה בהצלחה</w:t>
            </w:r>
          </w:p>
          <w:p w:rsidRPr="00AB52B6" w:rsidR="009509FB" w:rsidRDefault="009509FB" w14:paraId="1BC260B6" w14:textId="77777777">
            <w:pPr>
              <w:pStyle w:val="a3"/>
              <w:numPr>
                <w:ilvl w:val="0"/>
                <w:numId w:val="26"/>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כפתור סגירה </w:t>
            </w:r>
            <w:r>
              <w:rPr>
                <w:rtl/>
                <w:lang w:bidi="he-IL"/>
              </w:rPr>
              <w:t>–</w:t>
            </w:r>
            <w:r>
              <w:rPr>
                <w:rFonts w:hint="cs"/>
                <w:rtl/>
                <w:lang w:bidi="he-IL"/>
              </w:rPr>
              <w:t xml:space="preserve"> כאשר </w:t>
            </w:r>
            <w:r w:rsidRPr="00072839">
              <w:rPr>
                <w:rFonts w:hint="cs"/>
                <w:rtl/>
                <w:lang w:bidi="he-IL"/>
              </w:rPr>
              <w:t xml:space="preserve">העלאה </w:t>
            </w:r>
            <w:r>
              <w:rPr>
                <w:rFonts w:hint="cs"/>
                <w:rtl/>
                <w:lang w:bidi="he-IL"/>
              </w:rPr>
              <w:t xml:space="preserve">לא </w:t>
            </w:r>
            <w:r w:rsidRPr="00072839">
              <w:rPr>
                <w:rFonts w:hint="cs"/>
                <w:rtl/>
                <w:lang w:bidi="he-IL"/>
              </w:rPr>
              <w:t>בוצעה בהצלחה</w:t>
            </w:r>
          </w:p>
          <w:p w:rsidR="009509FB" w:rsidRDefault="009509FB" w14:paraId="0B04F518" w14:textId="77777777">
            <w:pPr>
              <w:bidi/>
              <w:cnfStyle w:val="000000000000" w:firstRow="0" w:lastRow="0" w:firstColumn="0" w:lastColumn="0" w:oddVBand="0" w:evenVBand="0" w:oddHBand="0" w:evenHBand="0" w:firstRowFirstColumn="0" w:firstRowLastColumn="0" w:lastRowFirstColumn="0" w:lastRowLastColumn="0"/>
              <w:rPr>
                <w:b/>
                <w:bCs/>
                <w:rtl/>
                <w:lang w:bidi="he-IL"/>
              </w:rPr>
            </w:pPr>
          </w:p>
          <w:p w:rsidR="009509FB" w:rsidRDefault="009509FB" w14:paraId="583B5E6D"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5F55FB">
              <w:rPr>
                <w:rFonts w:hint="cs"/>
                <w:b/>
                <w:bCs/>
                <w:rtl/>
                <w:lang w:bidi="he-IL"/>
              </w:rPr>
              <w:t>פעולות</w:t>
            </w:r>
            <w:r>
              <w:rPr>
                <w:rFonts w:hint="cs"/>
                <w:rtl/>
                <w:lang w:bidi="he-IL"/>
              </w:rPr>
              <w:t>:</w:t>
            </w:r>
          </w:p>
          <w:p w:rsidR="009509FB" w:rsidRDefault="009509FB" w14:paraId="78A26B16" w14:textId="77777777">
            <w:pPr>
              <w:pStyle w:val="a3"/>
              <w:numPr>
                <w:ilvl w:val="0"/>
                <w:numId w:val="28"/>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הצגת כל הרכיבים הרלוונטיים לאחר השלמת פעולה של טעינת קובץ</w:t>
            </w:r>
          </w:p>
          <w:p w:rsidR="009509FB" w:rsidRDefault="009509FB" w14:paraId="09F335FD" w14:textId="77777777">
            <w:pPr>
              <w:pStyle w:val="a3"/>
              <w:numPr>
                <w:ilvl w:val="0"/>
                <w:numId w:val="28"/>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לחיצה על כפתור מחיקה </w:t>
            </w:r>
            <w:r>
              <w:rPr>
                <w:rtl/>
                <w:lang w:bidi="he-IL"/>
              </w:rPr>
              <w:t>–</w:t>
            </w:r>
            <w:r>
              <w:rPr>
                <w:rFonts w:hint="cs"/>
                <w:rtl/>
                <w:lang w:bidi="he-IL"/>
              </w:rPr>
              <w:t xml:space="preserve"> הסרת קובץ מהמסך</w:t>
            </w:r>
          </w:p>
          <w:p w:rsidR="009509FB" w:rsidRDefault="009509FB" w14:paraId="526ADC49" w14:textId="77777777">
            <w:pPr>
              <w:pStyle w:val="a3"/>
              <w:numPr>
                <w:ilvl w:val="0"/>
                <w:numId w:val="28"/>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לחיצה על כפתור סגירה </w:t>
            </w:r>
            <w:r>
              <w:rPr>
                <w:rtl/>
                <w:lang w:bidi="he-IL"/>
              </w:rPr>
              <w:t>–</w:t>
            </w:r>
            <w:r>
              <w:rPr>
                <w:rFonts w:hint="cs"/>
                <w:rtl/>
                <w:lang w:bidi="he-IL"/>
              </w:rPr>
              <w:t xml:space="preserve"> הסרת קובץ מהמסך</w:t>
            </w:r>
          </w:p>
          <w:p w:rsidRPr="00384C11" w:rsidR="009509FB" w:rsidRDefault="009509FB" w14:paraId="6891D141"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r>
      <w:tr w:rsidRPr="007026C8" w:rsidR="009509FB" w14:paraId="04B7394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4"/>
            <w:shd w:val="clear" w:color="auto" w:fill="FFE599" w:themeFill="accent4" w:themeFillTint="66"/>
          </w:tcPr>
          <w:p w:rsidRPr="002C05B8" w:rsidR="009509FB" w:rsidRDefault="009509FB" w14:paraId="034125DC" w14:textId="713F5161">
            <w:pPr>
              <w:bidi/>
              <w:rPr>
                <w:rtl/>
                <w:lang w:bidi="he-IL"/>
              </w:rPr>
            </w:pPr>
            <w:r w:rsidRPr="002C05B8">
              <w:rPr>
                <w:rFonts w:hint="cs"/>
                <w:rtl/>
                <w:lang w:bidi="he-IL"/>
              </w:rPr>
              <w:lastRenderedPageBreak/>
              <w:t xml:space="preserve">אזור </w:t>
            </w:r>
            <w:r w:rsidRPr="002C05B8" w:rsidR="00900C4A">
              <w:rPr>
                <w:rFonts w:hint="cs"/>
                <w:rtl/>
                <w:lang w:bidi="he-IL"/>
              </w:rPr>
              <w:t>צרופות</w:t>
            </w:r>
            <w:r w:rsidRPr="002C05B8">
              <w:rPr>
                <w:rFonts w:hint="cs"/>
                <w:rtl/>
                <w:lang w:bidi="he-IL"/>
              </w:rPr>
              <w:t xml:space="preserve"> רשות, עבור</w:t>
            </w:r>
            <w:r w:rsidRPr="002C05B8" w:rsidR="008B100B">
              <w:rPr>
                <w:rFonts w:hint="cs"/>
                <w:rtl/>
                <w:lang w:bidi="he-IL"/>
              </w:rPr>
              <w:t>ן</w:t>
            </w:r>
            <w:r w:rsidRPr="002C05B8">
              <w:rPr>
                <w:rFonts w:hint="cs"/>
                <w:rtl/>
                <w:lang w:bidi="he-IL"/>
              </w:rPr>
              <w:t xml:space="preserve"> אין הגדרות בנתוני המכרז</w:t>
            </w:r>
          </w:p>
          <w:p w:rsidRPr="007026C8" w:rsidR="009509FB" w:rsidRDefault="009509FB" w14:paraId="75562430" w14:textId="545ABCE6">
            <w:pPr>
              <w:bidi/>
              <w:rPr>
                <w:rFonts w:cs="Arial"/>
                <w:b w:val="0"/>
                <w:bCs w:val="0"/>
                <w:rtl/>
                <w:lang w:bidi="he-IL"/>
              </w:rPr>
            </w:pPr>
            <w:r w:rsidRPr="007026C8">
              <w:rPr>
                <w:rFonts w:hint="cs" w:cs="Arial"/>
                <w:b w:val="0"/>
                <w:bCs w:val="0"/>
                <w:rtl/>
                <w:lang w:bidi="he-IL"/>
              </w:rPr>
              <w:t xml:space="preserve">יש להציג </w:t>
            </w:r>
            <w:r>
              <w:rPr>
                <w:rFonts w:hint="cs" w:cs="Arial"/>
                <w:b w:val="0"/>
                <w:bCs w:val="0"/>
                <w:rtl/>
                <w:lang w:bidi="he-IL"/>
              </w:rPr>
              <w:t xml:space="preserve">את שם </w:t>
            </w:r>
            <w:r w:rsidR="008B100B">
              <w:rPr>
                <w:rFonts w:hint="cs" w:cs="Arial"/>
                <w:b w:val="0"/>
                <w:bCs w:val="0"/>
                <w:rtl/>
                <w:lang w:bidi="he-IL"/>
              </w:rPr>
              <w:t>הקבוצה</w:t>
            </w:r>
            <w:r>
              <w:rPr>
                <w:rFonts w:hint="cs" w:cs="Arial"/>
                <w:b w:val="0"/>
                <w:bCs w:val="0"/>
                <w:rtl/>
                <w:lang w:bidi="he-IL"/>
              </w:rPr>
              <w:t xml:space="preserve"> "מסמכי רשות" ולאפשר העלאת קבצי צרופות ללא הגבלת כמות וללא דרישה של כמות מינימלית</w:t>
            </w:r>
          </w:p>
        </w:tc>
      </w:tr>
      <w:tr w:rsidR="009509FB" w14:paraId="0580A7F4" w14:textId="77777777">
        <w:tc>
          <w:tcPr>
            <w:cnfStyle w:val="001000000000" w:firstRow="0" w:lastRow="0" w:firstColumn="1" w:lastColumn="0" w:oddVBand="0" w:evenVBand="0" w:oddHBand="0" w:evenHBand="0" w:firstRowFirstColumn="0" w:firstRowLastColumn="0" w:lastRowFirstColumn="0" w:lastRowLastColumn="0"/>
            <w:tcW w:w="3711" w:type="dxa"/>
          </w:tcPr>
          <w:p w:rsidRPr="00B77974" w:rsidR="009509FB" w:rsidRDefault="009509FB" w14:paraId="041D42AC" w14:textId="77777777">
            <w:pPr>
              <w:bidi/>
              <w:rPr>
                <w:rFonts w:cs="Arial"/>
                <w:b w:val="0"/>
                <w:bCs w:val="0"/>
                <w:rtl/>
                <w:lang w:bidi="he-IL"/>
              </w:rPr>
            </w:pPr>
            <w:r w:rsidRPr="00B77974">
              <w:rPr>
                <w:rFonts w:hint="cs" w:cs="Arial"/>
                <w:b w:val="0"/>
                <w:bCs w:val="0"/>
                <w:rtl/>
                <w:lang w:bidi="he-IL"/>
              </w:rPr>
              <w:t>מסמכי רשות</w:t>
            </w:r>
          </w:p>
          <w:p w:rsidR="009509FB" w:rsidRDefault="009509FB" w14:paraId="719366D8" w14:textId="77777777">
            <w:pPr>
              <w:bidi/>
              <w:rPr>
                <w:rFonts w:cs="Arial"/>
                <w:rtl/>
                <w:lang w:bidi="he-IL"/>
              </w:rPr>
            </w:pPr>
            <w:r w:rsidRPr="00F17FBE">
              <w:rPr>
                <w:rFonts w:cs="Arial"/>
                <w:noProof/>
                <w:rtl/>
                <w:lang w:bidi="he-IL"/>
              </w:rPr>
              <w:drawing>
                <wp:inline distT="0" distB="0" distL="0" distR="0" wp14:anchorId="4C53772E" wp14:editId="390FEC97">
                  <wp:extent cx="687966" cy="215363"/>
                  <wp:effectExtent l="0" t="0" r="0" b="0"/>
                  <wp:docPr id="1173875862" name="Picture 117387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78038" name=""/>
                          <pic:cNvPicPr/>
                        </pic:nvPicPr>
                        <pic:blipFill>
                          <a:blip r:embed="rId185"/>
                          <a:stretch>
                            <a:fillRect/>
                          </a:stretch>
                        </pic:blipFill>
                        <pic:spPr>
                          <a:xfrm>
                            <a:off x="0" y="0"/>
                            <a:ext cx="692482" cy="216777"/>
                          </a:xfrm>
                          <a:prstGeom prst="rect">
                            <a:avLst/>
                          </a:prstGeom>
                        </pic:spPr>
                      </pic:pic>
                    </a:graphicData>
                  </a:graphic>
                </wp:inline>
              </w:drawing>
            </w:r>
          </w:p>
          <w:p w:rsidR="009509FB" w:rsidRDefault="009509FB" w14:paraId="3EDD6CAC" w14:textId="77777777">
            <w:pPr>
              <w:bidi/>
              <w:rPr>
                <w:rFonts w:cs="Arial"/>
                <w:b w:val="0"/>
                <w:bCs w:val="0"/>
                <w:rtl/>
                <w:lang w:bidi="he-IL"/>
              </w:rPr>
            </w:pPr>
          </w:p>
        </w:tc>
        <w:tc>
          <w:tcPr>
            <w:tcW w:w="1013" w:type="dxa"/>
          </w:tcPr>
          <w:p w:rsidR="009509FB" w:rsidRDefault="009509FB" w14:paraId="4F9ED43B"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כותרת משנית</w:t>
            </w:r>
          </w:p>
        </w:tc>
        <w:tc>
          <w:tcPr>
            <w:tcW w:w="2397" w:type="dxa"/>
          </w:tcPr>
          <w:p w:rsidRPr="002E6C15" w:rsidR="009509FB" w:rsidRDefault="00E3532E" w14:paraId="1D7124DA" w14:textId="230B1C3D">
            <w:pPr>
              <w:bidi/>
              <w:cnfStyle w:val="000000000000" w:firstRow="0" w:lastRow="0" w:firstColumn="0" w:lastColumn="0" w:oddVBand="0" w:evenVBand="0" w:oddHBand="0" w:evenHBand="0" w:firstRowFirstColumn="0" w:firstRowLastColumn="0" w:lastRowFirstColumn="0" w:lastRowLastColumn="0"/>
              <w:rPr>
                <w:highlight w:val="yellow"/>
                <w:rtl/>
                <w:lang w:bidi="he-IL"/>
              </w:rPr>
            </w:pPr>
            <w:r>
              <w:rPr>
                <w:rFonts w:hint="cs"/>
                <w:rtl/>
                <w:lang w:bidi="he-IL"/>
              </w:rPr>
              <w:t>טקסט קבוע</w:t>
            </w:r>
          </w:p>
        </w:tc>
        <w:tc>
          <w:tcPr>
            <w:tcW w:w="3642" w:type="dxa"/>
          </w:tcPr>
          <w:p w:rsidR="00093008" w:rsidRDefault="00093008" w14:paraId="629DB602" w14:textId="2B4063E5">
            <w:pPr>
              <w:bidi/>
              <w:cnfStyle w:val="000000000000" w:firstRow="0" w:lastRow="0" w:firstColumn="0" w:lastColumn="0" w:oddVBand="0" w:evenVBand="0" w:oddHBand="0" w:evenHBand="0" w:firstRowFirstColumn="0" w:firstRowLastColumn="0" w:lastRowFirstColumn="0" w:lastRowLastColumn="0"/>
              <w:rPr>
                <w:b/>
                <w:bCs/>
                <w:rtl/>
                <w:lang w:bidi="he-IL"/>
              </w:rPr>
            </w:pPr>
            <w:r>
              <w:rPr>
                <w:rFonts w:hint="cs"/>
                <w:b/>
                <w:bCs/>
                <w:rtl/>
                <w:lang w:bidi="he-IL"/>
              </w:rPr>
              <w:t xml:space="preserve">מופיע: </w:t>
            </w:r>
            <w:r>
              <w:rPr>
                <w:rFonts w:hint="cs"/>
                <w:rtl/>
                <w:lang w:bidi="he-IL"/>
              </w:rPr>
              <w:t>בכל מעטפה</w:t>
            </w:r>
          </w:p>
          <w:p w:rsidR="009509FB" w:rsidP="00093008" w:rsidRDefault="009509FB" w14:paraId="189F8B53" w14:textId="2162B3F0">
            <w:pPr>
              <w:bidi/>
              <w:cnfStyle w:val="000000000000" w:firstRow="0" w:lastRow="0" w:firstColumn="0" w:lastColumn="0" w:oddVBand="0" w:evenVBand="0" w:oddHBand="0" w:evenHBand="0" w:firstRowFirstColumn="0" w:firstRowLastColumn="0" w:lastRowFirstColumn="0" w:lastRowLastColumn="0"/>
              <w:rPr>
                <w:rtl/>
                <w:lang w:bidi="he-IL"/>
              </w:rPr>
            </w:pPr>
            <w:r w:rsidRPr="0030617B">
              <w:rPr>
                <w:rFonts w:hint="cs"/>
                <w:b/>
                <w:bCs/>
                <w:rtl/>
                <w:lang w:bidi="he-IL"/>
              </w:rPr>
              <w:t>מצבים בהם מופיע</w:t>
            </w:r>
            <w:r>
              <w:rPr>
                <w:rFonts w:hint="cs"/>
                <w:b/>
                <w:bCs/>
                <w:rtl/>
                <w:lang w:bidi="he-IL"/>
              </w:rPr>
              <w:t xml:space="preserve">: </w:t>
            </w:r>
            <w:r>
              <w:rPr>
                <w:rFonts w:hint="cs"/>
                <w:rtl/>
                <w:lang w:bidi="he-IL"/>
              </w:rPr>
              <w:t>תמיד</w:t>
            </w:r>
          </w:p>
          <w:p w:rsidR="009509FB" w:rsidRDefault="009509FB" w14:paraId="3BB0B79C"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טקסט</w:t>
            </w:r>
          </w:p>
        </w:tc>
      </w:tr>
      <w:tr w:rsidR="009509FB" w14:paraId="7ACBC58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1" w:type="dxa"/>
          </w:tcPr>
          <w:p w:rsidRPr="008F58E6" w:rsidR="009509FB" w:rsidRDefault="009509FB" w14:paraId="33B7EBAC" w14:textId="77777777">
            <w:pPr>
              <w:bidi/>
              <w:rPr>
                <w:rFonts w:cs="Arial"/>
                <w:b w:val="0"/>
                <w:bCs w:val="0"/>
                <w:rtl/>
                <w:lang w:bidi="he-IL"/>
              </w:rPr>
            </w:pPr>
            <w:r w:rsidRPr="008F58E6">
              <w:rPr>
                <w:rFonts w:hint="cs" w:cs="Arial"/>
                <w:b w:val="0"/>
                <w:bCs w:val="0"/>
                <w:rtl/>
                <w:lang w:bidi="he-IL"/>
              </w:rPr>
              <w:t>ניתן לעלות מסמכים לבחירתך</w:t>
            </w:r>
          </w:p>
          <w:p w:rsidR="009509FB" w:rsidRDefault="009509FB" w14:paraId="31D8E985" w14:textId="77777777">
            <w:pPr>
              <w:bidi/>
              <w:rPr>
                <w:rFonts w:cs="Arial"/>
                <w:rtl/>
                <w:lang w:bidi="he-IL"/>
              </w:rPr>
            </w:pPr>
            <w:r w:rsidRPr="008F58E6">
              <w:rPr>
                <w:rFonts w:cs="Arial"/>
                <w:noProof/>
                <w:rtl/>
                <w:lang w:bidi="he-IL"/>
              </w:rPr>
              <w:drawing>
                <wp:inline distT="0" distB="0" distL="0" distR="0" wp14:anchorId="32F41E45" wp14:editId="5A3A067F">
                  <wp:extent cx="1104957" cy="177809"/>
                  <wp:effectExtent l="0" t="0" r="0" b="0"/>
                  <wp:docPr id="1802483264" name="Picture 180248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84496" name=""/>
                          <pic:cNvPicPr/>
                        </pic:nvPicPr>
                        <pic:blipFill>
                          <a:blip r:embed="rId186"/>
                          <a:stretch>
                            <a:fillRect/>
                          </a:stretch>
                        </pic:blipFill>
                        <pic:spPr>
                          <a:xfrm>
                            <a:off x="0" y="0"/>
                            <a:ext cx="1104957" cy="177809"/>
                          </a:xfrm>
                          <a:prstGeom prst="rect">
                            <a:avLst/>
                          </a:prstGeom>
                        </pic:spPr>
                      </pic:pic>
                    </a:graphicData>
                  </a:graphic>
                </wp:inline>
              </w:drawing>
            </w:r>
          </w:p>
          <w:p w:rsidR="009509FB" w:rsidRDefault="009509FB" w14:paraId="69836A75" w14:textId="77777777">
            <w:pPr>
              <w:bidi/>
              <w:rPr>
                <w:rFonts w:cs="Arial"/>
                <w:b w:val="0"/>
                <w:bCs w:val="0"/>
                <w:rtl/>
                <w:lang w:bidi="he-IL"/>
              </w:rPr>
            </w:pPr>
          </w:p>
        </w:tc>
        <w:tc>
          <w:tcPr>
            <w:tcW w:w="1013" w:type="dxa"/>
          </w:tcPr>
          <w:p w:rsidR="009509FB" w:rsidRDefault="009509FB" w14:paraId="7197EDDB"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w:t>
            </w:r>
          </w:p>
        </w:tc>
        <w:tc>
          <w:tcPr>
            <w:tcW w:w="2397" w:type="dxa"/>
          </w:tcPr>
          <w:p w:rsidRPr="002E6C15" w:rsidR="009509FB" w:rsidRDefault="00E3532E" w14:paraId="74425627" w14:textId="21ADE953">
            <w:pPr>
              <w:bidi/>
              <w:cnfStyle w:val="000000100000" w:firstRow="0" w:lastRow="0" w:firstColumn="0" w:lastColumn="0" w:oddVBand="0" w:evenVBand="0" w:oddHBand="1" w:evenHBand="0" w:firstRowFirstColumn="0" w:firstRowLastColumn="0" w:lastRowFirstColumn="0" w:lastRowLastColumn="0"/>
              <w:rPr>
                <w:highlight w:val="yellow"/>
                <w:rtl/>
                <w:lang w:bidi="he-IL"/>
              </w:rPr>
            </w:pPr>
            <w:r>
              <w:rPr>
                <w:rFonts w:hint="cs"/>
                <w:rtl/>
                <w:lang w:bidi="he-IL"/>
              </w:rPr>
              <w:t>טקסט קבוע</w:t>
            </w:r>
          </w:p>
        </w:tc>
        <w:tc>
          <w:tcPr>
            <w:tcW w:w="3642" w:type="dxa"/>
          </w:tcPr>
          <w:p w:rsidR="009509FB" w:rsidRDefault="009509FB" w14:paraId="2FF01B04"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30617B">
              <w:rPr>
                <w:rFonts w:hint="cs"/>
                <w:b/>
                <w:bCs/>
                <w:rtl/>
                <w:lang w:bidi="he-IL"/>
              </w:rPr>
              <w:t>מצבים בהם מופיע</w:t>
            </w:r>
            <w:r>
              <w:rPr>
                <w:rFonts w:hint="cs"/>
                <w:b/>
                <w:bCs/>
                <w:rtl/>
                <w:lang w:bidi="he-IL"/>
              </w:rPr>
              <w:t xml:space="preserve">: </w:t>
            </w:r>
            <w:r>
              <w:rPr>
                <w:rFonts w:hint="cs"/>
                <w:rtl/>
                <w:lang w:bidi="he-IL"/>
              </w:rPr>
              <w:t>תמיד</w:t>
            </w:r>
          </w:p>
          <w:p w:rsidR="009509FB" w:rsidRDefault="009509FB" w14:paraId="2949443E"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טקסט</w:t>
            </w:r>
          </w:p>
        </w:tc>
      </w:tr>
      <w:tr w:rsidRPr="0095651D" w:rsidR="009509FB" w14:paraId="7B230264" w14:textId="77777777">
        <w:tc>
          <w:tcPr>
            <w:cnfStyle w:val="001000000000" w:firstRow="0" w:lastRow="0" w:firstColumn="1" w:lastColumn="0" w:oddVBand="0" w:evenVBand="0" w:oddHBand="0" w:evenHBand="0" w:firstRowFirstColumn="0" w:firstRowLastColumn="0" w:lastRowFirstColumn="0" w:lastRowLastColumn="0"/>
            <w:tcW w:w="3711" w:type="dxa"/>
          </w:tcPr>
          <w:p w:rsidR="009509FB" w:rsidRDefault="009509FB" w14:paraId="7666B9EA" w14:textId="77777777">
            <w:pPr>
              <w:bidi/>
              <w:rPr>
                <w:rFonts w:cs="Arial"/>
                <w:rtl/>
                <w:lang w:bidi="he-IL"/>
              </w:rPr>
            </w:pPr>
            <w:r>
              <w:rPr>
                <w:rFonts w:hint="cs" w:cs="Arial"/>
                <w:b w:val="0"/>
                <w:bCs w:val="0"/>
                <w:rtl/>
                <w:lang w:bidi="he-IL"/>
              </w:rPr>
              <w:t>צירוף קובץ מסמכים נוספים</w:t>
            </w:r>
          </w:p>
          <w:p w:rsidR="009509FB" w:rsidRDefault="009509FB" w14:paraId="5DF74469" w14:textId="77777777">
            <w:pPr>
              <w:bidi/>
              <w:rPr>
                <w:rFonts w:cs="Arial"/>
                <w:rtl/>
                <w:lang w:bidi="he-IL"/>
              </w:rPr>
            </w:pPr>
            <w:r w:rsidRPr="00D742B9">
              <w:rPr>
                <w:rFonts w:cs="Arial"/>
                <w:noProof/>
                <w:rtl/>
                <w:lang w:bidi="he-IL"/>
              </w:rPr>
              <w:drawing>
                <wp:inline distT="0" distB="0" distL="0" distR="0" wp14:anchorId="7F181046" wp14:editId="59353AF9">
                  <wp:extent cx="2119515" cy="196850"/>
                  <wp:effectExtent l="0" t="0" r="0" b="0"/>
                  <wp:docPr id="1850815940" name="Picture 185081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78661" name=""/>
                          <pic:cNvPicPr/>
                        </pic:nvPicPr>
                        <pic:blipFill>
                          <a:blip r:embed="rId187"/>
                          <a:stretch>
                            <a:fillRect/>
                          </a:stretch>
                        </pic:blipFill>
                        <pic:spPr>
                          <a:xfrm>
                            <a:off x="0" y="0"/>
                            <a:ext cx="2365262" cy="219674"/>
                          </a:xfrm>
                          <a:prstGeom prst="rect">
                            <a:avLst/>
                          </a:prstGeom>
                        </pic:spPr>
                      </pic:pic>
                    </a:graphicData>
                  </a:graphic>
                </wp:inline>
              </w:drawing>
            </w:r>
          </w:p>
          <w:p w:rsidR="009509FB" w:rsidRDefault="009509FB" w14:paraId="72085A77" w14:textId="77777777">
            <w:pPr>
              <w:bidi/>
              <w:rPr>
                <w:rFonts w:cs="Arial"/>
                <w:b w:val="0"/>
                <w:bCs w:val="0"/>
                <w:rtl/>
                <w:lang w:bidi="he-IL"/>
              </w:rPr>
            </w:pPr>
          </w:p>
        </w:tc>
        <w:tc>
          <w:tcPr>
            <w:tcW w:w="1013" w:type="dxa"/>
          </w:tcPr>
          <w:p w:rsidR="009509FB" w:rsidRDefault="009509FB" w14:paraId="45837DC4"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c>
          <w:tcPr>
            <w:tcW w:w="2397" w:type="dxa"/>
          </w:tcPr>
          <w:p w:rsidRPr="002E6C15" w:rsidR="009509FB" w:rsidRDefault="009509FB" w14:paraId="607CAFD4" w14:textId="77777777">
            <w:pPr>
              <w:bidi/>
              <w:cnfStyle w:val="000000000000" w:firstRow="0" w:lastRow="0" w:firstColumn="0" w:lastColumn="0" w:oddVBand="0" w:evenVBand="0" w:oddHBand="0" w:evenHBand="0" w:firstRowFirstColumn="0" w:firstRowLastColumn="0" w:lastRowFirstColumn="0" w:lastRowLastColumn="0"/>
              <w:rPr>
                <w:highlight w:val="yellow"/>
                <w:rtl/>
                <w:lang w:bidi="he-IL"/>
              </w:rPr>
            </w:pPr>
          </w:p>
        </w:tc>
        <w:tc>
          <w:tcPr>
            <w:tcW w:w="3642" w:type="dxa"/>
          </w:tcPr>
          <w:p w:rsidR="009F76B0" w:rsidRDefault="009509FB" w14:paraId="5125D1B6" w14:textId="77777777">
            <w:pPr>
              <w:bidi/>
              <w:cnfStyle w:val="000000000000" w:firstRow="0" w:lastRow="0" w:firstColumn="0" w:lastColumn="0" w:oddVBand="0" w:evenVBand="0" w:oddHBand="0" w:evenHBand="0" w:firstRowFirstColumn="0" w:firstRowLastColumn="0" w:lastRowFirstColumn="0" w:lastRowLastColumn="0"/>
              <w:rPr>
                <w:rFonts w:cs="Arial"/>
                <w:rtl/>
                <w:lang w:bidi="he-IL"/>
              </w:rPr>
            </w:pPr>
            <w:r w:rsidRPr="00F351EC">
              <w:rPr>
                <w:rFonts w:hint="cs" w:cs="Arial"/>
                <w:rtl/>
                <w:lang w:bidi="he-IL"/>
              </w:rPr>
              <w:t xml:space="preserve">ראו אפיון מעלה </w:t>
            </w:r>
            <w:r>
              <w:rPr>
                <w:rFonts w:hint="cs" w:cs="Arial"/>
                <w:rtl/>
                <w:lang w:bidi="he-IL"/>
              </w:rPr>
              <w:t>רכיב</w:t>
            </w:r>
            <w:r w:rsidRPr="00F351EC">
              <w:rPr>
                <w:rFonts w:hint="cs" w:cs="Arial"/>
                <w:rtl/>
                <w:lang w:bidi="he-IL"/>
              </w:rPr>
              <w:t xml:space="preserve"> "צירוף קובץ"</w:t>
            </w:r>
            <w:r w:rsidR="008D62F7">
              <w:rPr>
                <w:rFonts w:hint="cs" w:cs="Arial"/>
                <w:rtl/>
                <w:lang w:bidi="he-IL"/>
              </w:rPr>
              <w:t xml:space="preserve"> (באזור צרופות חובה</w:t>
            </w:r>
            <w:r w:rsidR="009F76B0">
              <w:rPr>
                <w:rFonts w:hint="cs" w:cs="Arial"/>
                <w:rtl/>
                <w:lang w:bidi="he-IL"/>
              </w:rPr>
              <w:t>)</w:t>
            </w:r>
          </w:p>
          <w:p w:rsidRPr="0095651D" w:rsidR="009509FB" w:rsidP="009F76B0" w:rsidRDefault="009F76B0" w14:paraId="2A7239E0" w14:textId="427DEC80">
            <w:pPr>
              <w:bidi/>
              <w:cnfStyle w:val="000000000000" w:firstRow="0" w:lastRow="0" w:firstColumn="0" w:lastColumn="0" w:oddVBand="0" w:evenVBand="0" w:oddHBand="0" w:evenHBand="0" w:firstRowFirstColumn="0" w:firstRowLastColumn="0" w:lastRowFirstColumn="0" w:lastRowLastColumn="0"/>
              <w:rPr>
                <w:rFonts w:cs="Arial"/>
                <w:rtl/>
                <w:lang w:bidi="he-IL"/>
              </w:rPr>
            </w:pPr>
            <w:r w:rsidRPr="009F76B0">
              <w:rPr>
                <w:rFonts w:hint="cs" w:cs="Arial"/>
                <w:b/>
                <w:bCs/>
                <w:rtl/>
                <w:lang w:bidi="he-IL"/>
              </w:rPr>
              <w:t>אין להציג</w:t>
            </w:r>
            <w:r>
              <w:rPr>
                <w:rFonts w:hint="cs" w:cs="Arial"/>
                <w:rtl/>
                <w:lang w:bidi="he-IL"/>
              </w:rPr>
              <w:t xml:space="preserve"> </w:t>
            </w:r>
            <w:r w:rsidR="009509FB">
              <w:rPr>
                <w:rFonts w:hint="cs" w:cs="Arial"/>
                <w:rtl/>
                <w:lang w:bidi="he-IL"/>
              </w:rPr>
              <w:t>רכיב הערת מערכת</w:t>
            </w:r>
          </w:p>
        </w:tc>
      </w:tr>
      <w:tr w:rsidR="009509FB" w14:paraId="7E050B6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1" w:type="dxa"/>
          </w:tcPr>
          <w:p w:rsidR="009509FB" w:rsidRDefault="009509FB" w14:paraId="091FA321" w14:textId="77777777">
            <w:pPr>
              <w:bidi/>
              <w:rPr>
                <w:rFonts w:cs="Arial"/>
                <w:rtl/>
                <w:lang w:bidi="he-IL"/>
              </w:rPr>
            </w:pPr>
            <w:r>
              <w:rPr>
                <w:rFonts w:hint="cs" w:cs="Arial"/>
                <w:b w:val="0"/>
                <w:bCs w:val="0"/>
                <w:rtl/>
                <w:lang w:bidi="he-IL"/>
              </w:rPr>
              <w:t xml:space="preserve">צרופה </w:t>
            </w:r>
            <w:r>
              <w:rPr>
                <w:rFonts w:cs="Arial"/>
                <w:b w:val="0"/>
                <w:bCs w:val="0"/>
                <w:rtl/>
                <w:lang w:bidi="he-IL"/>
              </w:rPr>
              <w:t>–</w:t>
            </w:r>
            <w:r>
              <w:rPr>
                <w:rFonts w:hint="cs" w:cs="Arial"/>
                <w:b w:val="0"/>
                <w:bCs w:val="0"/>
                <w:rtl/>
                <w:lang w:bidi="he-IL"/>
              </w:rPr>
              <w:t xml:space="preserve"> מסמכים נוספים</w:t>
            </w:r>
          </w:p>
          <w:p w:rsidR="009509FB" w:rsidRDefault="009509FB" w14:paraId="1DC1D293" w14:textId="77777777">
            <w:pPr>
              <w:bidi/>
              <w:rPr>
                <w:rFonts w:cs="Arial"/>
                <w:rtl/>
                <w:lang w:bidi="he-IL"/>
              </w:rPr>
            </w:pPr>
            <w:r w:rsidRPr="008E0858">
              <w:rPr>
                <w:rFonts w:cs="Arial"/>
                <w:noProof/>
                <w:rtl/>
                <w:lang w:bidi="he-IL"/>
              </w:rPr>
              <w:drawing>
                <wp:inline distT="0" distB="0" distL="0" distR="0" wp14:anchorId="6A2451E0" wp14:editId="0E65DC0A">
                  <wp:extent cx="1701905" cy="264008"/>
                  <wp:effectExtent l="0" t="0" r="0" b="3175"/>
                  <wp:docPr id="334078073" name="Picture 33407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17277" name=""/>
                          <pic:cNvPicPr/>
                        </pic:nvPicPr>
                        <pic:blipFill>
                          <a:blip r:embed="rId177"/>
                          <a:stretch>
                            <a:fillRect/>
                          </a:stretch>
                        </pic:blipFill>
                        <pic:spPr>
                          <a:xfrm>
                            <a:off x="0" y="0"/>
                            <a:ext cx="1766746" cy="274066"/>
                          </a:xfrm>
                          <a:prstGeom prst="rect">
                            <a:avLst/>
                          </a:prstGeom>
                        </pic:spPr>
                      </pic:pic>
                    </a:graphicData>
                  </a:graphic>
                </wp:inline>
              </w:drawing>
            </w:r>
          </w:p>
          <w:p w:rsidR="009509FB" w:rsidRDefault="009509FB" w14:paraId="2FB823FA" w14:textId="77777777">
            <w:pPr>
              <w:bidi/>
              <w:rPr>
                <w:rFonts w:cs="Arial"/>
                <w:rtl/>
                <w:lang w:bidi="he-IL"/>
              </w:rPr>
            </w:pPr>
            <w:r w:rsidRPr="00193D8A">
              <w:rPr>
                <w:rFonts w:cs="Arial"/>
                <w:noProof/>
                <w:rtl/>
                <w:lang w:bidi="he-IL"/>
              </w:rPr>
              <w:drawing>
                <wp:inline distT="0" distB="0" distL="0" distR="0" wp14:anchorId="74B7210E" wp14:editId="307C037C">
                  <wp:extent cx="1671745" cy="265430"/>
                  <wp:effectExtent l="0" t="0" r="5080" b="1270"/>
                  <wp:docPr id="1304853202" name="Picture 130485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05726" name=""/>
                          <pic:cNvPicPr/>
                        </pic:nvPicPr>
                        <pic:blipFill>
                          <a:blip r:embed="rId178"/>
                          <a:stretch>
                            <a:fillRect/>
                          </a:stretch>
                        </pic:blipFill>
                        <pic:spPr>
                          <a:xfrm>
                            <a:off x="0" y="0"/>
                            <a:ext cx="1671745" cy="265430"/>
                          </a:xfrm>
                          <a:prstGeom prst="rect">
                            <a:avLst/>
                          </a:prstGeom>
                        </pic:spPr>
                      </pic:pic>
                    </a:graphicData>
                  </a:graphic>
                </wp:inline>
              </w:drawing>
            </w:r>
          </w:p>
          <w:p w:rsidR="009509FB" w:rsidRDefault="009509FB" w14:paraId="4648E7BD" w14:textId="77777777">
            <w:pPr>
              <w:bidi/>
              <w:rPr>
                <w:rFonts w:cs="Arial"/>
                <w:b w:val="0"/>
                <w:bCs w:val="0"/>
                <w:rtl/>
                <w:lang w:bidi="he-IL"/>
              </w:rPr>
            </w:pPr>
          </w:p>
        </w:tc>
        <w:tc>
          <w:tcPr>
            <w:tcW w:w="1013" w:type="dxa"/>
          </w:tcPr>
          <w:p w:rsidR="009509FB" w:rsidRDefault="009509FB" w14:paraId="75EF2728"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2397" w:type="dxa"/>
          </w:tcPr>
          <w:p w:rsidRPr="002E6C15" w:rsidR="009509FB" w:rsidRDefault="009509FB" w14:paraId="72BE2024" w14:textId="77777777">
            <w:pPr>
              <w:bidi/>
              <w:cnfStyle w:val="000000100000" w:firstRow="0" w:lastRow="0" w:firstColumn="0" w:lastColumn="0" w:oddVBand="0" w:evenVBand="0" w:oddHBand="1" w:evenHBand="0" w:firstRowFirstColumn="0" w:firstRowLastColumn="0" w:lastRowFirstColumn="0" w:lastRowLastColumn="0"/>
              <w:rPr>
                <w:highlight w:val="yellow"/>
                <w:rtl/>
                <w:lang w:bidi="he-IL"/>
              </w:rPr>
            </w:pPr>
          </w:p>
        </w:tc>
        <w:tc>
          <w:tcPr>
            <w:tcW w:w="3642" w:type="dxa"/>
          </w:tcPr>
          <w:p w:rsidR="009509FB" w:rsidRDefault="009509FB" w14:paraId="02E3F39A" w14:textId="44D5C79F">
            <w:pPr>
              <w:bidi/>
              <w:cnfStyle w:val="000000100000" w:firstRow="0" w:lastRow="0" w:firstColumn="0" w:lastColumn="0" w:oddVBand="0" w:evenVBand="0" w:oddHBand="1" w:evenHBand="0" w:firstRowFirstColumn="0" w:firstRowLastColumn="0" w:lastRowFirstColumn="0" w:lastRowLastColumn="0"/>
              <w:rPr>
                <w:rtl/>
                <w:lang w:bidi="he-IL"/>
              </w:rPr>
            </w:pPr>
            <w:r>
              <w:rPr>
                <w:rFonts w:hint="cs" w:cs="Arial"/>
                <w:rtl/>
                <w:lang w:bidi="he-IL"/>
              </w:rPr>
              <w:t xml:space="preserve">ראו אפיון מעלה רכיב "צרופה </w:t>
            </w:r>
            <w:r>
              <w:rPr>
                <w:rFonts w:cs="Arial"/>
                <w:rtl/>
                <w:lang w:bidi="he-IL"/>
              </w:rPr>
              <w:t>–</w:t>
            </w:r>
            <w:r>
              <w:rPr>
                <w:rFonts w:hint="cs" w:cs="Arial"/>
                <w:rtl/>
                <w:lang w:bidi="he-IL"/>
              </w:rPr>
              <w:t xml:space="preserve"> </w:t>
            </w:r>
            <w:r w:rsidR="008D0A6A">
              <w:rPr>
                <w:rFonts w:hint="cs" w:cs="Arial"/>
                <w:rtl/>
                <w:lang w:bidi="he-IL"/>
              </w:rPr>
              <w:t>קובץ</w:t>
            </w:r>
            <w:r w:rsidRPr="00240165">
              <w:rPr>
                <w:rFonts w:hint="cs" w:cs="Arial"/>
                <w:rtl/>
                <w:lang w:bidi="he-IL"/>
              </w:rPr>
              <w:t>"</w:t>
            </w:r>
            <w:r w:rsidR="008D0A6A">
              <w:rPr>
                <w:rFonts w:hint="cs" w:cs="Arial"/>
                <w:rtl/>
                <w:lang w:bidi="he-IL"/>
              </w:rPr>
              <w:t xml:space="preserve"> (באזור צרופות חובה)</w:t>
            </w:r>
          </w:p>
        </w:tc>
      </w:tr>
      <w:tr w:rsidRPr="007A6EC4" w:rsidR="009509FB" w14:paraId="27062720" w14:textId="77777777">
        <w:tc>
          <w:tcPr>
            <w:cnfStyle w:val="001000000000" w:firstRow="0" w:lastRow="0" w:firstColumn="1" w:lastColumn="0" w:oddVBand="0" w:evenVBand="0" w:oddHBand="0" w:evenHBand="0" w:firstRowFirstColumn="0" w:firstRowLastColumn="0" w:lastRowFirstColumn="0" w:lastRowLastColumn="0"/>
            <w:tcW w:w="10763" w:type="dxa"/>
            <w:gridSpan w:val="4"/>
            <w:shd w:val="clear" w:color="auto" w:fill="FFE599" w:themeFill="accent4" w:themeFillTint="66"/>
          </w:tcPr>
          <w:p w:rsidRPr="002C05B8" w:rsidR="009509FB" w:rsidRDefault="009509FB" w14:paraId="22941C15" w14:textId="77777777">
            <w:pPr>
              <w:bidi/>
              <w:rPr>
                <w:rFonts w:cs="Arial"/>
                <w:rtl/>
                <w:lang w:bidi="he-IL"/>
              </w:rPr>
            </w:pPr>
            <w:r w:rsidRPr="002C05B8">
              <w:rPr>
                <w:rFonts w:hint="cs" w:cs="Arial"/>
                <w:rtl/>
                <w:lang w:bidi="he-IL"/>
              </w:rPr>
              <w:t>התראות מערכת</w:t>
            </w:r>
          </w:p>
        </w:tc>
      </w:tr>
      <w:tr w:rsidR="009509FB" w14:paraId="67DB133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1" w:type="dxa"/>
          </w:tcPr>
          <w:p w:rsidR="009509FB" w:rsidRDefault="009509FB" w14:paraId="3217B3C5" w14:textId="77777777">
            <w:pPr>
              <w:bidi/>
              <w:rPr>
                <w:rFonts w:cs="Arial"/>
                <w:rtl/>
                <w:lang w:bidi="he-IL"/>
              </w:rPr>
            </w:pPr>
            <w:r>
              <w:rPr>
                <w:rFonts w:hint="cs" w:cs="Arial"/>
                <w:b w:val="0"/>
                <w:bCs w:val="0"/>
                <w:rtl/>
                <w:lang w:bidi="he-IL"/>
              </w:rPr>
              <w:t xml:space="preserve">התראת מערכת </w:t>
            </w:r>
            <w:r>
              <w:rPr>
                <w:rFonts w:cs="Arial"/>
                <w:b w:val="0"/>
                <w:bCs w:val="0"/>
                <w:rtl/>
                <w:lang w:bidi="he-IL"/>
              </w:rPr>
              <w:t>–</w:t>
            </w:r>
            <w:r>
              <w:rPr>
                <w:rFonts w:hint="cs" w:cs="Arial"/>
                <w:b w:val="0"/>
                <w:bCs w:val="0"/>
                <w:rtl/>
                <w:lang w:bidi="he-IL"/>
              </w:rPr>
              <w:t xml:space="preserve"> חריגת גודל צרופות</w:t>
            </w:r>
          </w:p>
          <w:p w:rsidR="009509FB" w:rsidRDefault="009509FB" w14:paraId="5258486F" w14:textId="77777777">
            <w:pPr>
              <w:bidi/>
              <w:rPr>
                <w:rFonts w:cs="Arial"/>
                <w:rtl/>
                <w:lang w:bidi="he-IL"/>
              </w:rPr>
            </w:pPr>
            <w:r w:rsidRPr="00092F32">
              <w:rPr>
                <w:rFonts w:cs="Arial"/>
                <w:noProof/>
                <w:rtl/>
                <w:lang w:bidi="he-IL"/>
              </w:rPr>
              <w:drawing>
                <wp:inline distT="0" distB="0" distL="0" distR="0" wp14:anchorId="209E6705" wp14:editId="77E2DC6A">
                  <wp:extent cx="1949550" cy="215911"/>
                  <wp:effectExtent l="0" t="0" r="0" b="0"/>
                  <wp:docPr id="2022213771" name="Picture 202221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07552" name=""/>
                          <pic:cNvPicPr/>
                        </pic:nvPicPr>
                        <pic:blipFill>
                          <a:blip r:embed="rId188"/>
                          <a:stretch>
                            <a:fillRect/>
                          </a:stretch>
                        </pic:blipFill>
                        <pic:spPr>
                          <a:xfrm>
                            <a:off x="0" y="0"/>
                            <a:ext cx="1949550" cy="215911"/>
                          </a:xfrm>
                          <a:prstGeom prst="rect">
                            <a:avLst/>
                          </a:prstGeom>
                        </pic:spPr>
                      </pic:pic>
                    </a:graphicData>
                  </a:graphic>
                </wp:inline>
              </w:drawing>
            </w:r>
          </w:p>
          <w:p w:rsidR="009509FB" w:rsidRDefault="009509FB" w14:paraId="1FDFA930" w14:textId="77777777">
            <w:pPr>
              <w:bidi/>
              <w:rPr>
                <w:rFonts w:cs="Arial"/>
                <w:b w:val="0"/>
                <w:bCs w:val="0"/>
                <w:rtl/>
                <w:lang w:bidi="he-IL"/>
              </w:rPr>
            </w:pPr>
          </w:p>
        </w:tc>
        <w:tc>
          <w:tcPr>
            <w:tcW w:w="1013" w:type="dxa"/>
          </w:tcPr>
          <w:p w:rsidR="009509FB" w:rsidRDefault="009509FB" w14:paraId="626A4843"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אייקון + טקסט</w:t>
            </w:r>
          </w:p>
        </w:tc>
        <w:tc>
          <w:tcPr>
            <w:tcW w:w="2397" w:type="dxa"/>
          </w:tcPr>
          <w:p w:rsidRPr="002E6C15" w:rsidR="009509FB" w:rsidRDefault="00E3532E" w14:paraId="51633E01" w14:textId="1BB98F3A">
            <w:pPr>
              <w:bidi/>
              <w:cnfStyle w:val="000000100000" w:firstRow="0" w:lastRow="0" w:firstColumn="0" w:lastColumn="0" w:oddVBand="0" w:evenVBand="0" w:oddHBand="1" w:evenHBand="0" w:firstRowFirstColumn="0" w:firstRowLastColumn="0" w:lastRowFirstColumn="0" w:lastRowLastColumn="0"/>
              <w:rPr>
                <w:highlight w:val="yellow"/>
                <w:rtl/>
                <w:lang w:bidi="he-IL"/>
              </w:rPr>
            </w:pPr>
            <w:r>
              <w:rPr>
                <w:rFonts w:hint="cs"/>
                <w:rtl/>
                <w:lang w:bidi="he-IL"/>
              </w:rPr>
              <w:t>טקסט קבוע</w:t>
            </w:r>
          </w:p>
        </w:tc>
        <w:tc>
          <w:tcPr>
            <w:tcW w:w="3642" w:type="dxa"/>
          </w:tcPr>
          <w:p w:rsidR="009509FB" w:rsidRDefault="009509FB" w14:paraId="674E98B5" w14:textId="77777777">
            <w:pPr>
              <w:bidi/>
              <w:cnfStyle w:val="000000100000" w:firstRow="0" w:lastRow="0" w:firstColumn="0" w:lastColumn="0" w:oddVBand="0" w:evenVBand="0" w:oddHBand="1" w:evenHBand="0" w:firstRowFirstColumn="0" w:firstRowLastColumn="0" w:lastRowFirstColumn="0" w:lastRowLastColumn="0"/>
              <w:rPr>
                <w:b/>
                <w:bCs/>
                <w:rtl/>
                <w:lang w:bidi="he-IL"/>
              </w:rPr>
            </w:pPr>
            <w:r>
              <w:rPr>
                <w:rFonts w:hint="cs"/>
                <w:b/>
                <w:bCs/>
                <w:rtl/>
                <w:lang w:bidi="he-IL"/>
              </w:rPr>
              <w:t>טקסט התראה:</w:t>
            </w:r>
          </w:p>
          <w:p w:rsidRPr="00061042" w:rsidR="009509FB" w:rsidRDefault="009509FB" w14:paraId="4D454A9E" w14:textId="77777777">
            <w:pPr>
              <w:pStyle w:val="a3"/>
              <w:numPr>
                <w:ilvl w:val="0"/>
                <w:numId w:val="31"/>
              </w:numPr>
              <w:bidi/>
              <w:cnfStyle w:val="000000100000" w:firstRow="0" w:lastRow="0" w:firstColumn="0" w:lastColumn="0" w:oddVBand="0" w:evenVBand="0" w:oddHBand="1" w:evenHBand="0" w:firstRowFirstColumn="0" w:firstRowLastColumn="0" w:lastRowFirstColumn="0" w:lastRowLastColumn="0"/>
              <w:rPr>
                <w:b/>
                <w:bCs/>
                <w:rtl/>
                <w:lang w:bidi="he-IL"/>
              </w:rPr>
            </w:pPr>
            <w:r w:rsidRPr="00AD728B">
              <w:rPr>
                <w:rFonts w:hint="cs"/>
                <w:rtl/>
                <w:lang w:bidi="he-IL"/>
              </w:rPr>
              <w:t xml:space="preserve">סך כל המסמכים עולה על </w:t>
            </w:r>
            <w:r w:rsidRPr="00061042">
              <w:rPr>
                <w:rFonts w:hint="cs"/>
                <w:highlight w:val="yellow"/>
                <w:lang w:bidi="he-IL"/>
              </w:rPr>
              <w:t>XX</w:t>
            </w:r>
            <w:r w:rsidRPr="00AD728B">
              <w:rPr>
                <w:rFonts w:hint="cs"/>
                <w:rtl/>
                <w:lang w:bidi="he-IL"/>
              </w:rPr>
              <w:t xml:space="preserve"> </w:t>
            </w:r>
            <w:r w:rsidRPr="00AD728B">
              <w:rPr>
                <w:rFonts w:hint="cs"/>
                <w:lang w:bidi="he-IL"/>
              </w:rPr>
              <w:t>MB</w:t>
            </w:r>
            <w:r w:rsidRPr="00AD728B">
              <w:rPr>
                <w:rFonts w:hint="cs"/>
                <w:rtl/>
                <w:lang w:bidi="he-IL"/>
              </w:rPr>
              <w:t xml:space="preserve">. נסו לכווץ ולעלות </w:t>
            </w:r>
            <w:r>
              <w:rPr>
                <w:rFonts w:hint="cs"/>
                <w:rtl/>
                <w:lang w:bidi="he-IL"/>
              </w:rPr>
              <w:t>מחדש</w:t>
            </w:r>
            <w:r w:rsidRPr="00AD728B">
              <w:rPr>
                <w:rFonts w:hint="cs"/>
                <w:rtl/>
                <w:lang w:bidi="he-IL"/>
              </w:rPr>
              <w:t>.</w:t>
            </w:r>
          </w:p>
          <w:p w:rsidR="009509FB" w:rsidRDefault="009509FB" w14:paraId="764C7AB1"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30617B">
              <w:rPr>
                <w:rFonts w:hint="cs"/>
                <w:b/>
                <w:bCs/>
                <w:rtl/>
                <w:lang w:bidi="he-IL"/>
              </w:rPr>
              <w:t>מצבים בהם מופיע</w:t>
            </w:r>
            <w:r>
              <w:rPr>
                <w:rFonts w:hint="cs"/>
                <w:b/>
                <w:bCs/>
                <w:rtl/>
                <w:lang w:bidi="he-IL"/>
              </w:rPr>
              <w:t xml:space="preserve">: </w:t>
            </w:r>
          </w:p>
          <w:p w:rsidRPr="00514BAA" w:rsidR="009509FB" w:rsidRDefault="009509FB" w14:paraId="6F0BDCB2" w14:textId="77777777">
            <w:pPr>
              <w:pStyle w:val="a3"/>
              <w:numPr>
                <w:ilvl w:val="0"/>
                <w:numId w:val="29"/>
              </w:numPr>
              <w:bidi/>
              <w:cnfStyle w:val="000000100000" w:firstRow="0" w:lastRow="0" w:firstColumn="0" w:lastColumn="0" w:oddVBand="0" w:evenVBand="0" w:oddHBand="1" w:evenHBand="0" w:firstRowFirstColumn="0" w:firstRowLastColumn="0" w:lastRowFirstColumn="0" w:lastRowLastColumn="0"/>
              <w:rPr>
                <w:rFonts w:cs="Arial"/>
                <w:lang w:bidi="he-IL"/>
              </w:rPr>
            </w:pPr>
            <w:r>
              <w:rPr>
                <w:rFonts w:hint="cs"/>
                <w:rtl/>
                <w:lang w:bidi="he-IL"/>
              </w:rPr>
              <w:t xml:space="preserve">סה"כ נפח כל הצרופות (בכל ההצעה </w:t>
            </w:r>
            <w:r>
              <w:rPr>
                <w:rtl/>
                <w:lang w:bidi="he-IL"/>
              </w:rPr>
              <w:t>–</w:t>
            </w:r>
            <w:r>
              <w:rPr>
                <w:rFonts w:hint="cs"/>
                <w:rtl/>
                <w:lang w:bidi="he-IL"/>
              </w:rPr>
              <w:t xml:space="preserve"> כל המעטפות) גדול מנפח המקסימלי המוגדר במערכת (</w:t>
            </w:r>
            <w:r w:rsidRPr="00FD35B3">
              <w:rPr>
                <w:rFonts w:hint="cs"/>
                <w:highlight w:val="yellow"/>
                <w:rtl/>
                <w:lang w:bidi="he-IL"/>
              </w:rPr>
              <w:t xml:space="preserve">שדה </w:t>
            </w:r>
            <w:r w:rsidRPr="00FD35B3">
              <w:rPr>
                <w:rFonts w:hint="cs"/>
                <w:highlight w:val="yellow"/>
                <w:lang w:bidi="he-IL"/>
              </w:rPr>
              <w:t>XX</w:t>
            </w:r>
            <w:r w:rsidRPr="00FD35B3">
              <w:rPr>
                <w:rFonts w:hint="cs"/>
                <w:highlight w:val="yellow"/>
                <w:rtl/>
                <w:lang w:bidi="he-IL"/>
              </w:rPr>
              <w:t xml:space="preserve"> בטבלה </w:t>
            </w:r>
            <w:r w:rsidRPr="00FD35B3">
              <w:rPr>
                <w:rFonts w:hint="cs"/>
                <w:highlight w:val="yellow"/>
                <w:lang w:bidi="he-IL"/>
              </w:rPr>
              <w:t>YY</w:t>
            </w:r>
            <w:r>
              <w:rPr>
                <w:rFonts w:hint="cs"/>
                <w:rtl/>
                <w:lang w:bidi="he-IL"/>
              </w:rPr>
              <w:t>)</w:t>
            </w:r>
          </w:p>
          <w:p w:rsidRPr="00365CD6" w:rsidR="009509FB" w:rsidRDefault="009509FB" w14:paraId="351E975E" w14:textId="77777777">
            <w:pPr>
              <w:bidi/>
              <w:cnfStyle w:val="000000100000" w:firstRow="0" w:lastRow="0" w:firstColumn="0" w:lastColumn="0" w:oddVBand="0" w:evenVBand="0" w:oddHBand="1" w:evenHBand="0" w:firstRowFirstColumn="0" w:firstRowLastColumn="0" w:lastRowFirstColumn="0" w:lastRowLastColumn="0"/>
              <w:rPr>
                <w:rFonts w:cs="Arial"/>
                <w:b/>
                <w:bCs/>
                <w:rtl/>
                <w:lang w:bidi="he-IL"/>
              </w:rPr>
            </w:pPr>
            <w:r w:rsidRPr="00365CD6">
              <w:rPr>
                <w:rFonts w:hint="cs" w:cs="Arial"/>
                <w:b/>
                <w:bCs/>
                <w:rtl/>
                <w:lang w:bidi="he-IL"/>
              </w:rPr>
              <w:t>טריגר להופעה:</w:t>
            </w:r>
          </w:p>
          <w:p w:rsidR="009509FB" w:rsidRDefault="009509FB" w14:paraId="71A1D0FB" w14:textId="77777777">
            <w:pPr>
              <w:bidi/>
              <w:cnfStyle w:val="000000100000" w:firstRow="0" w:lastRow="0" w:firstColumn="0" w:lastColumn="0" w:oddVBand="0" w:evenVBand="0" w:oddHBand="1" w:evenHBand="0" w:firstRowFirstColumn="0" w:firstRowLastColumn="0" w:lastRowFirstColumn="0" w:lastRowLastColumn="0"/>
              <w:rPr>
                <w:rFonts w:cs="Arial"/>
                <w:rtl/>
                <w:lang w:bidi="he-IL"/>
              </w:rPr>
            </w:pPr>
            <w:r>
              <w:rPr>
                <w:rFonts w:hint="cs" w:cs="Arial"/>
                <w:rtl/>
                <w:lang w:bidi="he-IL"/>
              </w:rPr>
              <w:t>היה ניסיון לעלות צרופה ומערכת זיהתה שסה"כ נפח כל הצרופות (</w:t>
            </w:r>
            <w:r>
              <w:rPr>
                <w:rFonts w:hint="cs"/>
                <w:rtl/>
                <w:lang w:bidi="he-IL"/>
              </w:rPr>
              <w:t xml:space="preserve">בכל ההצעה </w:t>
            </w:r>
            <w:r>
              <w:rPr>
                <w:rtl/>
                <w:lang w:bidi="he-IL"/>
              </w:rPr>
              <w:t>–</w:t>
            </w:r>
            <w:r>
              <w:rPr>
                <w:rFonts w:hint="cs"/>
                <w:rtl/>
                <w:lang w:bidi="he-IL"/>
              </w:rPr>
              <w:t xml:space="preserve"> כל המעטפות</w:t>
            </w:r>
            <w:r>
              <w:rPr>
                <w:rFonts w:hint="cs" w:cs="Arial"/>
                <w:rtl/>
                <w:lang w:bidi="he-IL"/>
              </w:rPr>
              <w:t>) גדול מנפח מקסימלי המוגדר במערכת</w:t>
            </w:r>
          </w:p>
        </w:tc>
      </w:tr>
      <w:tr w:rsidRPr="00EE2C2A" w:rsidR="009509FB" w14:paraId="55FCA082" w14:textId="77777777">
        <w:tc>
          <w:tcPr>
            <w:cnfStyle w:val="001000000000" w:firstRow="0" w:lastRow="0" w:firstColumn="1" w:lastColumn="0" w:oddVBand="0" w:evenVBand="0" w:oddHBand="0" w:evenHBand="0" w:firstRowFirstColumn="0" w:firstRowLastColumn="0" w:lastRowFirstColumn="0" w:lastRowLastColumn="0"/>
            <w:tcW w:w="3711" w:type="dxa"/>
          </w:tcPr>
          <w:p w:rsidR="009509FB" w:rsidRDefault="009509FB" w14:paraId="5A7DCDEC" w14:textId="77777777">
            <w:pPr>
              <w:bidi/>
              <w:rPr>
                <w:rFonts w:cs="Arial"/>
                <w:rtl/>
                <w:lang w:bidi="he-IL"/>
              </w:rPr>
            </w:pPr>
            <w:r w:rsidRPr="0027756D">
              <w:rPr>
                <w:rFonts w:hint="cs" w:cs="Arial"/>
                <w:b w:val="0"/>
                <w:bCs w:val="0"/>
                <w:rtl/>
                <w:lang w:bidi="he-IL"/>
              </w:rPr>
              <w:t>ה</w:t>
            </w:r>
            <w:r>
              <w:rPr>
                <w:rFonts w:hint="cs" w:cs="Arial"/>
                <w:b w:val="0"/>
                <w:bCs w:val="0"/>
                <w:rtl/>
                <w:lang w:bidi="he-IL"/>
              </w:rPr>
              <w:t>תרא</w:t>
            </w:r>
            <w:r w:rsidRPr="0027756D">
              <w:rPr>
                <w:rFonts w:hint="cs" w:cs="Arial"/>
                <w:b w:val="0"/>
                <w:bCs w:val="0"/>
                <w:rtl/>
                <w:lang w:bidi="he-IL"/>
              </w:rPr>
              <w:t xml:space="preserve">ת מערכת </w:t>
            </w:r>
            <w:r>
              <w:rPr>
                <w:rFonts w:hint="cs" w:cs="Arial"/>
                <w:b w:val="0"/>
                <w:bCs w:val="0"/>
                <w:rtl/>
                <w:lang w:bidi="he-IL"/>
              </w:rPr>
              <w:t xml:space="preserve">- </w:t>
            </w:r>
            <w:r w:rsidRPr="0027756D">
              <w:rPr>
                <w:rFonts w:hint="cs" w:cs="Arial"/>
                <w:b w:val="0"/>
                <w:bCs w:val="0"/>
                <w:rtl/>
                <w:lang w:bidi="he-IL"/>
              </w:rPr>
              <w:t>חסרים מסמכי חובה</w:t>
            </w:r>
          </w:p>
          <w:p w:rsidR="009509FB" w:rsidRDefault="009509FB" w14:paraId="2751AA82" w14:textId="77777777">
            <w:pPr>
              <w:bidi/>
              <w:rPr>
                <w:rFonts w:cs="Arial"/>
                <w:b w:val="0"/>
                <w:bCs w:val="0"/>
                <w:rtl/>
                <w:lang w:bidi="he-IL"/>
              </w:rPr>
            </w:pPr>
            <w:r>
              <w:rPr>
                <w:rFonts w:hint="cs" w:cs="Arial"/>
                <w:b w:val="0"/>
                <w:bCs w:val="0"/>
                <w:rtl/>
                <w:lang w:bidi="he-IL"/>
              </w:rPr>
              <w:t>גרפיקה זהה להתראה "חריגת גודל צרופות"</w:t>
            </w:r>
          </w:p>
        </w:tc>
        <w:tc>
          <w:tcPr>
            <w:tcW w:w="1013" w:type="dxa"/>
          </w:tcPr>
          <w:p w:rsidR="009509FB" w:rsidRDefault="009509FB" w14:paraId="0306F38E" w14:textId="77777777">
            <w:pPr>
              <w:bidi/>
              <w:cnfStyle w:val="000000000000" w:firstRow="0" w:lastRow="0" w:firstColumn="0" w:lastColumn="0" w:oddVBand="0" w:evenVBand="0" w:oddHBand="0" w:evenHBand="0" w:firstRowFirstColumn="0" w:firstRowLastColumn="0" w:lastRowFirstColumn="0" w:lastRowLastColumn="0"/>
              <w:rPr>
                <w:rtl/>
                <w:lang w:bidi="he-IL"/>
              </w:rPr>
            </w:pPr>
            <w:proofErr w:type="spellStart"/>
            <w:r>
              <w:rPr>
                <w:rFonts w:hint="cs"/>
                <w:rtl/>
                <w:lang w:bidi="he-IL"/>
              </w:rPr>
              <w:t>איקון</w:t>
            </w:r>
            <w:proofErr w:type="spellEnd"/>
            <w:r>
              <w:rPr>
                <w:rFonts w:hint="cs"/>
                <w:rtl/>
                <w:lang w:bidi="he-IL"/>
              </w:rPr>
              <w:t xml:space="preserve"> + טקסט</w:t>
            </w:r>
          </w:p>
        </w:tc>
        <w:tc>
          <w:tcPr>
            <w:tcW w:w="2397" w:type="dxa"/>
          </w:tcPr>
          <w:p w:rsidR="009509FB" w:rsidRDefault="009509FB" w14:paraId="3CBA3626" w14:textId="77777777">
            <w:pPr>
              <w:bidi/>
              <w:cnfStyle w:val="000000000000" w:firstRow="0" w:lastRow="0" w:firstColumn="0" w:lastColumn="0" w:oddVBand="0" w:evenVBand="0" w:oddHBand="0" w:evenHBand="0" w:firstRowFirstColumn="0" w:firstRowLastColumn="0" w:lastRowFirstColumn="0" w:lastRowLastColumn="0"/>
              <w:rPr>
                <w:rFonts w:ascii="Arial" w:hAnsi="Arial" w:eastAsia="Times New Roman"/>
                <w:color w:val="222222"/>
                <w:sz w:val="18"/>
                <w:szCs w:val="18"/>
                <w:rtl/>
                <w:lang w:bidi="he-IL"/>
              </w:rPr>
            </w:pPr>
            <w:r w:rsidRPr="0038365D">
              <w:rPr>
                <w:rFonts w:hint="cs" w:ascii="Arial" w:hAnsi="Arial" w:eastAsia="Times New Roman"/>
                <w:color w:val="222222"/>
                <w:sz w:val="18"/>
                <w:szCs w:val="18"/>
                <w:rtl/>
                <w:lang w:bidi="he-IL"/>
              </w:rPr>
              <w:t xml:space="preserve">האם העלאת צרופה חובה = </w:t>
            </w:r>
          </w:p>
          <w:p w:rsidR="009509FB" w:rsidP="00014BEB" w:rsidRDefault="00014BEB" w14:paraId="230C8DD3" w14:textId="65ADE934">
            <w:pPr>
              <w:cnfStyle w:val="000000000000" w:firstRow="0" w:lastRow="0" w:firstColumn="0" w:lastColumn="0" w:oddVBand="0" w:evenVBand="0" w:oddHBand="0" w:evenHBand="0" w:firstRowFirstColumn="0" w:firstRowLastColumn="0" w:lastRowFirstColumn="0" w:lastRowLastColumn="0"/>
              <w:rPr>
                <w:rFonts w:ascii="Arial" w:hAnsi="Arial" w:eastAsia="Times New Roman" w:cs="Arial"/>
                <w:color w:val="222222"/>
                <w:sz w:val="18"/>
                <w:szCs w:val="18"/>
                <w:highlight w:val="yellow"/>
                <w:rtl/>
                <w:lang w:bidi="he-IL"/>
              </w:rPr>
            </w:pPr>
            <w:proofErr w:type="spellStart"/>
            <w:r w:rsidRPr="001B0999">
              <w:rPr>
                <w:rFonts w:ascii="Arial" w:hAnsi="Arial" w:eastAsia="Times New Roman" w:cs="Arial"/>
                <w:color w:val="222222"/>
                <w:sz w:val="18"/>
                <w:szCs w:val="18"/>
                <w:lang w:bidi="he-IL"/>
              </w:rPr>
              <w:t>GetTender</w:t>
            </w:r>
            <w:proofErr w:type="spellEnd"/>
            <w:r w:rsidRPr="001B0999">
              <w:rPr>
                <w:rFonts w:ascii="Arial" w:hAnsi="Arial" w:eastAsia="Times New Roman" w:cs="Arial"/>
                <w:color w:val="222222"/>
                <w:sz w:val="18"/>
                <w:szCs w:val="18"/>
                <w:lang w:bidi="he-IL"/>
              </w:rPr>
              <w:t>.</w:t>
            </w:r>
            <w:r>
              <w:t xml:space="preserve"> </w:t>
            </w:r>
            <w:proofErr w:type="spellStart"/>
            <w:r w:rsidRPr="009469E3">
              <w:rPr>
                <w:rFonts w:ascii="Arial" w:hAnsi="Arial" w:eastAsia="Times New Roman" w:cs="Arial"/>
                <w:color w:val="222222"/>
                <w:sz w:val="18"/>
                <w:szCs w:val="18"/>
                <w:lang w:bidi="he-IL"/>
              </w:rPr>
              <w:t>groupAttachments</w:t>
            </w:r>
            <w:proofErr w:type="spellEnd"/>
            <w:r>
              <w:rPr>
                <w:rFonts w:ascii="Arial" w:hAnsi="Arial" w:eastAsia="Times New Roman" w:cs="Arial"/>
                <w:color w:val="222222"/>
                <w:sz w:val="18"/>
                <w:szCs w:val="18"/>
                <w:lang w:bidi="he-IL"/>
              </w:rPr>
              <w:t>.</w:t>
            </w:r>
            <w:r>
              <w:t xml:space="preserve"> </w:t>
            </w:r>
            <w:proofErr w:type="spellStart"/>
            <w:proofErr w:type="gramStart"/>
            <w:r>
              <w:rPr>
                <w:rFonts w:ascii="Arial" w:hAnsi="Arial" w:eastAsia="Times New Roman" w:cs="Arial"/>
                <w:color w:val="222222"/>
                <w:sz w:val="18"/>
                <w:szCs w:val="18"/>
                <w:lang w:bidi="he-IL"/>
              </w:rPr>
              <w:t>a</w:t>
            </w:r>
            <w:r w:rsidRPr="0007694D">
              <w:rPr>
                <w:rFonts w:ascii="Arial" w:hAnsi="Arial" w:eastAsia="Times New Roman" w:cs="Arial"/>
                <w:color w:val="222222"/>
                <w:sz w:val="18"/>
                <w:szCs w:val="18"/>
                <w:lang w:bidi="he-IL"/>
              </w:rPr>
              <w:t>ttachments</w:t>
            </w:r>
            <w:r>
              <w:rPr>
                <w:rFonts w:ascii="Arial" w:hAnsi="Arial" w:eastAsia="Times New Roman" w:cs="Arial"/>
                <w:color w:val="222222"/>
                <w:sz w:val="18"/>
                <w:szCs w:val="18"/>
                <w:lang w:bidi="he-IL"/>
              </w:rPr>
              <w:t>.</w:t>
            </w:r>
            <w:r w:rsidRPr="00C07189">
              <w:rPr>
                <w:rFonts w:ascii="Arial" w:hAnsi="Arial" w:eastAsia="Times New Roman" w:cs="Arial"/>
                <w:color w:val="222222"/>
                <w:sz w:val="18"/>
                <w:szCs w:val="18"/>
                <w:lang w:bidi="he-IL"/>
              </w:rPr>
              <w:t>isMandatory</w:t>
            </w:r>
            <w:proofErr w:type="spellEnd"/>
            <w:proofErr w:type="gramEnd"/>
          </w:p>
          <w:p w:rsidR="007069A7" w:rsidRDefault="007069A7" w14:paraId="52FC0F13" w14:textId="77777777">
            <w:pPr>
              <w:bidi/>
              <w:cnfStyle w:val="000000000000" w:firstRow="0" w:lastRow="0" w:firstColumn="0" w:lastColumn="0" w:oddVBand="0" w:evenVBand="0" w:oddHBand="0" w:evenHBand="0" w:firstRowFirstColumn="0" w:firstRowLastColumn="0" w:lastRowFirstColumn="0" w:lastRowLastColumn="0"/>
              <w:rPr>
                <w:rtl/>
                <w:lang w:bidi="he-IL"/>
              </w:rPr>
            </w:pPr>
          </w:p>
          <w:p w:rsidRPr="00C34EA3" w:rsidR="007069A7" w:rsidP="007069A7" w:rsidRDefault="009509FB" w14:paraId="48CAB8B5" w14:textId="7BC51679">
            <w:pPr>
              <w:bidi/>
              <w:cnfStyle w:val="000000000000" w:firstRow="0" w:lastRow="0" w:firstColumn="0" w:lastColumn="0" w:oddVBand="0" w:evenVBand="0" w:oddHBand="0" w:evenHBand="0" w:firstRowFirstColumn="0" w:firstRowLastColumn="0" w:lastRowFirstColumn="0" w:lastRowLastColumn="0"/>
              <w:rPr>
                <w:rFonts w:ascii="Arial" w:hAnsi="Arial" w:eastAsia="Times New Roman"/>
                <w:color w:val="222222"/>
                <w:sz w:val="18"/>
                <w:szCs w:val="18"/>
                <w:rtl/>
                <w:lang w:bidi="he-IL"/>
              </w:rPr>
            </w:pPr>
            <w:r w:rsidRPr="00C34EA3">
              <w:rPr>
                <w:rFonts w:hint="cs" w:ascii="Arial" w:hAnsi="Arial" w:eastAsia="Times New Roman"/>
                <w:color w:val="222222"/>
                <w:sz w:val="18"/>
                <w:szCs w:val="18"/>
                <w:rtl/>
                <w:lang w:bidi="he-IL"/>
              </w:rPr>
              <w:t>כמות קבצים מינימלי  =</w:t>
            </w:r>
          </w:p>
          <w:p w:rsidR="007069A7" w:rsidP="007069A7" w:rsidRDefault="007069A7" w14:paraId="241CD45E" w14:textId="7AD4FCF5">
            <w:pPr>
              <w:cnfStyle w:val="000000000000" w:firstRow="0" w:lastRow="0" w:firstColumn="0" w:lastColumn="0" w:oddVBand="0" w:evenVBand="0" w:oddHBand="0" w:evenHBand="0" w:firstRowFirstColumn="0" w:firstRowLastColumn="0" w:lastRowFirstColumn="0" w:lastRowLastColumn="0"/>
              <w:rPr>
                <w:rFonts w:ascii="Arial" w:hAnsi="Arial" w:eastAsia="Times New Roman" w:cs="Arial"/>
                <w:color w:val="222222"/>
                <w:sz w:val="18"/>
                <w:szCs w:val="18"/>
                <w:lang w:bidi="he-IL"/>
              </w:rPr>
            </w:pPr>
            <w:proofErr w:type="spellStart"/>
            <w:r w:rsidRPr="001B0999">
              <w:rPr>
                <w:rFonts w:ascii="Arial" w:hAnsi="Arial" w:eastAsia="Times New Roman" w:cs="Arial"/>
                <w:color w:val="222222"/>
                <w:sz w:val="18"/>
                <w:szCs w:val="18"/>
                <w:lang w:bidi="he-IL"/>
              </w:rPr>
              <w:lastRenderedPageBreak/>
              <w:t>GetTender</w:t>
            </w:r>
            <w:proofErr w:type="spellEnd"/>
            <w:r w:rsidRPr="001B0999">
              <w:rPr>
                <w:rFonts w:ascii="Arial" w:hAnsi="Arial" w:eastAsia="Times New Roman" w:cs="Arial"/>
                <w:color w:val="222222"/>
                <w:sz w:val="18"/>
                <w:szCs w:val="18"/>
                <w:lang w:bidi="he-IL"/>
              </w:rPr>
              <w:t>.</w:t>
            </w:r>
            <w:r>
              <w:t xml:space="preserve"> </w:t>
            </w:r>
            <w:proofErr w:type="spellStart"/>
            <w:r w:rsidRPr="009469E3">
              <w:rPr>
                <w:rFonts w:ascii="Arial" w:hAnsi="Arial" w:eastAsia="Times New Roman" w:cs="Arial"/>
                <w:color w:val="222222"/>
                <w:sz w:val="18"/>
                <w:szCs w:val="18"/>
                <w:lang w:bidi="he-IL"/>
              </w:rPr>
              <w:t>groupAttachments</w:t>
            </w:r>
            <w:proofErr w:type="spellEnd"/>
            <w:r>
              <w:rPr>
                <w:rFonts w:ascii="Arial" w:hAnsi="Arial" w:eastAsia="Times New Roman" w:cs="Arial"/>
                <w:color w:val="222222"/>
                <w:sz w:val="18"/>
                <w:szCs w:val="18"/>
                <w:lang w:bidi="he-IL"/>
              </w:rPr>
              <w:t>.</w:t>
            </w:r>
            <w:r>
              <w:t xml:space="preserve"> </w:t>
            </w:r>
            <w:proofErr w:type="spellStart"/>
            <w:proofErr w:type="gramStart"/>
            <w:r>
              <w:rPr>
                <w:rFonts w:ascii="Arial" w:hAnsi="Arial" w:eastAsia="Times New Roman" w:cs="Arial"/>
                <w:color w:val="222222"/>
                <w:sz w:val="18"/>
                <w:szCs w:val="18"/>
                <w:lang w:bidi="he-IL"/>
              </w:rPr>
              <w:t>a</w:t>
            </w:r>
            <w:r w:rsidRPr="0007694D">
              <w:rPr>
                <w:rFonts w:ascii="Arial" w:hAnsi="Arial" w:eastAsia="Times New Roman" w:cs="Arial"/>
                <w:color w:val="222222"/>
                <w:sz w:val="18"/>
                <w:szCs w:val="18"/>
                <w:lang w:bidi="he-IL"/>
              </w:rPr>
              <w:t>ttachments</w:t>
            </w:r>
            <w:r>
              <w:rPr>
                <w:rFonts w:ascii="Arial" w:hAnsi="Arial" w:eastAsia="Times New Roman" w:cs="Arial"/>
                <w:color w:val="222222"/>
                <w:sz w:val="18"/>
                <w:szCs w:val="18"/>
                <w:lang w:bidi="he-IL"/>
              </w:rPr>
              <w:t>.</w:t>
            </w:r>
            <w:r w:rsidRPr="00384684">
              <w:rPr>
                <w:rFonts w:ascii="Arial" w:hAnsi="Arial" w:eastAsia="Times New Roman" w:cs="Arial"/>
                <w:color w:val="222222"/>
                <w:sz w:val="18"/>
                <w:szCs w:val="18"/>
                <w:lang w:bidi="he-IL"/>
              </w:rPr>
              <w:t>numberOfFiles</w:t>
            </w:r>
            <w:proofErr w:type="spellEnd"/>
            <w:proofErr w:type="gramEnd"/>
          </w:p>
          <w:p w:rsidRPr="002E6C15" w:rsidR="009509FB" w:rsidRDefault="009509FB" w14:paraId="0F83E687" w14:textId="77777777">
            <w:pPr>
              <w:bidi/>
              <w:cnfStyle w:val="000000000000" w:firstRow="0" w:lastRow="0" w:firstColumn="0" w:lastColumn="0" w:oddVBand="0" w:evenVBand="0" w:oddHBand="0" w:evenHBand="0" w:firstRowFirstColumn="0" w:firstRowLastColumn="0" w:lastRowFirstColumn="0" w:lastRowLastColumn="0"/>
              <w:rPr>
                <w:highlight w:val="yellow"/>
                <w:rtl/>
                <w:lang w:bidi="he-IL"/>
              </w:rPr>
            </w:pPr>
          </w:p>
        </w:tc>
        <w:tc>
          <w:tcPr>
            <w:tcW w:w="3642" w:type="dxa"/>
          </w:tcPr>
          <w:p w:rsidR="009509FB" w:rsidRDefault="009509FB" w14:paraId="522F7DF1" w14:textId="77777777">
            <w:pPr>
              <w:bidi/>
              <w:cnfStyle w:val="000000000000" w:firstRow="0" w:lastRow="0" w:firstColumn="0" w:lastColumn="0" w:oddVBand="0" w:evenVBand="0" w:oddHBand="0" w:evenHBand="0" w:firstRowFirstColumn="0" w:firstRowLastColumn="0" w:lastRowFirstColumn="0" w:lastRowLastColumn="0"/>
              <w:rPr>
                <w:b/>
                <w:bCs/>
                <w:rtl/>
                <w:lang w:bidi="he-IL"/>
              </w:rPr>
            </w:pPr>
            <w:r>
              <w:rPr>
                <w:rFonts w:hint="cs"/>
                <w:b/>
                <w:bCs/>
                <w:rtl/>
                <w:lang w:bidi="he-IL"/>
              </w:rPr>
              <w:lastRenderedPageBreak/>
              <w:t>טקסט התראה:</w:t>
            </w:r>
          </w:p>
          <w:p w:rsidR="009509FB" w:rsidRDefault="009509FB" w14:paraId="02FF6989" w14:textId="77777777">
            <w:pPr>
              <w:pStyle w:val="a3"/>
              <w:numPr>
                <w:ilvl w:val="0"/>
                <w:numId w:val="29"/>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חסרים מסמכים</w:t>
            </w:r>
            <w:r w:rsidRPr="00AD728B">
              <w:rPr>
                <w:rFonts w:hint="cs"/>
                <w:rtl/>
                <w:lang w:bidi="he-IL"/>
              </w:rPr>
              <w:t>.</w:t>
            </w:r>
            <w:r>
              <w:rPr>
                <w:rFonts w:hint="cs"/>
                <w:rtl/>
                <w:lang w:bidi="he-IL"/>
              </w:rPr>
              <w:t xml:space="preserve"> השלימו מסמכי חובה.</w:t>
            </w:r>
          </w:p>
          <w:p w:rsidR="009509FB" w:rsidRDefault="009509FB" w14:paraId="1B805E3A" w14:textId="77777777">
            <w:pPr>
              <w:bidi/>
              <w:cnfStyle w:val="000000000000" w:firstRow="0" w:lastRow="0" w:firstColumn="0" w:lastColumn="0" w:oddVBand="0" w:evenVBand="0" w:oddHBand="0" w:evenHBand="0" w:firstRowFirstColumn="0" w:firstRowLastColumn="0" w:lastRowFirstColumn="0" w:lastRowLastColumn="0"/>
              <w:rPr>
                <w:b/>
                <w:bCs/>
                <w:rtl/>
                <w:lang w:bidi="he-IL"/>
              </w:rPr>
            </w:pPr>
            <w:r>
              <w:rPr>
                <w:rFonts w:hint="cs"/>
                <w:b/>
                <w:bCs/>
                <w:rtl/>
                <w:lang w:bidi="he-IL"/>
              </w:rPr>
              <w:t>מיקום:</w:t>
            </w:r>
          </w:p>
          <w:p w:rsidRPr="0059331C" w:rsidR="009509FB" w:rsidRDefault="009509FB" w14:paraId="26AB860E" w14:textId="451B0F93">
            <w:pPr>
              <w:pStyle w:val="a3"/>
              <w:numPr>
                <w:ilvl w:val="0"/>
                <w:numId w:val="29"/>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lastRenderedPageBreak/>
              <w:t xml:space="preserve">בשורה של כל סוג </w:t>
            </w:r>
            <w:r w:rsidR="00910DBD">
              <w:rPr>
                <w:rFonts w:hint="cs"/>
                <w:rtl/>
                <w:lang w:bidi="he-IL"/>
              </w:rPr>
              <w:t>צרופה</w:t>
            </w:r>
            <w:r>
              <w:rPr>
                <w:rFonts w:hint="cs"/>
                <w:rtl/>
                <w:lang w:bidi="he-IL"/>
              </w:rPr>
              <w:t xml:space="preserve"> (בדומה להתראה "חריגת גודל צרופות)</w:t>
            </w:r>
          </w:p>
          <w:p w:rsidR="009509FB" w:rsidRDefault="009509FB" w14:paraId="1D428D4C"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30617B">
              <w:rPr>
                <w:rFonts w:hint="cs"/>
                <w:b/>
                <w:bCs/>
                <w:rtl/>
                <w:lang w:bidi="he-IL"/>
              </w:rPr>
              <w:t>מצבים בהם מופיע</w:t>
            </w:r>
            <w:r>
              <w:rPr>
                <w:rFonts w:hint="cs"/>
                <w:b/>
                <w:bCs/>
                <w:rtl/>
                <w:lang w:bidi="he-IL"/>
              </w:rPr>
              <w:t xml:space="preserve">: </w:t>
            </w:r>
          </w:p>
          <w:p w:rsidRPr="00324468" w:rsidR="009509FB" w:rsidRDefault="009509FB" w14:paraId="1D3357A8" w14:textId="0F3C8016">
            <w:pPr>
              <w:pStyle w:val="a3"/>
              <w:numPr>
                <w:ilvl w:val="0"/>
                <w:numId w:val="29"/>
              </w:numPr>
              <w:bidi/>
              <w:cnfStyle w:val="000000000000" w:firstRow="0" w:lastRow="0" w:firstColumn="0" w:lastColumn="0" w:oddVBand="0" w:evenVBand="0" w:oddHBand="0" w:evenHBand="0" w:firstRowFirstColumn="0" w:firstRowLastColumn="0" w:lastRowFirstColumn="0" w:lastRowLastColumn="0"/>
              <w:rPr>
                <w:rFonts w:cs="Arial"/>
                <w:lang w:bidi="he-IL"/>
              </w:rPr>
            </w:pPr>
            <w:r>
              <w:rPr>
                <w:rFonts w:hint="cs"/>
                <w:rtl/>
                <w:lang w:bidi="he-IL"/>
              </w:rPr>
              <w:t>סה"כ כמות הצרופות (</w:t>
            </w:r>
            <w:r w:rsidR="00D9219F">
              <w:rPr>
                <w:rFonts w:hint="cs"/>
                <w:rtl/>
                <w:lang w:bidi="he-IL"/>
              </w:rPr>
              <w:t>קבצים</w:t>
            </w:r>
            <w:r>
              <w:rPr>
                <w:rFonts w:hint="cs"/>
                <w:rtl/>
                <w:lang w:bidi="he-IL"/>
              </w:rPr>
              <w:t xml:space="preserve"> שהועלו) עבור סוג </w:t>
            </w:r>
            <w:r w:rsidR="00D9219F">
              <w:rPr>
                <w:rFonts w:hint="cs"/>
                <w:rtl/>
                <w:lang w:bidi="he-IL"/>
              </w:rPr>
              <w:t>צרופה</w:t>
            </w:r>
            <w:r>
              <w:rPr>
                <w:rFonts w:hint="cs"/>
                <w:rtl/>
                <w:lang w:bidi="he-IL"/>
              </w:rPr>
              <w:t xml:space="preserve"> ספציפי</w:t>
            </w:r>
            <w:r w:rsidR="00D9219F">
              <w:rPr>
                <w:rFonts w:hint="cs"/>
                <w:rtl/>
                <w:lang w:bidi="he-IL"/>
              </w:rPr>
              <w:t>ת</w:t>
            </w:r>
            <w:r>
              <w:rPr>
                <w:rFonts w:hint="cs"/>
                <w:rtl/>
                <w:lang w:bidi="he-IL"/>
              </w:rPr>
              <w:t xml:space="preserve"> קטן מכמות הצרופות הנדרשת עבור סוג נספח זה (לפי הגדרות המכרז)</w:t>
            </w:r>
          </w:p>
          <w:p w:rsidRPr="00365CD6" w:rsidR="009509FB" w:rsidRDefault="009509FB" w14:paraId="55B6809A" w14:textId="77777777">
            <w:pPr>
              <w:bidi/>
              <w:cnfStyle w:val="000000000000" w:firstRow="0" w:lastRow="0" w:firstColumn="0" w:lastColumn="0" w:oddVBand="0" w:evenVBand="0" w:oddHBand="0" w:evenHBand="0" w:firstRowFirstColumn="0" w:firstRowLastColumn="0" w:lastRowFirstColumn="0" w:lastRowLastColumn="0"/>
              <w:rPr>
                <w:rFonts w:cs="Arial"/>
                <w:b/>
                <w:bCs/>
                <w:rtl/>
                <w:lang w:bidi="he-IL"/>
              </w:rPr>
            </w:pPr>
            <w:r w:rsidRPr="00365CD6">
              <w:rPr>
                <w:rFonts w:hint="cs" w:cs="Arial"/>
                <w:b/>
                <w:bCs/>
                <w:rtl/>
                <w:lang w:bidi="he-IL"/>
              </w:rPr>
              <w:t>טריגר להופעה:</w:t>
            </w:r>
          </w:p>
          <w:p w:rsidRPr="00EE2C2A" w:rsidR="009509FB" w:rsidRDefault="009509FB" w14:paraId="5570731A" w14:textId="200523A5">
            <w:pPr>
              <w:pStyle w:val="a3"/>
              <w:numPr>
                <w:ilvl w:val="0"/>
                <w:numId w:val="29"/>
              </w:numPr>
              <w:bidi/>
              <w:cnfStyle w:val="000000000000" w:firstRow="0" w:lastRow="0" w:firstColumn="0" w:lastColumn="0" w:oddVBand="0" w:evenVBand="0" w:oddHBand="0" w:evenHBand="0" w:firstRowFirstColumn="0" w:firstRowLastColumn="0" w:lastRowFirstColumn="0" w:lastRowLastColumn="0"/>
              <w:rPr>
                <w:rFonts w:cs="Arial"/>
                <w:rtl/>
                <w:lang w:bidi="he-IL"/>
              </w:rPr>
            </w:pPr>
            <w:r w:rsidRPr="00D24235">
              <w:rPr>
                <w:rFonts w:hint="cs" w:cs="Arial"/>
                <w:rtl/>
                <w:lang w:bidi="he-IL"/>
              </w:rPr>
              <w:t>בתהליך שמירה מערכת זיהתה ש</w:t>
            </w:r>
            <w:r>
              <w:rPr>
                <w:rFonts w:hint="cs" w:cs="Arial"/>
                <w:rtl/>
                <w:lang w:bidi="he-IL"/>
              </w:rPr>
              <w:t>חסר</w:t>
            </w:r>
            <w:r w:rsidR="00323656">
              <w:rPr>
                <w:rFonts w:hint="cs" w:cs="Arial"/>
                <w:rtl/>
                <w:lang w:bidi="he-IL"/>
              </w:rPr>
              <w:t>ות</w:t>
            </w:r>
            <w:r>
              <w:rPr>
                <w:rFonts w:hint="cs" w:cs="Arial"/>
                <w:rtl/>
                <w:lang w:bidi="he-IL"/>
              </w:rPr>
              <w:t xml:space="preserve"> </w:t>
            </w:r>
            <w:r w:rsidR="00323656">
              <w:rPr>
                <w:rFonts w:hint="cs" w:cs="Arial"/>
                <w:rtl/>
                <w:lang w:bidi="he-IL"/>
              </w:rPr>
              <w:t>צרופות</w:t>
            </w:r>
            <w:r>
              <w:rPr>
                <w:rFonts w:hint="cs" w:cs="Arial"/>
                <w:rtl/>
                <w:lang w:bidi="he-IL"/>
              </w:rPr>
              <w:t xml:space="preserve"> חובה</w:t>
            </w:r>
          </w:p>
        </w:tc>
      </w:tr>
      <w:tr w:rsidRPr="003407D9" w:rsidR="009509FB" w14:paraId="352F5BD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1" w:type="dxa"/>
          </w:tcPr>
          <w:p w:rsidR="009509FB" w:rsidRDefault="009509FB" w14:paraId="57A682ED" w14:textId="77777777">
            <w:pPr>
              <w:bidi/>
              <w:rPr>
                <w:rFonts w:cs="Arial"/>
                <w:b w:val="0"/>
                <w:bCs w:val="0"/>
                <w:rtl/>
                <w:lang w:bidi="he-IL"/>
              </w:rPr>
            </w:pPr>
          </w:p>
        </w:tc>
        <w:tc>
          <w:tcPr>
            <w:tcW w:w="1013" w:type="dxa"/>
          </w:tcPr>
          <w:p w:rsidR="009509FB" w:rsidRDefault="009509FB" w14:paraId="29F9A6ED"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2397" w:type="dxa"/>
          </w:tcPr>
          <w:p w:rsidRPr="002E6C15" w:rsidR="009509FB" w:rsidRDefault="009509FB" w14:paraId="698589FE" w14:textId="77777777">
            <w:pPr>
              <w:bidi/>
              <w:cnfStyle w:val="000000100000" w:firstRow="0" w:lastRow="0" w:firstColumn="0" w:lastColumn="0" w:oddVBand="0" w:evenVBand="0" w:oddHBand="1" w:evenHBand="0" w:firstRowFirstColumn="0" w:firstRowLastColumn="0" w:lastRowFirstColumn="0" w:lastRowLastColumn="0"/>
              <w:rPr>
                <w:highlight w:val="yellow"/>
                <w:rtl/>
                <w:lang w:bidi="he-IL"/>
              </w:rPr>
            </w:pPr>
          </w:p>
        </w:tc>
        <w:tc>
          <w:tcPr>
            <w:tcW w:w="3642" w:type="dxa"/>
          </w:tcPr>
          <w:p w:rsidRPr="003407D9" w:rsidR="009509FB" w:rsidRDefault="009509FB" w14:paraId="430BC272" w14:textId="77777777">
            <w:pPr>
              <w:bidi/>
              <w:cnfStyle w:val="000000100000" w:firstRow="0" w:lastRow="0" w:firstColumn="0" w:lastColumn="0" w:oddVBand="0" w:evenVBand="0" w:oddHBand="1" w:evenHBand="0" w:firstRowFirstColumn="0" w:firstRowLastColumn="0" w:lastRowFirstColumn="0" w:lastRowLastColumn="0"/>
              <w:rPr>
                <w:rFonts w:cs="Arial"/>
                <w:rtl/>
                <w:lang w:bidi="he-IL"/>
              </w:rPr>
            </w:pPr>
          </w:p>
        </w:tc>
      </w:tr>
    </w:tbl>
    <w:p w:rsidR="003A4F98" w:rsidP="003A4F98" w:rsidRDefault="003A4F98" w14:paraId="2EB371E4" w14:textId="77777777">
      <w:pPr>
        <w:bidi/>
        <w:rPr>
          <w:rtl/>
          <w:lang w:bidi="he-IL"/>
        </w:rPr>
      </w:pPr>
    </w:p>
    <w:p w:rsidR="0077079B" w:rsidP="0077079B" w:rsidRDefault="0077079B" w14:paraId="368B6718" w14:textId="77777777">
      <w:pPr>
        <w:bidi/>
        <w:rPr>
          <w:rtl/>
          <w:lang w:bidi="he-IL"/>
        </w:rPr>
      </w:pPr>
    </w:p>
    <w:p w:rsidR="00F40D5A" w:rsidP="00F40D5A" w:rsidRDefault="00F40D5A" w14:paraId="2923ED4B" w14:textId="77777777">
      <w:pPr>
        <w:pStyle w:val="2"/>
        <w:bidi/>
        <w:rPr>
          <w:rtl/>
          <w:lang w:bidi="he-IL"/>
        </w:rPr>
      </w:pPr>
      <w:bookmarkStart w:name="_Toc153118408" w:id="44"/>
      <w:r>
        <w:rPr>
          <w:rFonts w:hint="cs"/>
          <w:rtl/>
          <w:lang w:bidi="he-IL"/>
        </w:rPr>
        <w:t>סיכום ואישור</w:t>
      </w:r>
      <w:bookmarkEnd w:id="44"/>
    </w:p>
    <w:p w:rsidR="00F40D5A" w:rsidP="00F40D5A" w:rsidRDefault="00F40D5A" w14:paraId="62532811" w14:textId="77777777">
      <w:pPr>
        <w:bidi/>
        <w:rPr>
          <w:rtl/>
          <w:lang w:bidi="he-IL"/>
        </w:rPr>
      </w:pPr>
      <w:r>
        <w:rPr>
          <w:rFonts w:hint="cs"/>
          <w:rtl/>
          <w:lang w:bidi="he-IL"/>
        </w:rPr>
        <w:t>מסך סיכום ואישור הינו מסך אחרון בתהליך הגשת הצעה כלכלית למכרז. המסך מאפשר צפייה בסיכום ההצעה טרום הגשתה. הגשת ההצעה למכרז מתבצעת במסך זה. כמו כן, מתאפשרת חזרה לעריכה של כל השלבים בתהליך הכנת ההצעה.</w:t>
      </w:r>
    </w:p>
    <w:p w:rsidR="00F40D5A" w:rsidP="00F40D5A" w:rsidRDefault="00F40D5A" w14:paraId="2B34FB81" w14:textId="77777777">
      <w:pPr>
        <w:bidi/>
        <w:rPr>
          <w:rtl/>
          <w:lang w:bidi="he-IL"/>
        </w:rPr>
      </w:pPr>
      <w:r>
        <w:rPr>
          <w:rFonts w:hint="cs"/>
          <w:rtl/>
          <w:lang w:bidi="he-IL"/>
        </w:rPr>
        <w:t>כניסה למסך מתבצעת מתוך:</w:t>
      </w:r>
    </w:p>
    <w:p w:rsidR="00F40D5A" w:rsidP="00F40D5A" w:rsidRDefault="00F40D5A" w14:paraId="2AA149D9" w14:textId="77777777">
      <w:pPr>
        <w:pStyle w:val="a3"/>
        <w:numPr>
          <w:ilvl w:val="0"/>
          <w:numId w:val="19"/>
        </w:numPr>
        <w:bidi/>
        <w:rPr>
          <w:lang w:bidi="he-IL"/>
        </w:rPr>
      </w:pPr>
      <w:r>
        <w:rPr>
          <w:rFonts w:hint="cs"/>
          <w:rtl/>
          <w:lang w:bidi="he-IL"/>
        </w:rPr>
        <w:t xml:space="preserve">מסך פרטי הצעה למכרז </w:t>
      </w:r>
      <w:r>
        <w:rPr>
          <w:rtl/>
          <w:lang w:bidi="he-IL"/>
        </w:rPr>
        <w:t>–</w:t>
      </w:r>
      <w:r>
        <w:rPr>
          <w:rFonts w:hint="cs"/>
          <w:rtl/>
          <w:lang w:bidi="he-IL"/>
        </w:rPr>
        <w:t xml:space="preserve"> לחיצה על כפתור "עריכה"</w:t>
      </w:r>
    </w:p>
    <w:p w:rsidR="00F40D5A" w:rsidP="00F40D5A" w:rsidRDefault="00F40D5A" w14:paraId="089AD656" w14:textId="77777777">
      <w:pPr>
        <w:pStyle w:val="a3"/>
        <w:numPr>
          <w:ilvl w:val="0"/>
          <w:numId w:val="19"/>
        </w:numPr>
        <w:bidi/>
        <w:rPr>
          <w:rtl/>
          <w:lang w:bidi="he-IL"/>
        </w:rPr>
      </w:pPr>
      <w:r>
        <w:rPr>
          <w:rFonts w:hint="cs"/>
          <w:rtl/>
          <w:lang w:bidi="he-IL"/>
        </w:rPr>
        <w:t xml:space="preserve">מסך מעטפה אחרונה (1 או 2, תלוי בכמות מעטפות במכרז) </w:t>
      </w:r>
      <w:r>
        <w:rPr>
          <w:rtl/>
          <w:lang w:bidi="he-IL"/>
        </w:rPr>
        <w:t>–</w:t>
      </w:r>
      <w:r>
        <w:rPr>
          <w:rFonts w:hint="cs"/>
          <w:rtl/>
          <w:lang w:bidi="he-IL"/>
        </w:rPr>
        <w:t xml:space="preserve"> לאחר לחיצה על כפתור "סיכום ואישור"</w:t>
      </w:r>
    </w:p>
    <w:p w:rsidR="00F40D5A" w:rsidP="00F40D5A" w:rsidRDefault="00F40D5A" w14:paraId="371D662D" w14:textId="77777777">
      <w:pPr>
        <w:pStyle w:val="a3"/>
        <w:numPr>
          <w:ilvl w:val="0"/>
          <w:numId w:val="19"/>
        </w:numPr>
        <w:bidi/>
        <w:rPr>
          <w:lang w:bidi="he-IL"/>
        </w:rPr>
      </w:pPr>
      <w:r>
        <w:rPr>
          <w:rFonts w:hint="cs"/>
          <w:rtl/>
          <w:lang w:bidi="he-IL"/>
        </w:rPr>
        <w:t xml:space="preserve">סרגל ימני </w:t>
      </w:r>
      <w:r>
        <w:rPr>
          <w:rtl/>
          <w:lang w:bidi="he-IL"/>
        </w:rPr>
        <w:t>–</w:t>
      </w:r>
      <w:r>
        <w:rPr>
          <w:rFonts w:hint="cs"/>
          <w:rtl/>
          <w:lang w:bidi="he-IL"/>
        </w:rPr>
        <w:t xml:space="preserve"> לאחר לחיצה על כפתור "סיכום ואישור"</w:t>
      </w:r>
    </w:p>
    <w:p w:rsidR="00F40D5A" w:rsidP="00F40D5A" w:rsidRDefault="00F40D5A" w14:paraId="7DE5AA61" w14:textId="1057BE54">
      <w:pPr>
        <w:bidi/>
        <w:rPr>
          <w:rtl w:val="1"/>
          <w:lang w:bidi="he-IL"/>
        </w:rPr>
      </w:pPr>
      <w:r w:rsidR="00F40D5A">
        <w:drawing>
          <wp:inline wp14:editId="3A51DFF2" wp14:anchorId="10D93AA8">
            <wp:extent cx="4230370" cy="8863330"/>
            <wp:effectExtent l="0" t="0" r="0" b="0"/>
            <wp:docPr id="1987733097" name="Picture 1987733097" descr="תמונה שמכילה טקסט, צילום מסך, תוכנה, דף אינטרנט&#10;&#10;התיאור נוצר באופן אוטומטי" title=""/>
            <wp:cNvGraphicFramePr>
              <a:graphicFrameLocks noChangeAspect="1"/>
            </wp:cNvGraphicFramePr>
            <a:graphic>
              <a:graphicData uri="http://schemas.openxmlformats.org/drawingml/2006/picture">
                <pic:pic>
                  <pic:nvPicPr>
                    <pic:cNvPr id="0" name="Picture 1987733097"/>
                    <pic:cNvPicPr/>
                  </pic:nvPicPr>
                  <pic:blipFill>
                    <a:blip r:embed="R69f1c3374e8e446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30370" cy="8863330"/>
                    </a:xfrm>
                    <a:prstGeom prst="rect">
                      <a:avLst/>
                    </a:prstGeom>
                  </pic:spPr>
                </pic:pic>
              </a:graphicData>
            </a:graphic>
          </wp:inline>
        </w:drawing>
      </w:r>
      <w:ins w:author="avigornizky@gmail.com" w:date="2023-12-25T10:36:45.543Z" w:id="1815237161">
        <w:r w:rsidR="052E226F">
          <w:t xml:space="preserve"> </w:t>
        </w:r>
      </w:ins>
    </w:p>
    <w:p w:rsidR="00F40D5A" w:rsidP="00F40D5A" w:rsidRDefault="00F40D5A" w14:paraId="6EC649DD" w14:textId="77777777">
      <w:pPr>
        <w:bidi/>
        <w:rPr>
          <w:lang w:bidi="he-IL"/>
        </w:rPr>
      </w:pPr>
    </w:p>
    <w:p w:rsidR="00F40D5A" w:rsidP="00F40D5A" w:rsidRDefault="00F40D5A" w14:paraId="480CA297" w14:textId="78BA6449">
      <w:pPr>
        <w:bidi/>
        <w:rPr>
          <w:rtl w:val="1"/>
          <w:lang w:bidi="he-IL"/>
        </w:rPr>
      </w:pPr>
      <w:ins w:author="avigornizky@gmail.com" w:date="2023-12-25T10:36:46.562Z" w:id="259049130">
        <w:r w:rsidR="052E226F">
          <w:t xml:space="preserve">             </w:t>
        </w:r>
      </w:ins>
      <w:r w:rsidR="00F40D5A">
        <w:drawing>
          <wp:inline wp14:editId="368C731D" wp14:anchorId="776F17CD">
            <wp:extent cx="5731510" cy="3223895"/>
            <wp:effectExtent l="0" t="0" r="2540" b="0"/>
            <wp:docPr id="1364693056" name="Picture 1364693056" descr="תמונה שמכילה טקסט, צילום מסך, תוכנה, סמל מחשב&#10;&#10;התיאור נוצר באופן אוטומטי" title=""/>
            <wp:cNvGraphicFramePr>
              <a:graphicFrameLocks noChangeAspect="1"/>
            </wp:cNvGraphicFramePr>
            <a:graphic>
              <a:graphicData uri="http://schemas.openxmlformats.org/drawingml/2006/picture">
                <pic:pic>
                  <pic:nvPicPr>
                    <pic:cNvPr id="0" name="Picture 1364693056"/>
                    <pic:cNvPicPr/>
                  </pic:nvPicPr>
                  <pic:blipFill>
                    <a:blip r:embed="R25428ec278c74c6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223895"/>
                    </a:xfrm>
                    <a:prstGeom prst="rect">
                      <a:avLst/>
                    </a:prstGeom>
                  </pic:spPr>
                </pic:pic>
              </a:graphicData>
            </a:graphic>
          </wp:inline>
        </w:drawing>
      </w:r>
    </w:p>
    <w:p w:rsidR="00F40D5A" w:rsidP="00F40D5A" w:rsidRDefault="00F40D5A" w14:paraId="27C645B6" w14:textId="77777777">
      <w:pPr>
        <w:bidi/>
        <w:rPr>
          <w:rtl/>
          <w:lang w:bidi="he-IL"/>
        </w:rPr>
      </w:pPr>
    </w:p>
    <w:tbl>
      <w:tblPr>
        <w:tblStyle w:val="4-5"/>
        <w:bidiVisual/>
        <w:tblW w:w="10763" w:type="dxa"/>
        <w:tblInd w:w="-726" w:type="dxa"/>
        <w:tblLook w:val="04A0" w:firstRow="1" w:lastRow="0" w:firstColumn="1" w:lastColumn="0" w:noHBand="0" w:noVBand="1"/>
      </w:tblPr>
      <w:tblGrid>
        <w:gridCol w:w="4656"/>
        <w:gridCol w:w="985"/>
        <w:gridCol w:w="2025"/>
        <w:gridCol w:w="3097"/>
      </w:tblGrid>
      <w:tr w:rsidR="00F40D5A" w14:paraId="778945E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6" w:type="dxa"/>
          </w:tcPr>
          <w:p w:rsidR="00F40D5A" w:rsidRDefault="00F40D5A" w14:paraId="7C6D1C33" w14:textId="77777777">
            <w:pPr>
              <w:bidi/>
              <w:rPr>
                <w:rtl/>
                <w:lang w:bidi="he-IL"/>
              </w:rPr>
            </w:pPr>
            <w:r>
              <w:rPr>
                <w:rFonts w:hint="cs"/>
                <w:rtl/>
                <w:lang w:bidi="he-IL"/>
              </w:rPr>
              <w:t>רכיב</w:t>
            </w:r>
          </w:p>
        </w:tc>
        <w:tc>
          <w:tcPr>
            <w:tcW w:w="985" w:type="dxa"/>
          </w:tcPr>
          <w:p w:rsidR="00F40D5A" w:rsidRDefault="00F40D5A" w14:paraId="00DFBC81"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סוג רכיב / שדה</w:t>
            </w:r>
          </w:p>
        </w:tc>
        <w:tc>
          <w:tcPr>
            <w:tcW w:w="2025" w:type="dxa"/>
          </w:tcPr>
          <w:p w:rsidR="00F40D5A" w:rsidRDefault="00F40D5A" w14:paraId="224F4A9A"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מקור נתונים</w:t>
            </w:r>
          </w:p>
        </w:tc>
        <w:tc>
          <w:tcPr>
            <w:tcW w:w="3097" w:type="dxa"/>
          </w:tcPr>
          <w:p w:rsidR="00F40D5A" w:rsidRDefault="00F40D5A" w14:paraId="56EDB017"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פונקציונאליות</w:t>
            </w:r>
          </w:p>
        </w:tc>
      </w:tr>
      <w:tr w:rsidRPr="00C317A3" w:rsidR="00F40D5A" w14:paraId="11D0D4D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6" w:type="dxa"/>
          </w:tcPr>
          <w:p w:rsidR="00F40D5A" w:rsidRDefault="00F40D5A" w14:paraId="684B5B20" w14:textId="77777777">
            <w:pPr>
              <w:bidi/>
              <w:rPr>
                <w:rtl/>
                <w:lang w:bidi="he-IL"/>
              </w:rPr>
            </w:pPr>
            <w:r w:rsidRPr="00921F39">
              <w:rPr>
                <w:rFonts w:hint="cs"/>
                <w:b w:val="0"/>
                <w:bCs w:val="0"/>
                <w:rtl/>
                <w:lang w:bidi="he-IL"/>
              </w:rPr>
              <w:t>סיכום ואישור</w:t>
            </w:r>
          </w:p>
          <w:p w:rsidR="00F40D5A" w:rsidRDefault="00F40D5A" w14:paraId="2DF3BB0F" w14:textId="77777777">
            <w:pPr>
              <w:bidi/>
              <w:rPr>
                <w:rtl/>
                <w:lang w:bidi="he-IL"/>
              </w:rPr>
            </w:pPr>
            <w:r w:rsidRPr="001048FF">
              <w:rPr>
                <w:rFonts w:cs="Arial"/>
                <w:noProof/>
                <w:rtl/>
                <w:lang w:bidi="he-IL"/>
              </w:rPr>
              <w:drawing>
                <wp:inline distT="0" distB="0" distL="0" distR="0" wp14:anchorId="691136AA" wp14:editId="546AFF15">
                  <wp:extent cx="733425" cy="197706"/>
                  <wp:effectExtent l="0" t="0" r="0" b="0"/>
                  <wp:docPr id="830915147" name="Picture 83091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15147" name=""/>
                          <pic:cNvPicPr/>
                        </pic:nvPicPr>
                        <pic:blipFill>
                          <a:blip r:embed="rId191"/>
                          <a:stretch>
                            <a:fillRect/>
                          </a:stretch>
                        </pic:blipFill>
                        <pic:spPr>
                          <a:xfrm>
                            <a:off x="0" y="0"/>
                            <a:ext cx="740990" cy="199745"/>
                          </a:xfrm>
                          <a:prstGeom prst="rect">
                            <a:avLst/>
                          </a:prstGeom>
                        </pic:spPr>
                      </pic:pic>
                    </a:graphicData>
                  </a:graphic>
                </wp:inline>
              </w:drawing>
            </w:r>
          </w:p>
          <w:p w:rsidRPr="00921F39" w:rsidR="00F40D5A" w:rsidRDefault="00F40D5A" w14:paraId="7A5BFF85" w14:textId="77777777">
            <w:pPr>
              <w:bidi/>
              <w:rPr>
                <w:b w:val="0"/>
                <w:bCs w:val="0"/>
                <w:rtl/>
                <w:lang w:bidi="he-IL"/>
              </w:rPr>
            </w:pPr>
          </w:p>
        </w:tc>
        <w:tc>
          <w:tcPr>
            <w:tcW w:w="985" w:type="dxa"/>
          </w:tcPr>
          <w:p w:rsidR="00F40D5A" w:rsidRDefault="00F40D5A" w14:paraId="36667FB0"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כותרת ראשית</w:t>
            </w:r>
          </w:p>
        </w:tc>
        <w:tc>
          <w:tcPr>
            <w:tcW w:w="2025" w:type="dxa"/>
          </w:tcPr>
          <w:p w:rsidR="00F40D5A" w:rsidRDefault="00E3532E" w14:paraId="153D4BD8" w14:textId="38B868A1">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 קבוע</w:t>
            </w:r>
          </w:p>
        </w:tc>
        <w:tc>
          <w:tcPr>
            <w:tcW w:w="3097" w:type="dxa"/>
          </w:tcPr>
          <w:p w:rsidRPr="00C317A3" w:rsidR="00F40D5A" w:rsidRDefault="00F40D5A" w14:paraId="6B936D31"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טקסט</w:t>
            </w:r>
          </w:p>
        </w:tc>
      </w:tr>
      <w:tr w:rsidRPr="00C317A3" w:rsidR="00F40D5A" w14:paraId="56E0BF9F" w14:textId="77777777">
        <w:tc>
          <w:tcPr>
            <w:cnfStyle w:val="001000000000" w:firstRow="0" w:lastRow="0" w:firstColumn="1" w:lastColumn="0" w:oddVBand="0" w:evenVBand="0" w:oddHBand="0" w:evenHBand="0" w:firstRowFirstColumn="0" w:firstRowLastColumn="0" w:lastRowFirstColumn="0" w:lastRowLastColumn="0"/>
            <w:tcW w:w="4656" w:type="dxa"/>
          </w:tcPr>
          <w:p w:rsidR="00F40D5A" w:rsidRDefault="00F40D5A" w14:paraId="1381B5BD" w14:textId="77777777">
            <w:pPr>
              <w:bidi/>
              <w:rPr>
                <w:rtl/>
                <w:lang w:bidi="he-IL"/>
              </w:rPr>
            </w:pPr>
            <w:r>
              <w:rPr>
                <w:rFonts w:hint="cs"/>
                <w:b w:val="0"/>
                <w:bCs w:val="0"/>
                <w:rtl/>
                <w:lang w:bidi="he-IL"/>
              </w:rPr>
              <w:t>עריכה</w:t>
            </w:r>
          </w:p>
          <w:p w:rsidR="00F40D5A" w:rsidRDefault="00F40D5A" w14:paraId="7225DCA3" w14:textId="77777777">
            <w:pPr>
              <w:bidi/>
              <w:rPr>
                <w:rtl/>
                <w:lang w:bidi="he-IL"/>
              </w:rPr>
            </w:pPr>
            <w:r w:rsidRPr="00354BC7">
              <w:rPr>
                <w:rFonts w:cs="Arial"/>
                <w:noProof/>
                <w:rtl/>
                <w:lang w:bidi="he-IL"/>
              </w:rPr>
              <w:drawing>
                <wp:inline distT="0" distB="0" distL="0" distR="0" wp14:anchorId="27C8B4FA" wp14:editId="59D3A752">
                  <wp:extent cx="914400" cy="238125"/>
                  <wp:effectExtent l="0" t="0" r="0" b="9525"/>
                  <wp:docPr id="1381349481" name="Picture 138134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49481" name=""/>
                          <pic:cNvPicPr/>
                        </pic:nvPicPr>
                        <pic:blipFill>
                          <a:blip r:embed="rId192"/>
                          <a:stretch>
                            <a:fillRect/>
                          </a:stretch>
                        </pic:blipFill>
                        <pic:spPr>
                          <a:xfrm>
                            <a:off x="0" y="0"/>
                            <a:ext cx="915261" cy="238349"/>
                          </a:xfrm>
                          <a:prstGeom prst="rect">
                            <a:avLst/>
                          </a:prstGeom>
                        </pic:spPr>
                      </pic:pic>
                    </a:graphicData>
                  </a:graphic>
                </wp:inline>
              </w:drawing>
            </w:r>
          </w:p>
          <w:p w:rsidR="00F40D5A" w:rsidRDefault="00F40D5A" w14:paraId="318E5645" w14:textId="77777777">
            <w:pPr>
              <w:bidi/>
              <w:rPr>
                <w:rtl/>
                <w:lang w:bidi="he-IL"/>
              </w:rPr>
            </w:pPr>
            <w:r w:rsidRPr="009D0321">
              <w:rPr>
                <w:rFonts w:cs="Arial"/>
                <w:noProof/>
                <w:rtl/>
                <w:lang w:bidi="he-IL"/>
              </w:rPr>
              <w:drawing>
                <wp:inline distT="0" distB="0" distL="0" distR="0" wp14:anchorId="27C6E017" wp14:editId="138F8A08">
                  <wp:extent cx="827015" cy="216153"/>
                  <wp:effectExtent l="0" t="0" r="0" b="0"/>
                  <wp:docPr id="452894072" name="Picture 45289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94072" name=""/>
                          <pic:cNvPicPr/>
                        </pic:nvPicPr>
                        <pic:blipFill>
                          <a:blip r:embed="rId193"/>
                          <a:stretch>
                            <a:fillRect/>
                          </a:stretch>
                        </pic:blipFill>
                        <pic:spPr>
                          <a:xfrm>
                            <a:off x="0" y="0"/>
                            <a:ext cx="835982" cy="218497"/>
                          </a:xfrm>
                          <a:prstGeom prst="rect">
                            <a:avLst/>
                          </a:prstGeom>
                        </pic:spPr>
                      </pic:pic>
                    </a:graphicData>
                  </a:graphic>
                </wp:inline>
              </w:drawing>
            </w:r>
          </w:p>
          <w:p w:rsidRPr="00921F39" w:rsidR="00F40D5A" w:rsidRDefault="00F40D5A" w14:paraId="3C90750D" w14:textId="77777777">
            <w:pPr>
              <w:bidi/>
              <w:rPr>
                <w:b w:val="0"/>
                <w:bCs w:val="0"/>
                <w:rtl/>
                <w:lang w:bidi="he-IL"/>
              </w:rPr>
            </w:pPr>
            <w:r w:rsidRPr="004D4531">
              <w:rPr>
                <w:rFonts w:cs="Arial"/>
                <w:noProof/>
                <w:rtl/>
                <w:lang w:bidi="he-IL"/>
              </w:rPr>
              <w:drawing>
                <wp:inline distT="0" distB="0" distL="0" distR="0" wp14:anchorId="04AF06D0" wp14:editId="49A50BFD">
                  <wp:extent cx="800100" cy="246185"/>
                  <wp:effectExtent l="0" t="0" r="0" b="1905"/>
                  <wp:docPr id="2058754855" name="Picture 205875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54855" name=""/>
                          <pic:cNvPicPr/>
                        </pic:nvPicPr>
                        <pic:blipFill>
                          <a:blip r:embed="rId194"/>
                          <a:stretch>
                            <a:fillRect/>
                          </a:stretch>
                        </pic:blipFill>
                        <pic:spPr>
                          <a:xfrm>
                            <a:off x="0" y="0"/>
                            <a:ext cx="803128" cy="247117"/>
                          </a:xfrm>
                          <a:prstGeom prst="rect">
                            <a:avLst/>
                          </a:prstGeom>
                        </pic:spPr>
                      </pic:pic>
                    </a:graphicData>
                  </a:graphic>
                </wp:inline>
              </w:drawing>
            </w:r>
          </w:p>
        </w:tc>
        <w:tc>
          <w:tcPr>
            <w:tcW w:w="985" w:type="dxa"/>
          </w:tcPr>
          <w:p w:rsidR="00F40D5A" w:rsidRDefault="00F40D5A" w14:paraId="0CE7415A"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כפתור</w:t>
            </w:r>
          </w:p>
        </w:tc>
        <w:tc>
          <w:tcPr>
            <w:tcW w:w="2025" w:type="dxa"/>
          </w:tcPr>
          <w:p w:rsidR="00F40D5A" w:rsidRDefault="00F40D5A" w14:paraId="1EC2D411"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c>
          <w:tcPr>
            <w:tcW w:w="3097" w:type="dxa"/>
          </w:tcPr>
          <w:p w:rsidR="00F40D5A" w:rsidRDefault="00F40D5A" w14:paraId="334E56C2" w14:textId="77777777">
            <w:pPr>
              <w:bidi/>
              <w:cnfStyle w:val="000000000000" w:firstRow="0" w:lastRow="0" w:firstColumn="0" w:lastColumn="0" w:oddVBand="0" w:evenVBand="0" w:oddHBand="0" w:evenHBand="0" w:firstRowFirstColumn="0" w:firstRowLastColumn="0" w:lastRowFirstColumn="0" w:lastRowLastColumn="0"/>
              <w:rPr>
                <w:b/>
                <w:bCs/>
                <w:rtl/>
                <w:lang w:bidi="he-IL"/>
              </w:rPr>
            </w:pPr>
            <w:r>
              <w:rPr>
                <w:rFonts w:hint="cs"/>
                <w:b/>
                <w:bCs/>
                <w:rtl/>
                <w:lang w:bidi="he-IL"/>
              </w:rPr>
              <w:t xml:space="preserve">מופיע: </w:t>
            </w:r>
            <w:r>
              <w:rPr>
                <w:rFonts w:hint="cs"/>
                <w:rtl/>
                <w:lang w:bidi="he-IL"/>
              </w:rPr>
              <w:t>בכל אזור שתואם לשלב בתהליך הגשת הצעה: אישור תנאים, אנשי קשר, מעטפה 1, מעטפה 2</w:t>
            </w:r>
          </w:p>
          <w:p w:rsidR="00F40D5A" w:rsidRDefault="00F40D5A" w14:paraId="5F632E5C" w14:textId="77777777">
            <w:pPr>
              <w:bidi/>
              <w:cnfStyle w:val="000000000000" w:firstRow="0" w:lastRow="0" w:firstColumn="0" w:lastColumn="0" w:oddVBand="0" w:evenVBand="0" w:oddHBand="0" w:evenHBand="0" w:firstRowFirstColumn="0" w:firstRowLastColumn="0" w:lastRowFirstColumn="0" w:lastRowLastColumn="0"/>
              <w:rPr>
                <w:b/>
                <w:bCs/>
                <w:rtl/>
                <w:lang w:bidi="he-IL"/>
              </w:rPr>
            </w:pPr>
          </w:p>
          <w:p w:rsidR="00F40D5A" w:rsidRDefault="00F40D5A" w14:paraId="7AF6701C"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פעיל: </w:t>
            </w:r>
            <w:r>
              <w:rPr>
                <w:rFonts w:hint="cs"/>
                <w:rtl/>
                <w:lang w:bidi="he-IL"/>
              </w:rPr>
              <w:t>תמיד</w:t>
            </w:r>
          </w:p>
          <w:p w:rsidR="00F40D5A" w:rsidRDefault="00F40D5A" w14:paraId="5B37E991" w14:textId="77777777">
            <w:pPr>
              <w:bidi/>
              <w:cnfStyle w:val="000000000000" w:firstRow="0" w:lastRow="0" w:firstColumn="0" w:lastColumn="0" w:oddVBand="0" w:evenVBand="0" w:oddHBand="0" w:evenHBand="0" w:firstRowFirstColumn="0" w:firstRowLastColumn="0" w:lastRowFirstColumn="0" w:lastRowLastColumn="0"/>
              <w:rPr>
                <w:b/>
                <w:bCs/>
                <w:rtl/>
                <w:lang w:bidi="he-IL"/>
              </w:rPr>
            </w:pPr>
          </w:p>
          <w:p w:rsidR="00F40D5A" w:rsidRDefault="00F40D5A" w14:paraId="0B084236"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F31CC5">
              <w:rPr>
                <w:rFonts w:hint="cs"/>
                <w:b/>
                <w:bCs/>
                <w:rtl/>
                <w:lang w:bidi="he-IL"/>
              </w:rPr>
              <w:t>פעולות:</w:t>
            </w:r>
            <w:r>
              <w:rPr>
                <w:rFonts w:hint="cs"/>
                <w:b/>
                <w:bCs/>
                <w:rtl/>
                <w:lang w:bidi="he-IL"/>
              </w:rPr>
              <w:t xml:space="preserve"> </w:t>
            </w:r>
            <w:r>
              <w:rPr>
                <w:rFonts w:hint="cs"/>
                <w:rtl/>
                <w:lang w:bidi="he-IL"/>
              </w:rPr>
              <w:t>מעבר למסך רלוונטי בתהליך הגשת הצעה: אישור תנאים, אנשי קשר, מעטפה 1, מעטפה 2</w:t>
            </w:r>
          </w:p>
        </w:tc>
      </w:tr>
      <w:tr w:rsidRPr="00C317A3" w:rsidR="00F40D5A" w14:paraId="4FC827A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6" w:type="dxa"/>
          </w:tcPr>
          <w:p w:rsidR="00F40D5A" w:rsidRDefault="00F40D5A" w14:paraId="072424D6" w14:textId="77777777">
            <w:pPr>
              <w:bidi/>
              <w:rPr>
                <w:rtl/>
                <w:lang w:bidi="he-IL"/>
              </w:rPr>
            </w:pPr>
            <w:r>
              <w:rPr>
                <w:rFonts w:hint="cs"/>
                <w:b w:val="0"/>
                <w:bCs w:val="0"/>
                <w:rtl/>
                <w:lang w:bidi="he-IL"/>
              </w:rPr>
              <w:t>מצבי תצוגה</w:t>
            </w:r>
          </w:p>
          <w:p w:rsidR="00F40D5A" w:rsidRDefault="00F40D5A" w14:paraId="10A5D2B4" w14:textId="77777777">
            <w:pPr>
              <w:bidi/>
              <w:rPr>
                <w:rtl/>
                <w:lang w:bidi="he-IL"/>
              </w:rPr>
            </w:pPr>
            <w:r w:rsidRPr="00C96002">
              <w:rPr>
                <w:rFonts w:cs="Arial"/>
                <w:noProof/>
                <w:rtl/>
                <w:lang w:bidi="he-IL"/>
              </w:rPr>
              <w:drawing>
                <wp:inline distT="0" distB="0" distL="0" distR="0" wp14:anchorId="5BC9CC1D" wp14:editId="67A86141">
                  <wp:extent cx="400106" cy="247685"/>
                  <wp:effectExtent l="0" t="0" r="0" b="0"/>
                  <wp:docPr id="1091916250" name="Picture 109191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16250" name=""/>
                          <pic:cNvPicPr/>
                        </pic:nvPicPr>
                        <pic:blipFill>
                          <a:blip r:embed="rId195"/>
                          <a:stretch>
                            <a:fillRect/>
                          </a:stretch>
                        </pic:blipFill>
                        <pic:spPr>
                          <a:xfrm>
                            <a:off x="0" y="0"/>
                            <a:ext cx="400106" cy="247685"/>
                          </a:xfrm>
                          <a:prstGeom prst="rect">
                            <a:avLst/>
                          </a:prstGeom>
                        </pic:spPr>
                      </pic:pic>
                    </a:graphicData>
                  </a:graphic>
                </wp:inline>
              </w:drawing>
            </w:r>
          </w:p>
          <w:p w:rsidR="00F40D5A" w:rsidRDefault="00F40D5A" w14:paraId="4490F644" w14:textId="77777777">
            <w:pPr>
              <w:bidi/>
              <w:rPr>
                <w:b w:val="0"/>
                <w:bCs w:val="0"/>
                <w:rtl/>
                <w:lang w:bidi="he-IL"/>
              </w:rPr>
            </w:pPr>
          </w:p>
        </w:tc>
        <w:tc>
          <w:tcPr>
            <w:tcW w:w="985" w:type="dxa"/>
          </w:tcPr>
          <w:p w:rsidR="00F40D5A" w:rsidRDefault="00F40D5A" w14:paraId="0844755C"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025" w:type="dxa"/>
          </w:tcPr>
          <w:p w:rsidR="00F40D5A" w:rsidRDefault="00F40D5A" w14:paraId="4556F80E"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3097" w:type="dxa"/>
          </w:tcPr>
          <w:p w:rsidR="00F40D5A" w:rsidRDefault="00F40D5A" w14:paraId="3476FC51" w14:textId="77777777">
            <w:pPr>
              <w:bidi/>
              <w:cnfStyle w:val="000000100000" w:firstRow="0" w:lastRow="0" w:firstColumn="0" w:lastColumn="0" w:oddVBand="0" w:evenVBand="0" w:oddHBand="1" w:evenHBand="0" w:firstRowFirstColumn="0" w:firstRowLastColumn="0" w:lastRowFirstColumn="0" w:lastRowLastColumn="0"/>
              <w:rPr>
                <w:b/>
                <w:bCs/>
                <w:rtl/>
                <w:lang w:bidi="he-IL"/>
              </w:rPr>
            </w:pPr>
            <w:r>
              <w:rPr>
                <w:rFonts w:hint="cs"/>
                <w:b/>
                <w:bCs/>
                <w:rtl/>
                <w:lang w:bidi="he-IL"/>
              </w:rPr>
              <w:t xml:space="preserve">מופיע: </w:t>
            </w:r>
            <w:r>
              <w:rPr>
                <w:rFonts w:hint="cs"/>
                <w:rtl/>
                <w:lang w:bidi="he-IL"/>
              </w:rPr>
              <w:t>באזורים הבאים: אישור תנאים, מעטפה 1, מעטפה 2</w:t>
            </w:r>
          </w:p>
          <w:p w:rsidR="00F40D5A" w:rsidRDefault="00F40D5A" w14:paraId="53BA70FD" w14:textId="77777777">
            <w:pPr>
              <w:bidi/>
              <w:cnfStyle w:val="000000100000" w:firstRow="0" w:lastRow="0" w:firstColumn="0" w:lastColumn="0" w:oddVBand="0" w:evenVBand="0" w:oddHBand="1" w:evenHBand="0" w:firstRowFirstColumn="0" w:firstRowLastColumn="0" w:lastRowFirstColumn="0" w:lastRowLastColumn="0"/>
              <w:rPr>
                <w:b/>
                <w:bCs/>
                <w:rtl/>
                <w:lang w:bidi="he-IL"/>
              </w:rPr>
            </w:pPr>
          </w:p>
          <w:p w:rsidR="00F40D5A" w:rsidRDefault="00F40D5A" w14:paraId="328D7147"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פעיל: </w:t>
            </w:r>
            <w:r>
              <w:rPr>
                <w:rFonts w:hint="cs"/>
                <w:rtl/>
                <w:lang w:bidi="he-IL"/>
              </w:rPr>
              <w:t>תמיד</w:t>
            </w:r>
          </w:p>
          <w:p w:rsidR="00F40D5A" w:rsidRDefault="00F40D5A" w14:paraId="773F82B0" w14:textId="77777777">
            <w:pPr>
              <w:bidi/>
              <w:cnfStyle w:val="000000100000" w:firstRow="0" w:lastRow="0" w:firstColumn="0" w:lastColumn="0" w:oddVBand="0" w:evenVBand="0" w:oddHBand="1" w:evenHBand="0" w:firstRowFirstColumn="0" w:firstRowLastColumn="0" w:lastRowFirstColumn="0" w:lastRowLastColumn="0"/>
              <w:rPr>
                <w:b/>
                <w:bCs/>
                <w:rtl/>
                <w:lang w:bidi="he-IL"/>
              </w:rPr>
            </w:pPr>
          </w:p>
          <w:p w:rsidR="00F40D5A" w:rsidRDefault="00F40D5A" w14:paraId="5A85883B"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F31CC5">
              <w:rPr>
                <w:rFonts w:hint="cs"/>
                <w:b/>
                <w:bCs/>
                <w:rtl/>
                <w:lang w:bidi="he-IL"/>
              </w:rPr>
              <w:t>פעולות:</w:t>
            </w:r>
            <w:r>
              <w:rPr>
                <w:rFonts w:hint="cs"/>
                <w:b/>
                <w:bCs/>
                <w:rtl/>
                <w:lang w:bidi="he-IL"/>
              </w:rPr>
              <w:t xml:space="preserve"> </w:t>
            </w:r>
            <w:r>
              <w:rPr>
                <w:rFonts w:hint="cs"/>
                <w:rtl/>
                <w:lang w:bidi="he-IL"/>
              </w:rPr>
              <w:t>הצגת מסמכים בתצורת "רשימה" או בתצורת "הצגה מקדימה"</w:t>
            </w:r>
          </w:p>
        </w:tc>
      </w:tr>
      <w:tr w:rsidRPr="00C473FD" w:rsidR="00F40D5A" w14:paraId="22A27DD8" w14:textId="77777777">
        <w:tc>
          <w:tcPr>
            <w:cnfStyle w:val="001000000000" w:firstRow="0" w:lastRow="0" w:firstColumn="1" w:lastColumn="0" w:oddVBand="0" w:evenVBand="0" w:oddHBand="0" w:evenHBand="0" w:firstRowFirstColumn="0" w:firstRowLastColumn="0" w:lastRowFirstColumn="0" w:lastRowLastColumn="0"/>
            <w:tcW w:w="10763" w:type="dxa"/>
            <w:gridSpan w:val="4"/>
            <w:shd w:val="clear" w:color="auto" w:fill="FFE599" w:themeFill="accent4" w:themeFillTint="66"/>
          </w:tcPr>
          <w:p w:rsidRPr="00C473FD" w:rsidR="00F40D5A" w:rsidRDefault="00F40D5A" w14:paraId="4CA64B45" w14:textId="77777777">
            <w:pPr>
              <w:bidi/>
              <w:rPr>
                <w:b w:val="0"/>
                <w:bCs w:val="0"/>
                <w:rtl/>
                <w:lang w:bidi="he-IL"/>
              </w:rPr>
            </w:pPr>
            <w:r w:rsidRPr="002C05B8">
              <w:rPr>
                <w:rFonts w:hint="cs"/>
                <w:rtl/>
                <w:lang w:bidi="he-IL"/>
              </w:rPr>
              <w:t xml:space="preserve">אזור </w:t>
            </w:r>
            <w:r w:rsidRPr="00921F39">
              <w:rPr>
                <w:rFonts w:hint="cs"/>
                <w:rtl/>
                <w:lang w:bidi="he-IL"/>
              </w:rPr>
              <w:t>אישור תנאים</w:t>
            </w:r>
          </w:p>
        </w:tc>
      </w:tr>
      <w:tr w:rsidR="00F40D5A" w14:paraId="6576010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6" w:type="dxa"/>
          </w:tcPr>
          <w:p w:rsidR="00F40D5A" w:rsidRDefault="00F40D5A" w14:paraId="4EC290E6" w14:textId="77777777">
            <w:pPr>
              <w:bidi/>
              <w:rPr>
                <w:rFonts w:cs="Arial"/>
                <w:rtl/>
                <w:lang w:bidi="he-IL"/>
              </w:rPr>
            </w:pPr>
            <w:r w:rsidRPr="00921F39">
              <w:rPr>
                <w:rFonts w:hint="cs" w:cs="Arial"/>
                <w:b w:val="0"/>
                <w:bCs w:val="0"/>
                <w:rtl/>
                <w:lang w:bidi="he-IL"/>
              </w:rPr>
              <w:t>אישור תנאים</w:t>
            </w:r>
          </w:p>
          <w:p w:rsidR="00F40D5A" w:rsidRDefault="00F40D5A" w14:paraId="193DA1B2" w14:textId="77777777">
            <w:pPr>
              <w:bidi/>
              <w:rPr>
                <w:rFonts w:cs="Arial"/>
                <w:rtl/>
                <w:lang w:bidi="he-IL"/>
              </w:rPr>
            </w:pPr>
            <w:r w:rsidRPr="004220EA">
              <w:rPr>
                <w:rFonts w:cs="Arial"/>
                <w:noProof/>
                <w:rtl/>
                <w:lang w:bidi="he-IL"/>
              </w:rPr>
              <w:drawing>
                <wp:inline distT="0" distB="0" distL="0" distR="0" wp14:anchorId="41A7E9F5" wp14:editId="61C732B2">
                  <wp:extent cx="685896" cy="190527"/>
                  <wp:effectExtent l="0" t="0" r="0" b="0"/>
                  <wp:docPr id="1523591989" name="Picture 152359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91989" name=""/>
                          <pic:cNvPicPr/>
                        </pic:nvPicPr>
                        <pic:blipFill>
                          <a:blip r:embed="rId196"/>
                          <a:stretch>
                            <a:fillRect/>
                          </a:stretch>
                        </pic:blipFill>
                        <pic:spPr>
                          <a:xfrm>
                            <a:off x="0" y="0"/>
                            <a:ext cx="685896" cy="190527"/>
                          </a:xfrm>
                          <a:prstGeom prst="rect">
                            <a:avLst/>
                          </a:prstGeom>
                        </pic:spPr>
                      </pic:pic>
                    </a:graphicData>
                  </a:graphic>
                </wp:inline>
              </w:drawing>
            </w:r>
          </w:p>
          <w:p w:rsidRPr="00921F39" w:rsidR="00F40D5A" w:rsidRDefault="00F40D5A" w14:paraId="6C70F0D8" w14:textId="77777777">
            <w:pPr>
              <w:bidi/>
              <w:rPr>
                <w:rFonts w:cs="Arial"/>
                <w:b w:val="0"/>
                <w:bCs w:val="0"/>
                <w:rtl/>
                <w:lang w:bidi="he-IL"/>
              </w:rPr>
            </w:pPr>
          </w:p>
        </w:tc>
        <w:tc>
          <w:tcPr>
            <w:tcW w:w="985" w:type="dxa"/>
          </w:tcPr>
          <w:p w:rsidR="00F40D5A" w:rsidRDefault="00F40D5A" w14:paraId="43D47DBD"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כותרת משנית</w:t>
            </w:r>
          </w:p>
        </w:tc>
        <w:tc>
          <w:tcPr>
            <w:tcW w:w="2025" w:type="dxa"/>
          </w:tcPr>
          <w:p w:rsidR="00F40D5A" w:rsidRDefault="00E3532E" w14:paraId="49E88B75" w14:textId="1592CA0C">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 קבוע</w:t>
            </w:r>
          </w:p>
        </w:tc>
        <w:tc>
          <w:tcPr>
            <w:tcW w:w="3097" w:type="dxa"/>
          </w:tcPr>
          <w:p w:rsidR="00F40D5A" w:rsidRDefault="00F40D5A" w14:paraId="793AF280"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טקסט</w:t>
            </w:r>
          </w:p>
        </w:tc>
      </w:tr>
      <w:tr w:rsidR="00F40D5A" w14:paraId="0270E681" w14:textId="77777777">
        <w:tc>
          <w:tcPr>
            <w:cnfStyle w:val="001000000000" w:firstRow="0" w:lastRow="0" w:firstColumn="1" w:lastColumn="0" w:oddVBand="0" w:evenVBand="0" w:oddHBand="0" w:evenHBand="0" w:firstRowFirstColumn="0" w:firstRowLastColumn="0" w:lastRowFirstColumn="0" w:lastRowLastColumn="0"/>
            <w:tcW w:w="4656" w:type="dxa"/>
          </w:tcPr>
          <w:p w:rsidRPr="008A610D" w:rsidR="00F40D5A" w:rsidRDefault="00F40D5A" w14:paraId="7B122C00" w14:textId="77777777">
            <w:pPr>
              <w:bidi/>
              <w:rPr>
                <w:rFonts w:cs="Arial"/>
                <w:b w:val="0"/>
                <w:bCs w:val="0"/>
                <w:rtl/>
                <w:lang w:bidi="he-IL"/>
              </w:rPr>
            </w:pPr>
            <w:r>
              <w:rPr>
                <w:rFonts w:hint="cs" w:cs="Arial"/>
                <w:b w:val="0"/>
                <w:bCs w:val="0"/>
                <w:rtl/>
                <w:lang w:bidi="he-IL"/>
              </w:rPr>
              <w:t>אישור קריאת מסמכים</w:t>
            </w:r>
          </w:p>
          <w:p w:rsidRPr="00705D52" w:rsidR="00F40D5A" w:rsidRDefault="00F40D5A" w14:paraId="032F00A1" w14:textId="77777777">
            <w:pPr>
              <w:bidi/>
              <w:rPr>
                <w:rFonts w:cs="Arial"/>
                <w:rtl/>
                <w:lang w:bidi="he-IL"/>
              </w:rPr>
            </w:pPr>
            <w:r w:rsidRPr="008A610D">
              <w:rPr>
                <w:rFonts w:cs="Arial"/>
                <w:noProof/>
                <w:rtl/>
                <w:lang w:bidi="he-IL"/>
              </w:rPr>
              <w:lastRenderedPageBreak/>
              <w:drawing>
                <wp:inline distT="0" distB="0" distL="0" distR="0" wp14:anchorId="31F0B693" wp14:editId="7A98EC0E">
                  <wp:extent cx="2819794" cy="181000"/>
                  <wp:effectExtent l="0" t="0" r="0" b="9525"/>
                  <wp:docPr id="646292976" name="Picture 64629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92976" name=""/>
                          <pic:cNvPicPr/>
                        </pic:nvPicPr>
                        <pic:blipFill>
                          <a:blip r:embed="rId197"/>
                          <a:stretch>
                            <a:fillRect/>
                          </a:stretch>
                        </pic:blipFill>
                        <pic:spPr>
                          <a:xfrm>
                            <a:off x="0" y="0"/>
                            <a:ext cx="2819794" cy="181000"/>
                          </a:xfrm>
                          <a:prstGeom prst="rect">
                            <a:avLst/>
                          </a:prstGeom>
                        </pic:spPr>
                      </pic:pic>
                    </a:graphicData>
                  </a:graphic>
                </wp:inline>
              </w:drawing>
            </w:r>
          </w:p>
        </w:tc>
        <w:tc>
          <w:tcPr>
            <w:tcW w:w="985" w:type="dxa"/>
          </w:tcPr>
          <w:p w:rsidR="00F40D5A" w:rsidRDefault="00F40D5A" w14:paraId="3D37C115"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lastRenderedPageBreak/>
              <w:t>טקסט</w:t>
            </w:r>
          </w:p>
        </w:tc>
        <w:tc>
          <w:tcPr>
            <w:tcW w:w="2025" w:type="dxa"/>
          </w:tcPr>
          <w:p w:rsidR="00F40D5A" w:rsidRDefault="0055415C" w14:paraId="1EF71CFF" w14:textId="33639695">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טקסט קבוע + </w:t>
            </w:r>
            <w:r w:rsidRPr="0055415C">
              <w:rPr>
                <w:rFonts w:hint="cs"/>
                <w:highlight w:val="yellow"/>
                <w:rtl/>
                <w:lang w:bidi="he-IL"/>
              </w:rPr>
              <w:t>טבלה</w:t>
            </w:r>
          </w:p>
        </w:tc>
        <w:tc>
          <w:tcPr>
            <w:tcW w:w="3097" w:type="dxa"/>
          </w:tcPr>
          <w:p w:rsidR="00F40D5A" w:rsidRDefault="00F40D5A" w14:paraId="09202F5E"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טקסט</w:t>
            </w:r>
          </w:p>
          <w:p w:rsidR="00F40D5A" w:rsidRDefault="00F40D5A" w14:paraId="32C5DCA0"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lastRenderedPageBreak/>
              <w:t>"מאושר בזה כי נקראו מסמכי המכרז ע"י " + שמות המשתמשים שאישרו קריאת המסמכים עם תו הפרדה ", "</w:t>
            </w:r>
          </w:p>
          <w:p w:rsidR="00F40D5A" w:rsidRDefault="00F40D5A" w14:paraId="6BADB7CB"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BF74FD">
              <w:rPr>
                <w:rFonts w:hint="cs"/>
                <w:b/>
                <w:bCs/>
                <w:rtl/>
                <w:lang w:bidi="he-IL"/>
              </w:rPr>
              <w:t>שימו לב, אין לרשום תאריך</w:t>
            </w:r>
            <w:r>
              <w:rPr>
                <w:rFonts w:hint="cs"/>
                <w:rtl/>
                <w:lang w:bidi="he-IL"/>
              </w:rPr>
              <w:t xml:space="preserve"> (כי כל מסמך יכול להיקרא בתאריך שונה)</w:t>
            </w:r>
          </w:p>
        </w:tc>
      </w:tr>
      <w:tr w:rsidR="00F40D5A" w14:paraId="7B5F53C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6" w:type="dxa"/>
          </w:tcPr>
          <w:p w:rsidR="00F40D5A" w:rsidRDefault="00F40D5A" w14:paraId="40478ACD" w14:textId="77777777">
            <w:pPr>
              <w:bidi/>
              <w:rPr>
                <w:rFonts w:cs="Arial"/>
                <w:rtl/>
                <w:lang w:bidi="he-IL"/>
              </w:rPr>
            </w:pPr>
            <w:r w:rsidRPr="002222BF">
              <w:rPr>
                <w:rFonts w:hint="cs" w:cs="Arial"/>
                <w:b w:val="0"/>
                <w:bCs w:val="0"/>
                <w:rtl/>
                <w:lang w:bidi="he-IL"/>
              </w:rPr>
              <w:lastRenderedPageBreak/>
              <w:t>מסמך</w:t>
            </w:r>
            <w:r>
              <w:rPr>
                <w:rFonts w:hint="cs" w:cs="Arial"/>
                <w:b w:val="0"/>
                <w:bCs w:val="0"/>
                <w:rtl/>
                <w:lang w:bidi="he-IL"/>
              </w:rPr>
              <w:t xml:space="preserve"> </w:t>
            </w:r>
          </w:p>
          <w:p w:rsidRPr="002222BF" w:rsidR="00F40D5A" w:rsidRDefault="00F40D5A" w14:paraId="13A4AD33" w14:textId="77777777">
            <w:pPr>
              <w:bidi/>
              <w:rPr>
                <w:rFonts w:cs="Arial"/>
                <w:b w:val="0"/>
                <w:bCs w:val="0"/>
                <w:rtl/>
                <w:lang w:bidi="he-IL"/>
              </w:rPr>
            </w:pPr>
            <w:r>
              <w:rPr>
                <w:rFonts w:hint="cs" w:cs="Arial"/>
                <w:b w:val="0"/>
                <w:bCs w:val="0"/>
                <w:rtl/>
                <w:lang w:bidi="he-IL"/>
              </w:rPr>
              <w:t>הצגה בתצורת "רשימה"</w:t>
            </w:r>
          </w:p>
          <w:p w:rsidR="00F40D5A" w:rsidRDefault="00F40D5A" w14:paraId="2F953606" w14:textId="77777777">
            <w:pPr>
              <w:bidi/>
              <w:rPr>
                <w:rFonts w:cs="Arial"/>
                <w:b w:val="0"/>
                <w:bCs w:val="0"/>
                <w:rtl/>
                <w:lang w:bidi="he-IL"/>
              </w:rPr>
            </w:pPr>
            <w:r w:rsidRPr="002222BF">
              <w:rPr>
                <w:rFonts w:cs="Arial"/>
                <w:noProof/>
                <w:rtl/>
                <w:lang w:bidi="he-IL"/>
              </w:rPr>
              <w:drawing>
                <wp:inline distT="0" distB="0" distL="0" distR="0" wp14:anchorId="57A4E04D" wp14:editId="6B3DD6B1">
                  <wp:extent cx="1209844" cy="485843"/>
                  <wp:effectExtent l="0" t="0" r="9525" b="9525"/>
                  <wp:docPr id="195836858" name="Picture 19583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6858" name=""/>
                          <pic:cNvPicPr/>
                        </pic:nvPicPr>
                        <pic:blipFill>
                          <a:blip r:embed="rId198"/>
                          <a:stretch>
                            <a:fillRect/>
                          </a:stretch>
                        </pic:blipFill>
                        <pic:spPr>
                          <a:xfrm>
                            <a:off x="0" y="0"/>
                            <a:ext cx="1209844" cy="485843"/>
                          </a:xfrm>
                          <a:prstGeom prst="rect">
                            <a:avLst/>
                          </a:prstGeom>
                        </pic:spPr>
                      </pic:pic>
                    </a:graphicData>
                  </a:graphic>
                </wp:inline>
              </w:drawing>
            </w:r>
          </w:p>
          <w:p w:rsidR="00F40D5A" w:rsidRDefault="00F40D5A" w14:paraId="0A465C60" w14:textId="77777777">
            <w:pPr>
              <w:bidi/>
              <w:rPr>
                <w:rFonts w:cs="Arial"/>
                <w:b w:val="0"/>
                <w:bCs w:val="0"/>
                <w:rtl/>
                <w:lang w:bidi="he-IL"/>
              </w:rPr>
            </w:pPr>
          </w:p>
          <w:p w:rsidRPr="00A163F3" w:rsidR="00F40D5A" w:rsidRDefault="00F40D5A" w14:paraId="48527A55" w14:textId="77777777">
            <w:pPr>
              <w:bidi/>
              <w:rPr>
                <w:rFonts w:cs="Arial"/>
                <w:b w:val="0"/>
                <w:bCs w:val="0"/>
                <w:rtl/>
                <w:lang w:bidi="he-IL"/>
              </w:rPr>
            </w:pPr>
            <w:r w:rsidRPr="00A163F3">
              <w:rPr>
                <w:rFonts w:hint="cs" w:cs="Arial"/>
                <w:b w:val="0"/>
                <w:bCs w:val="0"/>
                <w:rtl/>
                <w:lang w:bidi="he-IL"/>
              </w:rPr>
              <w:t>הצגה בתצורה "תצוגה מקדימה"</w:t>
            </w:r>
          </w:p>
          <w:p w:rsidR="00F40D5A" w:rsidRDefault="00F40D5A" w14:paraId="1F2BF635" w14:textId="77777777">
            <w:pPr>
              <w:bidi/>
              <w:rPr>
                <w:rFonts w:cs="Arial"/>
                <w:b w:val="0"/>
                <w:bCs w:val="0"/>
                <w:rtl/>
                <w:lang w:bidi="he-IL"/>
              </w:rPr>
            </w:pPr>
            <w:r w:rsidRPr="00F71B88">
              <w:rPr>
                <w:rFonts w:cs="Arial"/>
                <w:noProof/>
                <w:rtl/>
                <w:lang w:bidi="he-IL"/>
              </w:rPr>
              <w:drawing>
                <wp:inline distT="0" distB="0" distL="0" distR="0" wp14:anchorId="3E6233A5" wp14:editId="586417C8">
                  <wp:extent cx="1162212" cy="1648055"/>
                  <wp:effectExtent l="0" t="0" r="0" b="9525"/>
                  <wp:docPr id="159731593" name="Picture 15973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1593" name=""/>
                          <pic:cNvPicPr/>
                        </pic:nvPicPr>
                        <pic:blipFill>
                          <a:blip r:embed="rId199"/>
                          <a:stretch>
                            <a:fillRect/>
                          </a:stretch>
                        </pic:blipFill>
                        <pic:spPr>
                          <a:xfrm>
                            <a:off x="0" y="0"/>
                            <a:ext cx="1162212" cy="1648055"/>
                          </a:xfrm>
                          <a:prstGeom prst="rect">
                            <a:avLst/>
                          </a:prstGeom>
                        </pic:spPr>
                      </pic:pic>
                    </a:graphicData>
                  </a:graphic>
                </wp:inline>
              </w:drawing>
            </w:r>
          </w:p>
          <w:p w:rsidRPr="00705D52" w:rsidR="00F40D5A" w:rsidRDefault="00F40D5A" w14:paraId="7491153C" w14:textId="77777777">
            <w:pPr>
              <w:bidi/>
              <w:rPr>
                <w:rFonts w:cs="Arial"/>
                <w:rtl/>
                <w:lang w:bidi="he-IL"/>
              </w:rPr>
            </w:pPr>
          </w:p>
        </w:tc>
        <w:tc>
          <w:tcPr>
            <w:tcW w:w="985" w:type="dxa"/>
          </w:tcPr>
          <w:p w:rsidR="00F40D5A" w:rsidRDefault="00F40D5A" w14:paraId="7CE891A9"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אייקון + שם מסמך + תצוגה מקדימה</w:t>
            </w:r>
          </w:p>
          <w:p w:rsidR="00F40D5A" w:rsidRDefault="00F40D5A" w14:paraId="0128EBC5" w14:textId="77777777">
            <w:pPr>
              <w:bidi/>
              <w:cnfStyle w:val="000000100000" w:firstRow="0" w:lastRow="0" w:firstColumn="0" w:lastColumn="0" w:oddVBand="0" w:evenVBand="0" w:oddHBand="1" w:evenHBand="0" w:firstRowFirstColumn="0" w:firstRowLastColumn="0" w:lastRowFirstColumn="0" w:lastRowLastColumn="0"/>
              <w:rPr>
                <w:rtl/>
                <w:lang w:bidi="he-IL"/>
              </w:rPr>
            </w:pPr>
          </w:p>
          <w:p w:rsidR="00F40D5A" w:rsidRDefault="00F40D5A" w14:paraId="19E9A349"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רכיב לחיץ</w:t>
            </w:r>
          </w:p>
        </w:tc>
        <w:tc>
          <w:tcPr>
            <w:tcW w:w="2025" w:type="dxa"/>
          </w:tcPr>
          <w:p w:rsidR="00F40D5A" w:rsidRDefault="00852C48" w14:paraId="3329DC45" w14:textId="5FA1884E">
            <w:pPr>
              <w:bidi/>
              <w:cnfStyle w:val="000000100000" w:firstRow="0" w:lastRow="0" w:firstColumn="0" w:lastColumn="0" w:oddVBand="0" w:evenVBand="0" w:oddHBand="1" w:evenHBand="0" w:firstRowFirstColumn="0" w:firstRowLastColumn="0" w:lastRowFirstColumn="0" w:lastRowLastColumn="0"/>
              <w:rPr>
                <w:rtl/>
                <w:lang w:bidi="he-IL"/>
              </w:rPr>
            </w:pPr>
            <w:r w:rsidRPr="00852C48">
              <w:rPr>
                <w:rFonts w:hint="cs"/>
                <w:highlight w:val="yellow"/>
                <w:rtl/>
                <w:lang w:bidi="he-IL"/>
              </w:rPr>
              <w:t>טבלה</w:t>
            </w:r>
          </w:p>
        </w:tc>
        <w:tc>
          <w:tcPr>
            <w:tcW w:w="3097" w:type="dxa"/>
          </w:tcPr>
          <w:p w:rsidR="00F40D5A" w:rsidRDefault="00F40D5A" w14:paraId="67F4239C"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F31CC5">
              <w:rPr>
                <w:rFonts w:hint="cs"/>
                <w:b/>
                <w:bCs/>
                <w:rtl/>
                <w:lang w:bidi="he-IL"/>
              </w:rPr>
              <w:t>פעולות:</w:t>
            </w:r>
            <w:r>
              <w:rPr>
                <w:rFonts w:hint="cs"/>
                <w:b/>
                <w:bCs/>
                <w:rtl/>
                <w:lang w:bidi="he-IL"/>
              </w:rPr>
              <w:t xml:space="preserve"> </w:t>
            </w:r>
            <w:r w:rsidRPr="00485E03">
              <w:rPr>
                <w:rFonts w:hint="cs"/>
                <w:rtl/>
                <w:lang w:bidi="he-IL"/>
              </w:rPr>
              <w:t>הצגה של כל המסמכים</w:t>
            </w:r>
            <w:r>
              <w:rPr>
                <w:rFonts w:hint="cs"/>
                <w:b/>
                <w:bCs/>
                <w:rtl/>
                <w:lang w:bidi="he-IL"/>
              </w:rPr>
              <w:t xml:space="preserve"> </w:t>
            </w:r>
            <w:r>
              <w:rPr>
                <w:rFonts w:hint="cs"/>
                <w:rtl/>
                <w:lang w:bidi="he-IL"/>
              </w:rPr>
              <w:t xml:space="preserve">השמורים במערכת </w:t>
            </w:r>
            <w:r w:rsidRPr="005A7129">
              <w:rPr>
                <w:rFonts w:hint="cs"/>
                <w:rtl/>
                <w:lang w:bidi="he-IL"/>
              </w:rPr>
              <w:t>בנושא זה</w:t>
            </w:r>
          </w:p>
          <w:p w:rsidR="00F40D5A" w:rsidP="001D367F" w:rsidRDefault="00F40D5A" w14:paraId="1C070662" w14:textId="77777777">
            <w:pPr>
              <w:pStyle w:val="a3"/>
              <w:numPr>
                <w:ilvl w:val="0"/>
                <w:numId w:val="46"/>
              </w:numPr>
              <w:bidi/>
              <w:ind w:left="321" w:hanging="321"/>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אייקון בהתאם לסוג מסמך</w:t>
            </w:r>
          </w:p>
          <w:p w:rsidR="00F40D5A" w:rsidP="001D367F" w:rsidRDefault="00F40D5A" w14:paraId="548C8C35" w14:textId="77777777">
            <w:pPr>
              <w:pStyle w:val="a3"/>
              <w:numPr>
                <w:ilvl w:val="0"/>
                <w:numId w:val="46"/>
              </w:numPr>
              <w:bidi/>
              <w:ind w:left="321" w:hanging="321"/>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שם מסמך</w:t>
            </w:r>
          </w:p>
          <w:p w:rsidR="00F40D5A" w:rsidP="001D367F" w:rsidRDefault="00F40D5A" w14:paraId="2EEBA658" w14:textId="77777777">
            <w:pPr>
              <w:pStyle w:val="a3"/>
              <w:numPr>
                <w:ilvl w:val="0"/>
                <w:numId w:val="46"/>
              </w:numPr>
              <w:bidi/>
              <w:ind w:left="321" w:hanging="321"/>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הצגה מקדימה של מסמך בהתאם לרכיב התומך בתצוגה מקדימה לפי סוג מסמך</w:t>
            </w:r>
          </w:p>
          <w:p w:rsidR="00F40D5A" w:rsidP="001D367F" w:rsidRDefault="00F40D5A" w14:paraId="215956B0" w14:textId="77777777">
            <w:pPr>
              <w:pStyle w:val="a3"/>
              <w:numPr>
                <w:ilvl w:val="0"/>
                <w:numId w:val="46"/>
              </w:numPr>
              <w:bidi/>
              <w:ind w:left="321" w:hanging="321"/>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בלחיצה על הרכיב יפתח פופ-אפ עם רכיב תואם להצגת המסמך לפי סוגו. סגירת פופ-אפ תבצע באמצעות כפתור סגירה (</w:t>
            </w:r>
            <w:r>
              <w:rPr>
                <w:rFonts w:hint="cs"/>
                <w:lang w:bidi="he-IL"/>
              </w:rPr>
              <w:t>X</w:t>
            </w:r>
            <w:r>
              <w:rPr>
                <w:rFonts w:hint="cs"/>
                <w:rtl/>
                <w:lang w:bidi="he-IL"/>
              </w:rPr>
              <w:t xml:space="preserve">) </w:t>
            </w:r>
            <w:r>
              <w:rPr>
                <w:rtl/>
                <w:lang w:bidi="he-IL"/>
              </w:rPr>
              <w:t>–</w:t>
            </w:r>
            <w:r>
              <w:rPr>
                <w:rFonts w:hint="cs"/>
                <w:rtl/>
                <w:lang w:bidi="he-IL"/>
              </w:rPr>
              <w:t xml:space="preserve"> ראו סקיצה מעלה</w:t>
            </w:r>
          </w:p>
        </w:tc>
      </w:tr>
      <w:tr w:rsidR="00F40D5A" w14:paraId="2BA9F7C1" w14:textId="77777777">
        <w:tc>
          <w:tcPr>
            <w:cnfStyle w:val="001000000000" w:firstRow="0" w:lastRow="0" w:firstColumn="1" w:lastColumn="0" w:oddVBand="0" w:evenVBand="0" w:oddHBand="0" w:evenHBand="0" w:firstRowFirstColumn="0" w:firstRowLastColumn="0" w:lastRowFirstColumn="0" w:lastRowLastColumn="0"/>
            <w:tcW w:w="10763" w:type="dxa"/>
            <w:gridSpan w:val="4"/>
            <w:shd w:val="clear" w:color="auto" w:fill="FFE599" w:themeFill="accent4" w:themeFillTint="66"/>
          </w:tcPr>
          <w:p w:rsidRPr="00E761D4" w:rsidR="00F40D5A" w:rsidRDefault="00F40D5A" w14:paraId="131F1D0B" w14:textId="77777777">
            <w:pPr>
              <w:bidi/>
              <w:rPr>
                <w:b w:val="0"/>
                <w:bCs w:val="0"/>
                <w:rtl/>
                <w:lang w:bidi="he-IL"/>
              </w:rPr>
            </w:pPr>
            <w:r w:rsidRPr="002C05B8">
              <w:rPr>
                <w:rFonts w:hint="cs"/>
                <w:rtl/>
                <w:lang w:bidi="he-IL"/>
              </w:rPr>
              <w:t xml:space="preserve">אזור </w:t>
            </w:r>
            <w:r>
              <w:rPr>
                <w:rFonts w:hint="cs"/>
                <w:rtl/>
                <w:lang w:bidi="he-IL"/>
              </w:rPr>
              <w:t>אנשי קשר</w:t>
            </w:r>
          </w:p>
        </w:tc>
      </w:tr>
      <w:tr w:rsidR="00F40D5A" w14:paraId="3EA6EE7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6" w:type="dxa"/>
          </w:tcPr>
          <w:p w:rsidR="00F40D5A" w:rsidRDefault="00F40D5A" w14:paraId="329268E7" w14:textId="77777777">
            <w:pPr>
              <w:bidi/>
              <w:rPr>
                <w:rFonts w:cs="Arial"/>
                <w:rtl/>
                <w:lang w:bidi="he-IL"/>
              </w:rPr>
            </w:pPr>
            <w:r>
              <w:rPr>
                <w:rFonts w:hint="cs" w:cs="Arial"/>
                <w:b w:val="0"/>
                <w:bCs w:val="0"/>
                <w:rtl/>
                <w:lang w:bidi="he-IL"/>
              </w:rPr>
              <w:t>אנשי קשר</w:t>
            </w:r>
          </w:p>
          <w:p w:rsidR="00F40D5A" w:rsidRDefault="00F40D5A" w14:paraId="35CF2BD4" w14:textId="77777777">
            <w:pPr>
              <w:bidi/>
              <w:rPr>
                <w:rFonts w:cs="Arial"/>
                <w:rtl/>
                <w:lang w:bidi="he-IL"/>
              </w:rPr>
            </w:pPr>
            <w:r w:rsidRPr="007D0451">
              <w:rPr>
                <w:rFonts w:cs="Arial"/>
                <w:noProof/>
                <w:rtl/>
                <w:lang w:bidi="he-IL"/>
              </w:rPr>
              <w:drawing>
                <wp:inline distT="0" distB="0" distL="0" distR="0" wp14:anchorId="12F14181" wp14:editId="4C6AB047">
                  <wp:extent cx="600159" cy="228632"/>
                  <wp:effectExtent l="0" t="0" r="9525" b="0"/>
                  <wp:docPr id="813160400" name="Picture 81316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60400" name=""/>
                          <pic:cNvPicPr/>
                        </pic:nvPicPr>
                        <pic:blipFill>
                          <a:blip r:embed="rId200"/>
                          <a:stretch>
                            <a:fillRect/>
                          </a:stretch>
                        </pic:blipFill>
                        <pic:spPr>
                          <a:xfrm>
                            <a:off x="0" y="0"/>
                            <a:ext cx="600159" cy="228632"/>
                          </a:xfrm>
                          <a:prstGeom prst="rect">
                            <a:avLst/>
                          </a:prstGeom>
                        </pic:spPr>
                      </pic:pic>
                    </a:graphicData>
                  </a:graphic>
                </wp:inline>
              </w:drawing>
            </w:r>
          </w:p>
          <w:p w:rsidRPr="00BE6BE3" w:rsidR="00F40D5A" w:rsidRDefault="00F40D5A" w14:paraId="67D1298C" w14:textId="77777777">
            <w:pPr>
              <w:bidi/>
              <w:rPr>
                <w:rFonts w:cs="Arial"/>
                <w:b w:val="0"/>
                <w:bCs w:val="0"/>
                <w:rtl/>
                <w:lang w:bidi="he-IL"/>
              </w:rPr>
            </w:pPr>
          </w:p>
        </w:tc>
        <w:tc>
          <w:tcPr>
            <w:tcW w:w="985" w:type="dxa"/>
          </w:tcPr>
          <w:p w:rsidR="00F40D5A" w:rsidRDefault="00F40D5A" w14:paraId="5E33CF47"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כותרת משנית</w:t>
            </w:r>
          </w:p>
        </w:tc>
        <w:tc>
          <w:tcPr>
            <w:tcW w:w="2025" w:type="dxa"/>
          </w:tcPr>
          <w:p w:rsidR="00F40D5A" w:rsidRDefault="00852C48" w14:paraId="04A3B475" w14:textId="52F70C19">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 קבוע</w:t>
            </w:r>
          </w:p>
        </w:tc>
        <w:tc>
          <w:tcPr>
            <w:tcW w:w="3097" w:type="dxa"/>
          </w:tcPr>
          <w:p w:rsidR="00F40D5A" w:rsidRDefault="00F40D5A" w14:paraId="174EA1EE"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טקסט</w:t>
            </w:r>
          </w:p>
        </w:tc>
      </w:tr>
      <w:tr w:rsidR="00F40D5A" w14:paraId="2395EAAE" w14:textId="77777777">
        <w:tc>
          <w:tcPr>
            <w:cnfStyle w:val="001000000000" w:firstRow="0" w:lastRow="0" w:firstColumn="1" w:lastColumn="0" w:oddVBand="0" w:evenVBand="0" w:oddHBand="0" w:evenHBand="0" w:firstRowFirstColumn="0" w:firstRowLastColumn="0" w:lastRowFirstColumn="0" w:lastRowLastColumn="0"/>
            <w:tcW w:w="4656" w:type="dxa"/>
          </w:tcPr>
          <w:p w:rsidR="00F40D5A" w:rsidRDefault="00F40D5A" w14:paraId="2518391B" w14:textId="77777777">
            <w:pPr>
              <w:bidi/>
              <w:rPr>
                <w:rFonts w:cs="Arial"/>
                <w:rtl/>
                <w:lang w:bidi="he-IL"/>
              </w:rPr>
            </w:pPr>
            <w:r w:rsidRPr="00BE6BE3">
              <w:rPr>
                <w:rFonts w:hint="cs" w:cs="Arial"/>
                <w:b w:val="0"/>
                <w:bCs w:val="0"/>
                <w:rtl/>
                <w:lang w:bidi="he-IL"/>
              </w:rPr>
              <w:t>פרטי קבלן מציע</w:t>
            </w:r>
          </w:p>
          <w:p w:rsidR="00F40D5A" w:rsidRDefault="00F40D5A" w14:paraId="2D5398C7" w14:textId="77777777">
            <w:pPr>
              <w:bidi/>
              <w:rPr>
                <w:rFonts w:cs="Arial"/>
                <w:rtl/>
                <w:lang w:bidi="he-IL"/>
              </w:rPr>
            </w:pPr>
            <w:r w:rsidRPr="0080643B">
              <w:rPr>
                <w:rFonts w:cs="Arial"/>
                <w:noProof/>
                <w:rtl/>
                <w:lang w:bidi="he-IL"/>
              </w:rPr>
              <w:drawing>
                <wp:inline distT="0" distB="0" distL="0" distR="0" wp14:anchorId="33F97966" wp14:editId="04B2FD39">
                  <wp:extent cx="676369" cy="190527"/>
                  <wp:effectExtent l="0" t="0" r="0" b="0"/>
                  <wp:docPr id="1960542620" name="Picture 196054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42620" name=""/>
                          <pic:cNvPicPr/>
                        </pic:nvPicPr>
                        <pic:blipFill>
                          <a:blip r:embed="rId201"/>
                          <a:stretch>
                            <a:fillRect/>
                          </a:stretch>
                        </pic:blipFill>
                        <pic:spPr>
                          <a:xfrm>
                            <a:off x="0" y="0"/>
                            <a:ext cx="676369" cy="190527"/>
                          </a:xfrm>
                          <a:prstGeom prst="rect">
                            <a:avLst/>
                          </a:prstGeom>
                        </pic:spPr>
                      </pic:pic>
                    </a:graphicData>
                  </a:graphic>
                </wp:inline>
              </w:drawing>
            </w:r>
          </w:p>
          <w:p w:rsidRPr="00BE6BE3" w:rsidR="00F40D5A" w:rsidRDefault="00F40D5A" w14:paraId="7B18C735" w14:textId="77777777">
            <w:pPr>
              <w:bidi/>
              <w:rPr>
                <w:rFonts w:cs="Arial"/>
                <w:b w:val="0"/>
                <w:bCs w:val="0"/>
                <w:rtl/>
                <w:lang w:bidi="he-IL"/>
              </w:rPr>
            </w:pPr>
          </w:p>
        </w:tc>
        <w:tc>
          <w:tcPr>
            <w:tcW w:w="985" w:type="dxa"/>
          </w:tcPr>
          <w:p w:rsidR="00F40D5A" w:rsidRDefault="00F40D5A" w14:paraId="009F2FF3"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w:t>
            </w:r>
          </w:p>
        </w:tc>
        <w:tc>
          <w:tcPr>
            <w:tcW w:w="2025" w:type="dxa"/>
          </w:tcPr>
          <w:p w:rsidR="00F40D5A" w:rsidRDefault="00852C48" w14:paraId="75FF1BC5" w14:textId="6A980D45">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 קבוע</w:t>
            </w:r>
          </w:p>
        </w:tc>
        <w:tc>
          <w:tcPr>
            <w:tcW w:w="3097" w:type="dxa"/>
          </w:tcPr>
          <w:p w:rsidR="00F40D5A" w:rsidRDefault="00F40D5A" w14:paraId="56D951FF"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טקסט</w:t>
            </w:r>
          </w:p>
          <w:p w:rsidR="00F40D5A" w:rsidRDefault="00F40D5A" w14:paraId="6A2B8B8F"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r>
      <w:tr w:rsidR="00F40D5A" w14:paraId="5DA409F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6" w:type="dxa"/>
          </w:tcPr>
          <w:p w:rsidR="00F40D5A" w:rsidRDefault="00F40D5A" w14:paraId="4958E71B" w14:textId="77777777">
            <w:pPr>
              <w:bidi/>
              <w:rPr>
                <w:rFonts w:cs="Arial"/>
                <w:rtl/>
                <w:lang w:bidi="he-IL"/>
              </w:rPr>
            </w:pPr>
            <w:r>
              <w:rPr>
                <w:rFonts w:hint="cs" w:cs="Arial"/>
                <w:b w:val="0"/>
                <w:bCs w:val="0"/>
                <w:rtl/>
                <w:lang w:bidi="he-IL"/>
              </w:rPr>
              <w:t xml:space="preserve">פרטי איש קשר </w:t>
            </w:r>
            <w:r>
              <w:rPr>
                <w:rFonts w:cs="Arial"/>
                <w:b w:val="0"/>
                <w:bCs w:val="0"/>
                <w:rtl/>
                <w:lang w:bidi="he-IL"/>
              </w:rPr>
              <w:t>–</w:t>
            </w:r>
            <w:r>
              <w:rPr>
                <w:rFonts w:hint="cs" w:cs="Arial"/>
                <w:b w:val="0"/>
                <w:bCs w:val="0"/>
                <w:rtl/>
                <w:lang w:bidi="he-IL"/>
              </w:rPr>
              <w:t xml:space="preserve"> קבלן</w:t>
            </w:r>
          </w:p>
          <w:p w:rsidR="00F40D5A" w:rsidRDefault="00F40D5A" w14:paraId="72A6E51A" w14:textId="77777777">
            <w:pPr>
              <w:bidi/>
              <w:rPr>
                <w:rFonts w:cs="Arial"/>
                <w:rtl/>
                <w:lang w:bidi="he-IL"/>
              </w:rPr>
            </w:pPr>
            <w:r w:rsidRPr="00C749D7">
              <w:rPr>
                <w:rFonts w:cs="Arial"/>
                <w:noProof/>
                <w:rtl/>
                <w:lang w:bidi="he-IL"/>
              </w:rPr>
              <w:drawing>
                <wp:inline distT="0" distB="0" distL="0" distR="0" wp14:anchorId="61A92BE7" wp14:editId="32061F9A">
                  <wp:extent cx="2054965" cy="247650"/>
                  <wp:effectExtent l="0" t="0" r="2540" b="0"/>
                  <wp:docPr id="850080669" name="Picture 85008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5060" name=""/>
                          <pic:cNvPicPr/>
                        </pic:nvPicPr>
                        <pic:blipFill>
                          <a:blip r:embed="rId202"/>
                          <a:stretch>
                            <a:fillRect/>
                          </a:stretch>
                        </pic:blipFill>
                        <pic:spPr>
                          <a:xfrm>
                            <a:off x="0" y="0"/>
                            <a:ext cx="2126615" cy="256285"/>
                          </a:xfrm>
                          <a:prstGeom prst="rect">
                            <a:avLst/>
                          </a:prstGeom>
                        </pic:spPr>
                      </pic:pic>
                    </a:graphicData>
                  </a:graphic>
                </wp:inline>
              </w:drawing>
            </w:r>
          </w:p>
          <w:p w:rsidRPr="00BE6BE3" w:rsidR="00F40D5A" w:rsidRDefault="00F40D5A" w14:paraId="07AFFEAD" w14:textId="77777777">
            <w:pPr>
              <w:bidi/>
              <w:rPr>
                <w:rFonts w:cs="Arial"/>
                <w:b w:val="0"/>
                <w:bCs w:val="0"/>
                <w:rtl/>
                <w:lang w:bidi="he-IL"/>
              </w:rPr>
            </w:pPr>
          </w:p>
        </w:tc>
        <w:tc>
          <w:tcPr>
            <w:tcW w:w="985" w:type="dxa"/>
          </w:tcPr>
          <w:p w:rsidR="00F40D5A" w:rsidRDefault="00F40D5A" w14:paraId="05C9D971"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w:t>
            </w:r>
          </w:p>
        </w:tc>
        <w:tc>
          <w:tcPr>
            <w:tcW w:w="2025" w:type="dxa"/>
          </w:tcPr>
          <w:p w:rsidR="00F40D5A" w:rsidRDefault="00852C48" w14:paraId="2BA76612" w14:textId="7221F414">
            <w:pPr>
              <w:bidi/>
              <w:cnfStyle w:val="000000100000" w:firstRow="0" w:lastRow="0" w:firstColumn="0" w:lastColumn="0" w:oddVBand="0" w:evenVBand="0" w:oddHBand="1" w:evenHBand="0" w:firstRowFirstColumn="0" w:firstRowLastColumn="0" w:lastRowFirstColumn="0" w:lastRowLastColumn="0"/>
              <w:rPr>
                <w:rtl/>
                <w:lang w:bidi="he-IL"/>
              </w:rPr>
            </w:pPr>
            <w:r w:rsidRPr="00852C48">
              <w:rPr>
                <w:rFonts w:hint="cs"/>
                <w:highlight w:val="yellow"/>
                <w:rtl/>
                <w:lang w:bidi="he-IL"/>
              </w:rPr>
              <w:t>טבלה</w:t>
            </w:r>
          </w:p>
        </w:tc>
        <w:tc>
          <w:tcPr>
            <w:tcW w:w="3097" w:type="dxa"/>
          </w:tcPr>
          <w:p w:rsidR="00F40D5A" w:rsidRDefault="00F40D5A" w14:paraId="500385D9"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נתונים</w:t>
            </w:r>
          </w:p>
          <w:p w:rsidR="00F40D5A" w:rsidRDefault="00F40D5A" w14:paraId="3232B059"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שם ספק, מיקום, מספר ספק, טלפון, דוא"ל</w:t>
            </w:r>
          </w:p>
        </w:tc>
      </w:tr>
      <w:tr w:rsidR="00F40D5A" w14:paraId="6DB0AED8" w14:textId="77777777">
        <w:tc>
          <w:tcPr>
            <w:cnfStyle w:val="001000000000" w:firstRow="0" w:lastRow="0" w:firstColumn="1" w:lastColumn="0" w:oddVBand="0" w:evenVBand="0" w:oddHBand="0" w:evenHBand="0" w:firstRowFirstColumn="0" w:firstRowLastColumn="0" w:lastRowFirstColumn="0" w:lastRowLastColumn="0"/>
            <w:tcW w:w="4656" w:type="dxa"/>
          </w:tcPr>
          <w:p w:rsidR="00F40D5A" w:rsidRDefault="00F40D5A" w14:paraId="79202FEF" w14:textId="77777777">
            <w:pPr>
              <w:bidi/>
              <w:rPr>
                <w:rFonts w:cs="Arial"/>
                <w:rtl/>
                <w:lang w:bidi="he-IL"/>
              </w:rPr>
            </w:pPr>
            <w:r w:rsidRPr="00BE6BE3">
              <w:rPr>
                <w:rFonts w:hint="cs" w:cs="Arial"/>
                <w:b w:val="0"/>
                <w:bCs w:val="0"/>
                <w:rtl/>
                <w:lang w:bidi="he-IL"/>
              </w:rPr>
              <w:t xml:space="preserve">פרטי </w:t>
            </w:r>
            <w:r>
              <w:rPr>
                <w:rFonts w:hint="cs" w:cs="Arial"/>
                <w:b w:val="0"/>
                <w:bCs w:val="0"/>
                <w:rtl/>
                <w:lang w:bidi="he-IL"/>
              </w:rPr>
              <w:t>נציג/ה מטעם המציע</w:t>
            </w:r>
          </w:p>
          <w:p w:rsidR="00F40D5A" w:rsidRDefault="00F40D5A" w14:paraId="62DBDBC8" w14:textId="77777777">
            <w:pPr>
              <w:bidi/>
              <w:rPr>
                <w:rFonts w:cs="Arial"/>
                <w:rtl/>
                <w:lang w:bidi="he-IL"/>
              </w:rPr>
            </w:pPr>
            <w:r w:rsidRPr="00801826">
              <w:rPr>
                <w:rFonts w:cs="Arial"/>
                <w:noProof/>
                <w:rtl/>
                <w:lang w:bidi="he-IL"/>
              </w:rPr>
              <w:drawing>
                <wp:inline distT="0" distB="0" distL="0" distR="0" wp14:anchorId="2FF712E4" wp14:editId="349C744B">
                  <wp:extent cx="1009791" cy="181000"/>
                  <wp:effectExtent l="0" t="0" r="0" b="9525"/>
                  <wp:docPr id="1416527930" name="Picture 141652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27930" name=""/>
                          <pic:cNvPicPr/>
                        </pic:nvPicPr>
                        <pic:blipFill>
                          <a:blip r:embed="rId203"/>
                          <a:stretch>
                            <a:fillRect/>
                          </a:stretch>
                        </pic:blipFill>
                        <pic:spPr>
                          <a:xfrm>
                            <a:off x="0" y="0"/>
                            <a:ext cx="1009791" cy="181000"/>
                          </a:xfrm>
                          <a:prstGeom prst="rect">
                            <a:avLst/>
                          </a:prstGeom>
                        </pic:spPr>
                      </pic:pic>
                    </a:graphicData>
                  </a:graphic>
                </wp:inline>
              </w:drawing>
            </w:r>
          </w:p>
          <w:p w:rsidRPr="00BE6BE3" w:rsidR="00F40D5A" w:rsidRDefault="00F40D5A" w14:paraId="278B8084" w14:textId="77777777">
            <w:pPr>
              <w:bidi/>
              <w:rPr>
                <w:rFonts w:cs="Arial"/>
                <w:b w:val="0"/>
                <w:bCs w:val="0"/>
                <w:rtl/>
                <w:lang w:bidi="he-IL"/>
              </w:rPr>
            </w:pPr>
          </w:p>
        </w:tc>
        <w:tc>
          <w:tcPr>
            <w:tcW w:w="985" w:type="dxa"/>
          </w:tcPr>
          <w:p w:rsidR="00F40D5A" w:rsidRDefault="00F40D5A" w14:paraId="2DCE2145"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w:t>
            </w:r>
          </w:p>
        </w:tc>
        <w:tc>
          <w:tcPr>
            <w:tcW w:w="2025" w:type="dxa"/>
          </w:tcPr>
          <w:p w:rsidR="00F40D5A" w:rsidRDefault="00852C48" w14:paraId="57DF1B52" w14:textId="1B9DA57E">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 קבוע</w:t>
            </w:r>
          </w:p>
        </w:tc>
        <w:tc>
          <w:tcPr>
            <w:tcW w:w="3097" w:type="dxa"/>
          </w:tcPr>
          <w:p w:rsidR="00F40D5A" w:rsidRDefault="00F40D5A" w14:paraId="25280F07"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טקסט</w:t>
            </w:r>
          </w:p>
          <w:p w:rsidR="00F40D5A" w:rsidRDefault="00F40D5A" w14:paraId="0CD54B26"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r>
      <w:tr w:rsidR="00F40D5A" w14:paraId="3009074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6" w:type="dxa"/>
          </w:tcPr>
          <w:p w:rsidR="00F40D5A" w:rsidRDefault="00F40D5A" w14:paraId="2E307D98" w14:textId="77777777">
            <w:pPr>
              <w:bidi/>
              <w:rPr>
                <w:rFonts w:cs="Arial"/>
                <w:rtl/>
                <w:lang w:bidi="he-IL"/>
              </w:rPr>
            </w:pPr>
            <w:r>
              <w:rPr>
                <w:rFonts w:hint="cs" w:cs="Arial"/>
                <w:b w:val="0"/>
                <w:bCs w:val="0"/>
                <w:rtl/>
                <w:lang w:bidi="he-IL"/>
              </w:rPr>
              <w:t xml:space="preserve">פרטי איש קשר </w:t>
            </w:r>
            <w:r>
              <w:rPr>
                <w:rFonts w:cs="Arial"/>
                <w:b w:val="0"/>
                <w:bCs w:val="0"/>
                <w:rtl/>
                <w:lang w:bidi="he-IL"/>
              </w:rPr>
              <w:t>–</w:t>
            </w:r>
            <w:r>
              <w:rPr>
                <w:rFonts w:hint="cs" w:cs="Arial"/>
                <w:b w:val="0"/>
                <w:bCs w:val="0"/>
                <w:rtl/>
                <w:lang w:bidi="he-IL"/>
              </w:rPr>
              <w:t xml:space="preserve"> נציג</w:t>
            </w:r>
          </w:p>
          <w:p w:rsidR="00F40D5A" w:rsidRDefault="00F40D5A" w14:paraId="154F0411" w14:textId="77777777">
            <w:pPr>
              <w:bidi/>
              <w:rPr>
                <w:rFonts w:cs="Arial"/>
                <w:rtl/>
                <w:lang w:bidi="he-IL"/>
              </w:rPr>
            </w:pPr>
            <w:r w:rsidRPr="00E46A7F">
              <w:rPr>
                <w:rFonts w:cs="Arial"/>
                <w:noProof/>
                <w:rtl/>
                <w:lang w:bidi="he-IL"/>
              </w:rPr>
              <w:drawing>
                <wp:inline distT="0" distB="0" distL="0" distR="0" wp14:anchorId="71263550" wp14:editId="61D8369F">
                  <wp:extent cx="2410161" cy="314369"/>
                  <wp:effectExtent l="0" t="0" r="0" b="9525"/>
                  <wp:docPr id="1211068098" name="Picture 121106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8098" name=""/>
                          <pic:cNvPicPr/>
                        </pic:nvPicPr>
                        <pic:blipFill>
                          <a:blip r:embed="rId204"/>
                          <a:stretch>
                            <a:fillRect/>
                          </a:stretch>
                        </pic:blipFill>
                        <pic:spPr>
                          <a:xfrm>
                            <a:off x="0" y="0"/>
                            <a:ext cx="2410161" cy="314369"/>
                          </a:xfrm>
                          <a:prstGeom prst="rect">
                            <a:avLst/>
                          </a:prstGeom>
                        </pic:spPr>
                      </pic:pic>
                    </a:graphicData>
                  </a:graphic>
                </wp:inline>
              </w:drawing>
            </w:r>
          </w:p>
          <w:p w:rsidRPr="00BE6BE3" w:rsidR="00F40D5A" w:rsidRDefault="00F40D5A" w14:paraId="135BBD78" w14:textId="77777777">
            <w:pPr>
              <w:bidi/>
              <w:rPr>
                <w:rFonts w:cs="Arial"/>
                <w:b w:val="0"/>
                <w:bCs w:val="0"/>
                <w:rtl/>
                <w:lang w:bidi="he-IL"/>
              </w:rPr>
            </w:pPr>
          </w:p>
        </w:tc>
        <w:tc>
          <w:tcPr>
            <w:tcW w:w="985" w:type="dxa"/>
          </w:tcPr>
          <w:p w:rsidR="00F40D5A" w:rsidRDefault="00F40D5A" w14:paraId="41806E66"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w:t>
            </w:r>
          </w:p>
        </w:tc>
        <w:tc>
          <w:tcPr>
            <w:tcW w:w="2025" w:type="dxa"/>
          </w:tcPr>
          <w:p w:rsidR="00F40D5A" w:rsidRDefault="00852C48" w14:paraId="771815AB" w14:textId="75F3284F">
            <w:pPr>
              <w:bidi/>
              <w:cnfStyle w:val="000000100000" w:firstRow="0" w:lastRow="0" w:firstColumn="0" w:lastColumn="0" w:oddVBand="0" w:evenVBand="0" w:oddHBand="1" w:evenHBand="0" w:firstRowFirstColumn="0" w:firstRowLastColumn="0" w:lastRowFirstColumn="0" w:lastRowLastColumn="0"/>
              <w:rPr>
                <w:rtl/>
                <w:lang w:bidi="he-IL"/>
              </w:rPr>
            </w:pPr>
            <w:r w:rsidRPr="00852C48">
              <w:rPr>
                <w:rFonts w:hint="cs"/>
                <w:highlight w:val="yellow"/>
                <w:rtl/>
                <w:lang w:bidi="he-IL"/>
              </w:rPr>
              <w:t>טבלה</w:t>
            </w:r>
          </w:p>
        </w:tc>
        <w:tc>
          <w:tcPr>
            <w:tcW w:w="3097" w:type="dxa"/>
          </w:tcPr>
          <w:p w:rsidR="00F40D5A" w:rsidRDefault="00F40D5A" w14:paraId="7204406C"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נתונים</w:t>
            </w:r>
          </w:p>
          <w:p w:rsidR="00F40D5A" w:rsidRDefault="00F40D5A" w14:paraId="28286074"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שם מלא, נייד, דוא"ל</w:t>
            </w:r>
          </w:p>
        </w:tc>
      </w:tr>
      <w:tr w:rsidR="00F40D5A" w14:paraId="29FEAA20" w14:textId="77777777">
        <w:tc>
          <w:tcPr>
            <w:cnfStyle w:val="001000000000" w:firstRow="0" w:lastRow="0" w:firstColumn="1" w:lastColumn="0" w:oddVBand="0" w:evenVBand="0" w:oddHBand="0" w:evenHBand="0" w:firstRowFirstColumn="0" w:firstRowLastColumn="0" w:lastRowFirstColumn="0" w:lastRowLastColumn="0"/>
            <w:tcW w:w="10763" w:type="dxa"/>
            <w:gridSpan w:val="4"/>
            <w:shd w:val="clear" w:color="auto" w:fill="FFE599" w:themeFill="accent4" w:themeFillTint="66"/>
          </w:tcPr>
          <w:p w:rsidR="00F40D5A" w:rsidRDefault="00F40D5A" w14:paraId="6569E18C" w14:textId="77777777">
            <w:pPr>
              <w:bidi/>
              <w:rPr>
                <w:rtl/>
                <w:lang w:bidi="he-IL"/>
              </w:rPr>
            </w:pPr>
            <w:r w:rsidRPr="002C05B8">
              <w:rPr>
                <w:rFonts w:hint="cs"/>
                <w:rtl/>
                <w:lang w:bidi="he-IL"/>
              </w:rPr>
              <w:t xml:space="preserve">אזור </w:t>
            </w:r>
            <w:r>
              <w:rPr>
                <w:rFonts w:hint="cs"/>
                <w:rtl/>
                <w:lang w:bidi="he-IL"/>
              </w:rPr>
              <w:t>מעטפה 1, מעטפה 2</w:t>
            </w:r>
          </w:p>
        </w:tc>
      </w:tr>
      <w:tr w:rsidR="00F40D5A" w14:paraId="753E930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6" w:type="dxa"/>
          </w:tcPr>
          <w:p w:rsidR="00F40D5A" w:rsidRDefault="00F40D5A" w14:paraId="29D1678A" w14:textId="77777777">
            <w:pPr>
              <w:bidi/>
              <w:rPr>
                <w:rFonts w:cs="Arial"/>
                <w:b w:val="0"/>
                <w:bCs w:val="0"/>
                <w:rtl/>
                <w:lang w:bidi="he-IL"/>
              </w:rPr>
            </w:pPr>
            <w:r>
              <w:rPr>
                <w:rFonts w:hint="cs" w:cs="Arial"/>
                <w:rtl/>
                <w:lang w:bidi="he-IL"/>
              </w:rPr>
              <w:t>מעטפה</w:t>
            </w:r>
            <w:r>
              <w:rPr>
                <w:rFonts w:hint="cs" w:cs="Arial"/>
                <w:b w:val="0"/>
                <w:bCs w:val="0"/>
                <w:rtl/>
                <w:lang w:bidi="he-IL"/>
              </w:rPr>
              <w:t xml:space="preserve"> </w:t>
            </w:r>
            <w:r w:rsidRPr="00CA2458">
              <w:rPr>
                <w:rFonts w:hint="cs" w:cs="Arial"/>
                <w:rtl/>
                <w:lang w:bidi="he-IL"/>
              </w:rPr>
              <w:t>1</w:t>
            </w:r>
            <w:r>
              <w:rPr>
                <w:rFonts w:hint="cs" w:cs="Arial"/>
                <w:rtl/>
                <w:lang w:bidi="he-IL"/>
              </w:rPr>
              <w:t xml:space="preserve"> או</w:t>
            </w:r>
            <w:r w:rsidRPr="00CA2458">
              <w:rPr>
                <w:rFonts w:hint="cs" w:cs="Arial"/>
                <w:rtl/>
                <w:lang w:bidi="he-IL"/>
              </w:rPr>
              <w:t xml:space="preserve"> מעטפה 2</w:t>
            </w:r>
          </w:p>
          <w:p w:rsidR="00F40D5A" w:rsidRDefault="00F40D5A" w14:paraId="617DF1C5" w14:textId="77777777">
            <w:pPr>
              <w:bidi/>
              <w:rPr>
                <w:rFonts w:cs="Arial"/>
                <w:b w:val="0"/>
                <w:bCs w:val="0"/>
                <w:rtl/>
                <w:lang w:bidi="he-IL"/>
              </w:rPr>
            </w:pPr>
            <w:r w:rsidRPr="00F86C6C">
              <w:rPr>
                <w:rFonts w:cs="Arial"/>
                <w:noProof/>
                <w:rtl/>
                <w:lang w:bidi="he-IL"/>
              </w:rPr>
              <w:drawing>
                <wp:inline distT="0" distB="0" distL="0" distR="0" wp14:anchorId="3EB455A4" wp14:editId="2746534A">
                  <wp:extent cx="543001" cy="190527"/>
                  <wp:effectExtent l="0" t="0" r="0" b="0"/>
                  <wp:docPr id="1728586673" name="Picture 172858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86673" name=""/>
                          <pic:cNvPicPr/>
                        </pic:nvPicPr>
                        <pic:blipFill>
                          <a:blip r:embed="rId205"/>
                          <a:stretch>
                            <a:fillRect/>
                          </a:stretch>
                        </pic:blipFill>
                        <pic:spPr>
                          <a:xfrm>
                            <a:off x="0" y="0"/>
                            <a:ext cx="543001" cy="190527"/>
                          </a:xfrm>
                          <a:prstGeom prst="rect">
                            <a:avLst/>
                          </a:prstGeom>
                        </pic:spPr>
                      </pic:pic>
                    </a:graphicData>
                  </a:graphic>
                </wp:inline>
              </w:drawing>
            </w:r>
          </w:p>
          <w:p w:rsidRPr="00705D52" w:rsidR="00F40D5A" w:rsidRDefault="00F40D5A" w14:paraId="37B10E33" w14:textId="77777777">
            <w:pPr>
              <w:bidi/>
              <w:rPr>
                <w:rFonts w:cs="Arial"/>
                <w:rtl/>
                <w:lang w:bidi="he-IL"/>
              </w:rPr>
            </w:pPr>
          </w:p>
        </w:tc>
        <w:tc>
          <w:tcPr>
            <w:tcW w:w="985" w:type="dxa"/>
          </w:tcPr>
          <w:p w:rsidR="00F40D5A" w:rsidRDefault="00F40D5A" w14:paraId="1E7A8921"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כותרת משנית</w:t>
            </w:r>
          </w:p>
        </w:tc>
        <w:tc>
          <w:tcPr>
            <w:tcW w:w="2025" w:type="dxa"/>
          </w:tcPr>
          <w:p w:rsidR="00F40D5A" w:rsidRDefault="00852C48" w14:paraId="5DEB7F38" w14:textId="0C5E48F3">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 קבוע</w:t>
            </w:r>
          </w:p>
        </w:tc>
        <w:tc>
          <w:tcPr>
            <w:tcW w:w="3097" w:type="dxa"/>
          </w:tcPr>
          <w:p w:rsidR="00F40D5A" w:rsidRDefault="00F40D5A" w14:paraId="2E7C6515"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טקסט</w:t>
            </w:r>
          </w:p>
        </w:tc>
      </w:tr>
      <w:tr w:rsidR="00F40D5A" w14:paraId="4DF33C7B" w14:textId="77777777">
        <w:tc>
          <w:tcPr>
            <w:cnfStyle w:val="001000000000" w:firstRow="0" w:lastRow="0" w:firstColumn="1" w:lastColumn="0" w:oddVBand="0" w:evenVBand="0" w:oddHBand="0" w:evenHBand="0" w:firstRowFirstColumn="0" w:firstRowLastColumn="0" w:lastRowFirstColumn="0" w:lastRowLastColumn="0"/>
            <w:tcW w:w="4656" w:type="dxa"/>
          </w:tcPr>
          <w:p w:rsidR="00F40D5A" w:rsidRDefault="00F40D5A" w14:paraId="7C9B1016" w14:textId="77777777">
            <w:pPr>
              <w:bidi/>
              <w:rPr>
                <w:rFonts w:cs="Arial"/>
                <w:b w:val="0"/>
                <w:bCs w:val="0"/>
                <w:rtl/>
                <w:lang w:bidi="he-IL"/>
              </w:rPr>
            </w:pPr>
            <w:r>
              <w:rPr>
                <w:rFonts w:hint="cs" w:cs="Arial"/>
                <w:rtl/>
                <w:lang w:bidi="he-IL"/>
              </w:rPr>
              <w:t>שם קבוצת צרופות</w:t>
            </w:r>
          </w:p>
          <w:p w:rsidR="00F40D5A" w:rsidRDefault="00F40D5A" w14:paraId="63C52423" w14:textId="77777777">
            <w:pPr>
              <w:bidi/>
              <w:rPr>
                <w:rFonts w:cs="Arial"/>
                <w:b w:val="0"/>
                <w:bCs w:val="0"/>
                <w:rtl/>
                <w:lang w:bidi="he-IL"/>
              </w:rPr>
            </w:pPr>
            <w:r w:rsidRPr="00944CE3">
              <w:rPr>
                <w:rFonts w:cs="Arial"/>
                <w:noProof/>
                <w:rtl/>
                <w:lang w:bidi="he-IL"/>
              </w:rPr>
              <w:drawing>
                <wp:inline distT="0" distB="0" distL="0" distR="0" wp14:anchorId="4FF60823" wp14:editId="2CA300C8">
                  <wp:extent cx="1505160" cy="171474"/>
                  <wp:effectExtent l="0" t="0" r="0" b="0"/>
                  <wp:docPr id="598712351" name="Picture 59871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12351" name=""/>
                          <pic:cNvPicPr/>
                        </pic:nvPicPr>
                        <pic:blipFill>
                          <a:blip r:embed="rId206"/>
                          <a:stretch>
                            <a:fillRect/>
                          </a:stretch>
                        </pic:blipFill>
                        <pic:spPr>
                          <a:xfrm>
                            <a:off x="0" y="0"/>
                            <a:ext cx="1505160" cy="171474"/>
                          </a:xfrm>
                          <a:prstGeom prst="rect">
                            <a:avLst/>
                          </a:prstGeom>
                        </pic:spPr>
                      </pic:pic>
                    </a:graphicData>
                  </a:graphic>
                </wp:inline>
              </w:drawing>
            </w:r>
          </w:p>
          <w:p w:rsidRPr="00705D52" w:rsidR="00F40D5A" w:rsidRDefault="00F40D5A" w14:paraId="1D082E34" w14:textId="77777777">
            <w:pPr>
              <w:bidi/>
              <w:rPr>
                <w:rFonts w:cs="Arial"/>
                <w:rtl/>
                <w:lang w:bidi="he-IL"/>
              </w:rPr>
            </w:pPr>
          </w:p>
        </w:tc>
        <w:tc>
          <w:tcPr>
            <w:tcW w:w="985" w:type="dxa"/>
          </w:tcPr>
          <w:p w:rsidR="00F40D5A" w:rsidRDefault="00F40D5A" w14:paraId="5DE15269"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טקסט </w:t>
            </w:r>
            <w:r>
              <w:rPr>
                <w:lang w:bidi="he-IL"/>
              </w:rPr>
              <w:t>bold</w:t>
            </w:r>
          </w:p>
        </w:tc>
        <w:tc>
          <w:tcPr>
            <w:tcW w:w="2025" w:type="dxa"/>
          </w:tcPr>
          <w:p w:rsidR="00F40D5A" w:rsidRDefault="00852C48" w14:paraId="282377F6" w14:textId="2235955D">
            <w:pPr>
              <w:bidi/>
              <w:cnfStyle w:val="000000000000" w:firstRow="0" w:lastRow="0" w:firstColumn="0" w:lastColumn="0" w:oddVBand="0" w:evenVBand="0" w:oddHBand="0" w:evenHBand="0" w:firstRowFirstColumn="0" w:firstRowLastColumn="0" w:lastRowFirstColumn="0" w:lastRowLastColumn="0"/>
              <w:rPr>
                <w:rtl/>
                <w:lang w:bidi="he-IL"/>
              </w:rPr>
            </w:pPr>
            <w:r w:rsidRPr="00852C48">
              <w:rPr>
                <w:rFonts w:hint="cs"/>
                <w:highlight w:val="yellow"/>
                <w:rtl/>
                <w:lang w:bidi="he-IL"/>
              </w:rPr>
              <w:t>טבלה</w:t>
            </w:r>
          </w:p>
        </w:tc>
        <w:tc>
          <w:tcPr>
            <w:tcW w:w="3097" w:type="dxa"/>
          </w:tcPr>
          <w:p w:rsidR="00F40D5A" w:rsidRDefault="00F40D5A" w14:paraId="73BDEED5"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טקסט</w:t>
            </w:r>
          </w:p>
          <w:p w:rsidR="00F40D5A" w:rsidRDefault="00F40D5A" w14:paraId="588052BF"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סדר הופעה של שמות הקבוצות בהתאם לשדה </w:t>
            </w:r>
            <w:r>
              <w:rPr>
                <w:lang w:bidi="he-IL"/>
              </w:rPr>
              <w:t>order</w:t>
            </w:r>
          </w:p>
        </w:tc>
      </w:tr>
      <w:tr w:rsidR="00F40D5A" w14:paraId="0942321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6" w:type="dxa"/>
          </w:tcPr>
          <w:p w:rsidR="00F40D5A" w:rsidRDefault="00F40D5A" w14:paraId="07642563" w14:textId="77777777">
            <w:pPr>
              <w:bidi/>
              <w:rPr>
                <w:rFonts w:cs="Arial"/>
                <w:b w:val="0"/>
                <w:bCs w:val="0"/>
                <w:rtl/>
                <w:lang w:bidi="he-IL"/>
              </w:rPr>
            </w:pPr>
            <w:r>
              <w:rPr>
                <w:rFonts w:hint="cs" w:cs="Arial"/>
                <w:rtl/>
                <w:lang w:bidi="he-IL"/>
              </w:rPr>
              <w:t>שם צרופה</w:t>
            </w:r>
          </w:p>
          <w:p w:rsidR="00F40D5A" w:rsidRDefault="00F40D5A" w14:paraId="27FAED41" w14:textId="77777777">
            <w:pPr>
              <w:bidi/>
              <w:rPr>
                <w:rFonts w:cs="Arial"/>
                <w:b w:val="0"/>
                <w:bCs w:val="0"/>
                <w:rtl/>
                <w:lang w:bidi="he-IL"/>
              </w:rPr>
            </w:pPr>
            <w:r w:rsidRPr="008F006A">
              <w:rPr>
                <w:rFonts w:cs="Arial"/>
                <w:noProof/>
                <w:rtl/>
                <w:lang w:bidi="he-IL"/>
              </w:rPr>
              <w:drawing>
                <wp:inline distT="0" distB="0" distL="0" distR="0" wp14:anchorId="0461B8E0" wp14:editId="33FE100A">
                  <wp:extent cx="1819529" cy="152421"/>
                  <wp:effectExtent l="0" t="0" r="9525" b="0"/>
                  <wp:docPr id="1411780345" name="Picture 141178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80345" name=""/>
                          <pic:cNvPicPr/>
                        </pic:nvPicPr>
                        <pic:blipFill>
                          <a:blip r:embed="rId207"/>
                          <a:stretch>
                            <a:fillRect/>
                          </a:stretch>
                        </pic:blipFill>
                        <pic:spPr>
                          <a:xfrm>
                            <a:off x="0" y="0"/>
                            <a:ext cx="1819529" cy="152421"/>
                          </a:xfrm>
                          <a:prstGeom prst="rect">
                            <a:avLst/>
                          </a:prstGeom>
                        </pic:spPr>
                      </pic:pic>
                    </a:graphicData>
                  </a:graphic>
                </wp:inline>
              </w:drawing>
            </w:r>
          </w:p>
          <w:p w:rsidR="00F40D5A" w:rsidRDefault="00F40D5A" w14:paraId="606CA97B" w14:textId="77777777">
            <w:pPr>
              <w:bidi/>
              <w:rPr>
                <w:rFonts w:cs="Arial"/>
                <w:rtl/>
                <w:lang w:bidi="he-IL"/>
              </w:rPr>
            </w:pPr>
          </w:p>
        </w:tc>
        <w:tc>
          <w:tcPr>
            <w:tcW w:w="985" w:type="dxa"/>
          </w:tcPr>
          <w:p w:rsidR="00F40D5A" w:rsidRDefault="00F40D5A" w14:paraId="43AECFD7"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w:t>
            </w:r>
          </w:p>
        </w:tc>
        <w:tc>
          <w:tcPr>
            <w:tcW w:w="2025" w:type="dxa"/>
          </w:tcPr>
          <w:p w:rsidRPr="001F2287" w:rsidR="00F40D5A" w:rsidRDefault="00852C48" w14:paraId="2468441F" w14:textId="59772DD9">
            <w:pPr>
              <w:bidi/>
              <w:cnfStyle w:val="000000100000" w:firstRow="0" w:lastRow="0" w:firstColumn="0" w:lastColumn="0" w:oddVBand="0" w:evenVBand="0" w:oddHBand="1" w:evenHBand="0" w:firstRowFirstColumn="0" w:firstRowLastColumn="0" w:lastRowFirstColumn="0" w:lastRowLastColumn="0"/>
              <w:rPr>
                <w:highlight w:val="yellow"/>
                <w:rtl/>
                <w:lang w:bidi="he-IL"/>
              </w:rPr>
            </w:pPr>
            <w:r>
              <w:rPr>
                <w:rFonts w:hint="cs"/>
                <w:highlight w:val="yellow"/>
                <w:rtl/>
                <w:lang w:bidi="he-IL"/>
              </w:rPr>
              <w:t>טבלה</w:t>
            </w:r>
          </w:p>
        </w:tc>
        <w:tc>
          <w:tcPr>
            <w:tcW w:w="3097" w:type="dxa"/>
          </w:tcPr>
          <w:p w:rsidR="00F40D5A" w:rsidRDefault="00F40D5A" w14:paraId="4F0A2B02"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טקסט</w:t>
            </w:r>
          </w:p>
          <w:p w:rsidR="00F40D5A" w:rsidRDefault="00F40D5A" w14:paraId="5420CC15"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r>
      <w:tr w:rsidR="00F40D5A" w14:paraId="594A79E7" w14:textId="77777777">
        <w:tc>
          <w:tcPr>
            <w:cnfStyle w:val="001000000000" w:firstRow="0" w:lastRow="0" w:firstColumn="1" w:lastColumn="0" w:oddVBand="0" w:evenVBand="0" w:oddHBand="0" w:evenHBand="0" w:firstRowFirstColumn="0" w:firstRowLastColumn="0" w:lastRowFirstColumn="0" w:lastRowLastColumn="0"/>
            <w:tcW w:w="4656" w:type="dxa"/>
          </w:tcPr>
          <w:p w:rsidR="00F40D5A" w:rsidRDefault="00F40D5A" w14:paraId="4B88B535" w14:textId="77777777">
            <w:pPr>
              <w:bidi/>
              <w:rPr>
                <w:rFonts w:cs="Arial"/>
                <w:rtl/>
                <w:lang w:bidi="he-IL"/>
              </w:rPr>
            </w:pPr>
            <w:r w:rsidRPr="002222BF">
              <w:rPr>
                <w:rFonts w:hint="cs" w:cs="Arial"/>
                <w:b w:val="0"/>
                <w:bCs w:val="0"/>
                <w:rtl/>
                <w:lang w:bidi="he-IL"/>
              </w:rPr>
              <w:lastRenderedPageBreak/>
              <w:t>מסמך</w:t>
            </w:r>
            <w:r>
              <w:rPr>
                <w:rFonts w:hint="cs" w:cs="Arial"/>
                <w:b w:val="0"/>
                <w:bCs w:val="0"/>
                <w:rtl/>
                <w:lang w:bidi="he-IL"/>
              </w:rPr>
              <w:t xml:space="preserve"> </w:t>
            </w:r>
          </w:p>
          <w:p w:rsidRPr="002222BF" w:rsidR="00F40D5A" w:rsidRDefault="00F40D5A" w14:paraId="569CA112" w14:textId="77777777">
            <w:pPr>
              <w:bidi/>
              <w:rPr>
                <w:rFonts w:cs="Arial"/>
                <w:b w:val="0"/>
                <w:bCs w:val="0"/>
                <w:rtl/>
                <w:lang w:bidi="he-IL"/>
              </w:rPr>
            </w:pPr>
            <w:r>
              <w:rPr>
                <w:rFonts w:hint="cs" w:cs="Arial"/>
                <w:b w:val="0"/>
                <w:bCs w:val="0"/>
                <w:rtl/>
                <w:lang w:bidi="he-IL"/>
              </w:rPr>
              <w:t>הצגה בתצורת "רשימה"</w:t>
            </w:r>
          </w:p>
          <w:p w:rsidR="00F40D5A" w:rsidRDefault="00F40D5A" w14:paraId="51DC222E" w14:textId="77777777">
            <w:pPr>
              <w:bidi/>
              <w:rPr>
                <w:rFonts w:cs="Arial"/>
                <w:b w:val="0"/>
                <w:bCs w:val="0"/>
                <w:rtl/>
                <w:lang w:bidi="he-IL"/>
              </w:rPr>
            </w:pPr>
            <w:r w:rsidRPr="002222BF">
              <w:rPr>
                <w:rFonts w:cs="Arial"/>
                <w:noProof/>
                <w:rtl/>
                <w:lang w:bidi="he-IL"/>
              </w:rPr>
              <w:drawing>
                <wp:inline distT="0" distB="0" distL="0" distR="0" wp14:anchorId="34BA1EFC" wp14:editId="63436ABC">
                  <wp:extent cx="1209844" cy="485843"/>
                  <wp:effectExtent l="0" t="0" r="9525" b="9525"/>
                  <wp:docPr id="523779218" name="Picture 523779218" descr="תמונה שמכילה טקסט, גופן, מדריך, אלגב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79218" name="תמונה 523779218" descr="תמונה שמכילה טקסט, גופן, מדריך, אלגברה&#10;&#10;התיאור נוצר באופן אוטומטי"/>
                          <pic:cNvPicPr/>
                        </pic:nvPicPr>
                        <pic:blipFill>
                          <a:blip r:embed="rId198"/>
                          <a:stretch>
                            <a:fillRect/>
                          </a:stretch>
                        </pic:blipFill>
                        <pic:spPr>
                          <a:xfrm>
                            <a:off x="0" y="0"/>
                            <a:ext cx="1209844" cy="485843"/>
                          </a:xfrm>
                          <a:prstGeom prst="rect">
                            <a:avLst/>
                          </a:prstGeom>
                        </pic:spPr>
                      </pic:pic>
                    </a:graphicData>
                  </a:graphic>
                </wp:inline>
              </w:drawing>
            </w:r>
          </w:p>
          <w:p w:rsidR="00F40D5A" w:rsidRDefault="00F40D5A" w14:paraId="0518151B" w14:textId="77777777">
            <w:pPr>
              <w:bidi/>
              <w:rPr>
                <w:rFonts w:cs="Arial"/>
                <w:b w:val="0"/>
                <w:bCs w:val="0"/>
                <w:rtl/>
                <w:lang w:bidi="he-IL"/>
              </w:rPr>
            </w:pPr>
          </w:p>
          <w:p w:rsidRPr="00A163F3" w:rsidR="00F40D5A" w:rsidRDefault="00F40D5A" w14:paraId="07EE70D9" w14:textId="77777777">
            <w:pPr>
              <w:bidi/>
              <w:rPr>
                <w:rFonts w:cs="Arial"/>
                <w:b w:val="0"/>
                <w:bCs w:val="0"/>
                <w:rtl/>
                <w:lang w:bidi="he-IL"/>
              </w:rPr>
            </w:pPr>
            <w:r w:rsidRPr="00A163F3">
              <w:rPr>
                <w:rFonts w:hint="cs" w:cs="Arial"/>
                <w:b w:val="0"/>
                <w:bCs w:val="0"/>
                <w:rtl/>
                <w:lang w:bidi="he-IL"/>
              </w:rPr>
              <w:t>הצגה בתצורה "תצוגה מקדימה"</w:t>
            </w:r>
          </w:p>
          <w:p w:rsidR="00F40D5A" w:rsidRDefault="00F40D5A" w14:paraId="616BE59C" w14:textId="77777777">
            <w:pPr>
              <w:bidi/>
              <w:rPr>
                <w:rFonts w:cs="Arial"/>
                <w:b w:val="0"/>
                <w:bCs w:val="0"/>
                <w:rtl/>
                <w:lang w:bidi="he-IL"/>
              </w:rPr>
            </w:pPr>
            <w:r w:rsidRPr="00F71B88">
              <w:rPr>
                <w:rFonts w:cs="Arial"/>
                <w:noProof/>
                <w:rtl/>
                <w:lang w:bidi="he-IL"/>
              </w:rPr>
              <w:drawing>
                <wp:inline distT="0" distB="0" distL="0" distR="0" wp14:anchorId="2C628930" wp14:editId="5B35B693">
                  <wp:extent cx="1162212" cy="1648055"/>
                  <wp:effectExtent l="0" t="0" r="0" b="9525"/>
                  <wp:docPr id="15130159" name="Picture 15130159" descr="תמונה שמכילה טקסט, ק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159" name="תמונה 15130159" descr="תמונה שמכילה טקסט, קבלה&#10;&#10;התיאור נוצר באופן אוטומטי"/>
                          <pic:cNvPicPr/>
                        </pic:nvPicPr>
                        <pic:blipFill>
                          <a:blip r:embed="rId199"/>
                          <a:stretch>
                            <a:fillRect/>
                          </a:stretch>
                        </pic:blipFill>
                        <pic:spPr>
                          <a:xfrm>
                            <a:off x="0" y="0"/>
                            <a:ext cx="1162212" cy="1648055"/>
                          </a:xfrm>
                          <a:prstGeom prst="rect">
                            <a:avLst/>
                          </a:prstGeom>
                        </pic:spPr>
                      </pic:pic>
                    </a:graphicData>
                  </a:graphic>
                </wp:inline>
              </w:drawing>
            </w:r>
          </w:p>
          <w:p w:rsidR="00F40D5A" w:rsidRDefault="00F40D5A" w14:paraId="03547508" w14:textId="77777777">
            <w:pPr>
              <w:bidi/>
              <w:rPr>
                <w:rFonts w:cs="Arial"/>
                <w:rtl/>
                <w:lang w:bidi="he-IL"/>
              </w:rPr>
            </w:pPr>
          </w:p>
        </w:tc>
        <w:tc>
          <w:tcPr>
            <w:tcW w:w="985" w:type="dxa"/>
          </w:tcPr>
          <w:p w:rsidR="00F40D5A" w:rsidRDefault="00F40D5A" w14:paraId="5A1A61D6"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אייקון + שם מסמך + תצוגה מקדימה</w:t>
            </w:r>
          </w:p>
          <w:p w:rsidR="00F40D5A" w:rsidRDefault="00F40D5A" w14:paraId="412835D9" w14:textId="77777777">
            <w:pPr>
              <w:bidi/>
              <w:cnfStyle w:val="000000000000" w:firstRow="0" w:lastRow="0" w:firstColumn="0" w:lastColumn="0" w:oddVBand="0" w:evenVBand="0" w:oddHBand="0" w:evenHBand="0" w:firstRowFirstColumn="0" w:firstRowLastColumn="0" w:lastRowFirstColumn="0" w:lastRowLastColumn="0"/>
              <w:rPr>
                <w:rtl/>
                <w:lang w:bidi="he-IL"/>
              </w:rPr>
            </w:pPr>
          </w:p>
          <w:p w:rsidR="00F40D5A" w:rsidRDefault="00F40D5A" w14:paraId="3EA68DEA"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רכיב לחיץ</w:t>
            </w:r>
          </w:p>
        </w:tc>
        <w:tc>
          <w:tcPr>
            <w:tcW w:w="2025" w:type="dxa"/>
          </w:tcPr>
          <w:p w:rsidRPr="001F2287" w:rsidR="00F40D5A" w:rsidRDefault="00852C48" w14:paraId="169F19CF" w14:textId="12A07E98">
            <w:pPr>
              <w:bidi/>
              <w:cnfStyle w:val="000000000000" w:firstRow="0" w:lastRow="0" w:firstColumn="0" w:lastColumn="0" w:oddVBand="0" w:evenVBand="0" w:oddHBand="0" w:evenHBand="0" w:firstRowFirstColumn="0" w:firstRowLastColumn="0" w:lastRowFirstColumn="0" w:lastRowLastColumn="0"/>
              <w:rPr>
                <w:highlight w:val="yellow"/>
                <w:rtl/>
                <w:lang w:bidi="he-IL"/>
              </w:rPr>
            </w:pPr>
            <w:r>
              <w:rPr>
                <w:rFonts w:hint="cs"/>
                <w:highlight w:val="yellow"/>
                <w:rtl/>
                <w:lang w:bidi="he-IL"/>
              </w:rPr>
              <w:t>טבלה</w:t>
            </w:r>
          </w:p>
        </w:tc>
        <w:tc>
          <w:tcPr>
            <w:tcW w:w="3097" w:type="dxa"/>
          </w:tcPr>
          <w:p w:rsidR="00F40D5A" w:rsidRDefault="00F40D5A" w14:paraId="70ADDED5"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ראה פונקציונאליות של רכיב "מסמך" באזור "אישור תנאים"</w:t>
            </w:r>
          </w:p>
        </w:tc>
      </w:tr>
      <w:tr w:rsidR="00F40D5A" w14:paraId="671F064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4"/>
            <w:shd w:val="clear" w:color="auto" w:fill="FFE599" w:themeFill="accent4" w:themeFillTint="66"/>
          </w:tcPr>
          <w:p w:rsidR="00F40D5A" w:rsidRDefault="00F40D5A" w14:paraId="19337BBF" w14:textId="77777777">
            <w:pPr>
              <w:bidi/>
              <w:rPr>
                <w:rtl/>
                <w:lang w:bidi="he-IL"/>
              </w:rPr>
            </w:pPr>
            <w:r>
              <w:rPr>
                <w:rFonts w:hint="cs"/>
                <w:rtl/>
                <w:lang w:bidi="he-IL"/>
              </w:rPr>
              <w:t>מסמכי רשות באזור מעטפה</w:t>
            </w:r>
          </w:p>
        </w:tc>
      </w:tr>
      <w:tr w:rsidR="00F40D5A" w14:paraId="012B6201" w14:textId="77777777">
        <w:tc>
          <w:tcPr>
            <w:cnfStyle w:val="001000000000" w:firstRow="0" w:lastRow="0" w:firstColumn="1" w:lastColumn="0" w:oddVBand="0" w:evenVBand="0" w:oddHBand="0" w:evenHBand="0" w:firstRowFirstColumn="0" w:firstRowLastColumn="0" w:lastRowFirstColumn="0" w:lastRowLastColumn="0"/>
            <w:tcW w:w="4656" w:type="dxa"/>
          </w:tcPr>
          <w:p w:rsidR="00F40D5A" w:rsidRDefault="00F40D5A" w14:paraId="2C40E554" w14:textId="77777777">
            <w:pPr>
              <w:bidi/>
              <w:rPr>
                <w:rFonts w:cs="Arial"/>
                <w:b w:val="0"/>
                <w:bCs w:val="0"/>
                <w:rtl/>
                <w:lang w:bidi="he-IL"/>
              </w:rPr>
            </w:pPr>
            <w:r>
              <w:rPr>
                <w:rFonts w:hint="cs" w:cs="Arial"/>
                <w:b w:val="0"/>
                <w:bCs w:val="0"/>
                <w:rtl/>
                <w:lang w:bidi="he-IL"/>
              </w:rPr>
              <w:t>מסמכי רשות</w:t>
            </w:r>
          </w:p>
          <w:p w:rsidR="00F40D5A" w:rsidRDefault="00F40D5A" w14:paraId="50AA93F1" w14:textId="77777777">
            <w:pPr>
              <w:bidi/>
              <w:rPr>
                <w:rFonts w:cs="Arial"/>
                <w:b w:val="0"/>
                <w:bCs w:val="0"/>
                <w:rtl/>
                <w:lang w:bidi="he-IL"/>
              </w:rPr>
            </w:pPr>
            <w:r w:rsidRPr="00F07AAB">
              <w:rPr>
                <w:rFonts w:cs="Arial"/>
                <w:noProof/>
                <w:rtl/>
                <w:lang w:bidi="he-IL"/>
              </w:rPr>
              <w:drawing>
                <wp:inline distT="0" distB="0" distL="0" distR="0" wp14:anchorId="36AA11D3" wp14:editId="357A9F20">
                  <wp:extent cx="638264" cy="190527"/>
                  <wp:effectExtent l="0" t="0" r="0" b="0"/>
                  <wp:docPr id="230673230" name="Picture 23067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73230" name=""/>
                          <pic:cNvPicPr/>
                        </pic:nvPicPr>
                        <pic:blipFill>
                          <a:blip r:embed="rId208"/>
                          <a:stretch>
                            <a:fillRect/>
                          </a:stretch>
                        </pic:blipFill>
                        <pic:spPr>
                          <a:xfrm>
                            <a:off x="0" y="0"/>
                            <a:ext cx="638264" cy="190527"/>
                          </a:xfrm>
                          <a:prstGeom prst="rect">
                            <a:avLst/>
                          </a:prstGeom>
                        </pic:spPr>
                      </pic:pic>
                    </a:graphicData>
                  </a:graphic>
                </wp:inline>
              </w:drawing>
            </w:r>
          </w:p>
          <w:p w:rsidR="00F40D5A" w:rsidRDefault="00F40D5A" w14:paraId="3AFA68E1" w14:textId="77777777">
            <w:pPr>
              <w:bidi/>
              <w:rPr>
                <w:rFonts w:cs="Arial"/>
                <w:rtl/>
                <w:lang w:bidi="he-IL"/>
              </w:rPr>
            </w:pPr>
          </w:p>
        </w:tc>
        <w:tc>
          <w:tcPr>
            <w:tcW w:w="985" w:type="dxa"/>
          </w:tcPr>
          <w:p w:rsidR="00F40D5A" w:rsidRDefault="00F40D5A" w14:paraId="339661E5"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טקסט </w:t>
            </w:r>
            <w:r>
              <w:rPr>
                <w:lang w:bidi="he-IL"/>
              </w:rPr>
              <w:t>bold</w:t>
            </w:r>
          </w:p>
        </w:tc>
        <w:tc>
          <w:tcPr>
            <w:tcW w:w="2025" w:type="dxa"/>
          </w:tcPr>
          <w:p w:rsidRPr="001F2287" w:rsidR="00F40D5A" w:rsidRDefault="00852C48" w14:paraId="2B366615" w14:textId="32254F02">
            <w:pPr>
              <w:bidi/>
              <w:cnfStyle w:val="000000000000" w:firstRow="0" w:lastRow="0" w:firstColumn="0" w:lastColumn="0" w:oddVBand="0" w:evenVBand="0" w:oddHBand="0" w:evenHBand="0" w:firstRowFirstColumn="0" w:firstRowLastColumn="0" w:lastRowFirstColumn="0" w:lastRowLastColumn="0"/>
              <w:rPr>
                <w:highlight w:val="yellow"/>
                <w:rtl/>
                <w:lang w:bidi="he-IL"/>
              </w:rPr>
            </w:pPr>
            <w:r>
              <w:rPr>
                <w:rFonts w:hint="cs"/>
                <w:rtl/>
                <w:lang w:bidi="he-IL"/>
              </w:rPr>
              <w:t>טקסט קבוע</w:t>
            </w:r>
          </w:p>
        </w:tc>
        <w:tc>
          <w:tcPr>
            <w:tcW w:w="3097" w:type="dxa"/>
          </w:tcPr>
          <w:p w:rsidR="00F40D5A" w:rsidRDefault="00F40D5A" w14:paraId="60F70FF0"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טקסט</w:t>
            </w:r>
          </w:p>
        </w:tc>
      </w:tr>
      <w:tr w:rsidR="00F40D5A" w14:paraId="1FB79DC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6" w:type="dxa"/>
          </w:tcPr>
          <w:p w:rsidR="00F40D5A" w:rsidRDefault="00F40D5A" w14:paraId="785B5E7B" w14:textId="77777777">
            <w:pPr>
              <w:bidi/>
              <w:rPr>
                <w:rFonts w:cs="Arial"/>
                <w:rtl/>
                <w:lang w:bidi="he-IL"/>
              </w:rPr>
            </w:pPr>
            <w:r w:rsidRPr="002222BF">
              <w:rPr>
                <w:rFonts w:hint="cs" w:cs="Arial"/>
                <w:b w:val="0"/>
                <w:bCs w:val="0"/>
                <w:rtl/>
                <w:lang w:bidi="he-IL"/>
              </w:rPr>
              <w:t>מסמך</w:t>
            </w:r>
            <w:r>
              <w:rPr>
                <w:rFonts w:hint="cs" w:cs="Arial"/>
                <w:b w:val="0"/>
                <w:bCs w:val="0"/>
                <w:rtl/>
                <w:lang w:bidi="he-IL"/>
              </w:rPr>
              <w:t xml:space="preserve"> </w:t>
            </w:r>
          </w:p>
          <w:p w:rsidRPr="002222BF" w:rsidR="00F40D5A" w:rsidRDefault="00F40D5A" w14:paraId="644495A2" w14:textId="77777777">
            <w:pPr>
              <w:bidi/>
              <w:rPr>
                <w:rFonts w:cs="Arial"/>
                <w:b w:val="0"/>
                <w:bCs w:val="0"/>
                <w:rtl/>
                <w:lang w:bidi="he-IL"/>
              </w:rPr>
            </w:pPr>
            <w:r>
              <w:rPr>
                <w:rFonts w:hint="cs" w:cs="Arial"/>
                <w:b w:val="0"/>
                <w:bCs w:val="0"/>
                <w:rtl/>
                <w:lang w:bidi="he-IL"/>
              </w:rPr>
              <w:t>הצגה בתצורת "רשימה"</w:t>
            </w:r>
          </w:p>
          <w:p w:rsidR="00F40D5A" w:rsidRDefault="00F40D5A" w14:paraId="362D6475" w14:textId="77777777">
            <w:pPr>
              <w:bidi/>
              <w:rPr>
                <w:rFonts w:cs="Arial"/>
                <w:b w:val="0"/>
                <w:bCs w:val="0"/>
                <w:rtl/>
                <w:lang w:bidi="he-IL"/>
              </w:rPr>
            </w:pPr>
            <w:r w:rsidRPr="002222BF">
              <w:rPr>
                <w:rFonts w:cs="Arial"/>
                <w:noProof/>
                <w:rtl/>
                <w:lang w:bidi="he-IL"/>
              </w:rPr>
              <w:drawing>
                <wp:inline distT="0" distB="0" distL="0" distR="0" wp14:anchorId="3C374F70" wp14:editId="30EF5A19">
                  <wp:extent cx="1209844" cy="485843"/>
                  <wp:effectExtent l="0" t="0" r="9525" b="9525"/>
                  <wp:docPr id="596758052" name="Picture 596758052" descr="תמונה שמכילה טקסט, גופן, מדריך, אלגב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79218" name="תמונה 523779218" descr="תמונה שמכילה טקסט, גופן, מדריך, אלגברה&#10;&#10;התיאור נוצר באופן אוטומטי"/>
                          <pic:cNvPicPr/>
                        </pic:nvPicPr>
                        <pic:blipFill>
                          <a:blip r:embed="rId198"/>
                          <a:stretch>
                            <a:fillRect/>
                          </a:stretch>
                        </pic:blipFill>
                        <pic:spPr>
                          <a:xfrm>
                            <a:off x="0" y="0"/>
                            <a:ext cx="1209844" cy="485843"/>
                          </a:xfrm>
                          <a:prstGeom prst="rect">
                            <a:avLst/>
                          </a:prstGeom>
                        </pic:spPr>
                      </pic:pic>
                    </a:graphicData>
                  </a:graphic>
                </wp:inline>
              </w:drawing>
            </w:r>
          </w:p>
          <w:p w:rsidR="00F40D5A" w:rsidRDefault="00F40D5A" w14:paraId="0673B8F8" w14:textId="77777777">
            <w:pPr>
              <w:bidi/>
              <w:rPr>
                <w:rFonts w:cs="Arial"/>
                <w:b w:val="0"/>
                <w:bCs w:val="0"/>
                <w:rtl/>
                <w:lang w:bidi="he-IL"/>
              </w:rPr>
            </w:pPr>
          </w:p>
          <w:p w:rsidRPr="00A163F3" w:rsidR="00F40D5A" w:rsidRDefault="00F40D5A" w14:paraId="208BBB1E" w14:textId="77777777">
            <w:pPr>
              <w:bidi/>
              <w:rPr>
                <w:rFonts w:cs="Arial"/>
                <w:b w:val="0"/>
                <w:bCs w:val="0"/>
                <w:rtl/>
                <w:lang w:bidi="he-IL"/>
              </w:rPr>
            </w:pPr>
            <w:r w:rsidRPr="00A163F3">
              <w:rPr>
                <w:rFonts w:hint="cs" w:cs="Arial"/>
                <w:b w:val="0"/>
                <w:bCs w:val="0"/>
                <w:rtl/>
                <w:lang w:bidi="he-IL"/>
              </w:rPr>
              <w:t>הצגה בתצורה "תצוגה מקדימה"</w:t>
            </w:r>
          </w:p>
          <w:p w:rsidR="00F40D5A" w:rsidRDefault="00F40D5A" w14:paraId="2B962A24" w14:textId="77777777">
            <w:pPr>
              <w:bidi/>
              <w:rPr>
                <w:rFonts w:cs="Arial"/>
                <w:b w:val="0"/>
                <w:bCs w:val="0"/>
                <w:rtl/>
                <w:lang w:bidi="he-IL"/>
              </w:rPr>
            </w:pPr>
            <w:r w:rsidRPr="00F71B88">
              <w:rPr>
                <w:rFonts w:cs="Arial"/>
                <w:noProof/>
                <w:rtl/>
                <w:lang w:bidi="he-IL"/>
              </w:rPr>
              <w:drawing>
                <wp:inline distT="0" distB="0" distL="0" distR="0" wp14:anchorId="696045D3" wp14:editId="2D639A34">
                  <wp:extent cx="1162212" cy="1648055"/>
                  <wp:effectExtent l="0" t="0" r="0" b="9525"/>
                  <wp:docPr id="1802813617" name="Picture 1802813617" descr="תמונה שמכילה טקסט, ק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159" name="תמונה 15130159" descr="תמונה שמכילה טקסט, קבלה&#10;&#10;התיאור נוצר באופן אוטומטי"/>
                          <pic:cNvPicPr/>
                        </pic:nvPicPr>
                        <pic:blipFill>
                          <a:blip r:embed="rId199"/>
                          <a:stretch>
                            <a:fillRect/>
                          </a:stretch>
                        </pic:blipFill>
                        <pic:spPr>
                          <a:xfrm>
                            <a:off x="0" y="0"/>
                            <a:ext cx="1162212" cy="1648055"/>
                          </a:xfrm>
                          <a:prstGeom prst="rect">
                            <a:avLst/>
                          </a:prstGeom>
                        </pic:spPr>
                      </pic:pic>
                    </a:graphicData>
                  </a:graphic>
                </wp:inline>
              </w:drawing>
            </w:r>
          </w:p>
          <w:p w:rsidR="00F40D5A" w:rsidRDefault="00F40D5A" w14:paraId="3ADB826B" w14:textId="77777777">
            <w:pPr>
              <w:bidi/>
              <w:rPr>
                <w:rFonts w:cs="Arial"/>
                <w:rtl/>
                <w:lang w:bidi="he-IL"/>
              </w:rPr>
            </w:pPr>
          </w:p>
        </w:tc>
        <w:tc>
          <w:tcPr>
            <w:tcW w:w="985" w:type="dxa"/>
          </w:tcPr>
          <w:p w:rsidR="00F40D5A" w:rsidRDefault="00F40D5A" w14:paraId="12270676"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אייקון + שם מסמך + תצוגה מקדימה</w:t>
            </w:r>
          </w:p>
          <w:p w:rsidR="00F40D5A" w:rsidRDefault="00F40D5A" w14:paraId="7E2F8A32" w14:textId="77777777">
            <w:pPr>
              <w:bidi/>
              <w:cnfStyle w:val="000000100000" w:firstRow="0" w:lastRow="0" w:firstColumn="0" w:lastColumn="0" w:oddVBand="0" w:evenVBand="0" w:oddHBand="1" w:evenHBand="0" w:firstRowFirstColumn="0" w:firstRowLastColumn="0" w:lastRowFirstColumn="0" w:lastRowLastColumn="0"/>
              <w:rPr>
                <w:rtl/>
                <w:lang w:bidi="he-IL"/>
              </w:rPr>
            </w:pPr>
          </w:p>
          <w:p w:rsidR="00F40D5A" w:rsidRDefault="00F40D5A" w14:paraId="00D59C40"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רכיב לחיץ</w:t>
            </w:r>
          </w:p>
        </w:tc>
        <w:tc>
          <w:tcPr>
            <w:tcW w:w="2025" w:type="dxa"/>
          </w:tcPr>
          <w:p w:rsidRPr="001F2287" w:rsidR="00F40D5A" w:rsidRDefault="00852C48" w14:paraId="1DD7EEF0" w14:textId="54A37CEC">
            <w:pPr>
              <w:bidi/>
              <w:cnfStyle w:val="000000100000" w:firstRow="0" w:lastRow="0" w:firstColumn="0" w:lastColumn="0" w:oddVBand="0" w:evenVBand="0" w:oddHBand="1" w:evenHBand="0" w:firstRowFirstColumn="0" w:firstRowLastColumn="0" w:lastRowFirstColumn="0" w:lastRowLastColumn="0"/>
              <w:rPr>
                <w:highlight w:val="yellow"/>
                <w:rtl/>
                <w:lang w:bidi="he-IL"/>
              </w:rPr>
            </w:pPr>
            <w:r>
              <w:rPr>
                <w:rFonts w:hint="cs"/>
                <w:highlight w:val="yellow"/>
                <w:rtl/>
                <w:lang w:bidi="he-IL"/>
              </w:rPr>
              <w:t>טבלה</w:t>
            </w:r>
          </w:p>
        </w:tc>
        <w:tc>
          <w:tcPr>
            <w:tcW w:w="3097" w:type="dxa"/>
          </w:tcPr>
          <w:p w:rsidR="00F40D5A" w:rsidRDefault="00F40D5A" w14:paraId="7FF61CB1"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ראה פונקציונאליות של רכיב "מסמך" באזור "אישור תנאים"</w:t>
            </w:r>
          </w:p>
        </w:tc>
      </w:tr>
    </w:tbl>
    <w:p w:rsidR="00F40D5A" w:rsidP="00F40D5A" w:rsidRDefault="00F40D5A" w14:paraId="622D0468" w14:textId="77777777">
      <w:pPr>
        <w:bidi/>
        <w:rPr>
          <w:rtl/>
          <w:lang w:bidi="he-IL"/>
        </w:rPr>
      </w:pPr>
    </w:p>
    <w:p w:rsidR="00F40D5A" w:rsidP="00F40D5A" w:rsidRDefault="00F40D5A" w14:paraId="740EE232" w14:textId="3C1929E7">
      <w:pPr>
        <w:pStyle w:val="2"/>
        <w:bidi/>
        <w:rPr>
          <w:rtl/>
          <w:lang w:bidi="he-IL"/>
        </w:rPr>
      </w:pPr>
      <w:bookmarkStart w:name="_Toc153118409" w:id="45"/>
      <w:r>
        <w:rPr>
          <w:rFonts w:hint="cs"/>
          <w:rtl/>
          <w:lang w:bidi="he-IL"/>
        </w:rPr>
        <w:t xml:space="preserve">פרטי הצעה </w:t>
      </w:r>
      <w:r w:rsidR="00150C58">
        <w:rPr>
          <w:rFonts w:hint="cs"/>
          <w:rtl/>
          <w:lang w:bidi="he-IL"/>
        </w:rPr>
        <w:t xml:space="preserve">/ הימנעות </w:t>
      </w:r>
      <w:r>
        <w:rPr>
          <w:rFonts w:hint="cs"/>
          <w:rtl/>
          <w:lang w:bidi="he-IL"/>
        </w:rPr>
        <w:t>למכרז</w:t>
      </w:r>
      <w:bookmarkEnd w:id="45"/>
    </w:p>
    <w:p w:rsidR="00F40D5A" w:rsidP="00F40D5A" w:rsidRDefault="00F40D5A" w14:paraId="7A087EE3" w14:textId="34C43928">
      <w:pPr>
        <w:bidi/>
        <w:rPr>
          <w:rtl/>
          <w:lang w:bidi="he-IL"/>
        </w:rPr>
      </w:pPr>
      <w:r>
        <w:rPr>
          <w:rFonts w:hint="cs"/>
          <w:rtl/>
          <w:lang w:bidi="he-IL"/>
        </w:rPr>
        <w:t>מסך פרטי הצעה</w:t>
      </w:r>
      <w:r w:rsidR="003F6671">
        <w:rPr>
          <w:rFonts w:hint="cs"/>
          <w:rtl/>
          <w:lang w:bidi="he-IL"/>
        </w:rPr>
        <w:t>/הימנעות</w:t>
      </w:r>
      <w:r>
        <w:rPr>
          <w:rFonts w:hint="cs"/>
          <w:rtl/>
          <w:lang w:bidi="he-IL"/>
        </w:rPr>
        <w:t xml:space="preserve"> הינו מסך המאפשר צפייה בסיכום ההצעה</w:t>
      </w:r>
      <w:r w:rsidR="003F6671">
        <w:rPr>
          <w:rFonts w:hint="cs"/>
          <w:rtl/>
          <w:lang w:bidi="he-IL"/>
        </w:rPr>
        <w:t>/הימנעות</w:t>
      </w:r>
      <w:r>
        <w:rPr>
          <w:rFonts w:hint="cs"/>
          <w:rtl/>
          <w:lang w:bidi="he-IL"/>
        </w:rPr>
        <w:t xml:space="preserve"> שהוגשה</w:t>
      </w:r>
      <w:r w:rsidR="003F6671">
        <w:rPr>
          <w:rFonts w:hint="cs"/>
          <w:rtl/>
          <w:lang w:bidi="he-IL"/>
        </w:rPr>
        <w:t xml:space="preserve"> כמענה למכרז</w:t>
      </w:r>
      <w:r>
        <w:rPr>
          <w:rFonts w:hint="cs"/>
          <w:rtl/>
          <w:lang w:bidi="he-IL"/>
        </w:rPr>
        <w:t>. כמו כן, במסך זה מתאפשרת פתיחת ההצעה למצב עריכה, בתנאי שתאריך הגשת ההצעה לא חלף.</w:t>
      </w:r>
    </w:p>
    <w:p w:rsidR="00F40D5A" w:rsidP="00F40D5A" w:rsidRDefault="00F40D5A" w14:paraId="32F8CBDE" w14:textId="77777777">
      <w:pPr>
        <w:bidi/>
        <w:rPr>
          <w:rtl/>
          <w:lang w:bidi="he-IL"/>
        </w:rPr>
      </w:pPr>
      <w:r>
        <w:rPr>
          <w:rFonts w:hint="cs"/>
          <w:rtl/>
          <w:lang w:bidi="he-IL"/>
        </w:rPr>
        <w:t>כניסה למסך מתבצעת מתוך:</w:t>
      </w:r>
    </w:p>
    <w:p w:rsidR="00F40D5A" w:rsidP="00F40D5A" w:rsidRDefault="00F40D5A" w14:paraId="0DB1D1CD" w14:textId="02CC3D7E">
      <w:pPr>
        <w:pStyle w:val="a3"/>
        <w:numPr>
          <w:ilvl w:val="0"/>
          <w:numId w:val="19"/>
        </w:numPr>
        <w:bidi/>
        <w:rPr>
          <w:lang w:bidi="he-IL"/>
        </w:rPr>
      </w:pPr>
      <w:r>
        <w:rPr>
          <w:rFonts w:hint="cs"/>
          <w:rtl/>
          <w:lang w:bidi="he-IL"/>
        </w:rPr>
        <w:t xml:space="preserve">פורטל ספקים </w:t>
      </w:r>
      <w:r>
        <w:rPr>
          <w:rtl/>
          <w:lang w:bidi="he-IL"/>
        </w:rPr>
        <w:t>–</w:t>
      </w:r>
      <w:r>
        <w:rPr>
          <w:rFonts w:hint="cs"/>
          <w:rtl/>
          <w:lang w:bidi="he-IL"/>
        </w:rPr>
        <w:t xml:space="preserve"> לחיצה על כפתור "הגשת הצעה" כאשר המענה בסטטוס "הצעה הוגשה" ותאריך הגשת הצעה טרם חלף. או לחיצה על </w:t>
      </w:r>
      <w:r w:rsidRPr="003A387F">
        <w:rPr>
          <w:rFonts w:hint="cs"/>
          <w:highlight w:val="yellow"/>
          <w:rtl/>
          <w:lang w:bidi="he-IL"/>
        </w:rPr>
        <w:t>"צפייה בסיכום ההצעה</w:t>
      </w:r>
      <w:r w:rsidR="00DD2FCD">
        <w:rPr>
          <w:rFonts w:hint="cs"/>
          <w:highlight w:val="yellow"/>
          <w:rtl/>
          <w:lang w:bidi="he-IL"/>
        </w:rPr>
        <w:t>/</w:t>
      </w:r>
      <w:r w:rsidR="00D776CA">
        <w:rPr>
          <w:rFonts w:hint="cs"/>
          <w:highlight w:val="yellow"/>
          <w:rtl/>
          <w:lang w:bidi="he-IL"/>
        </w:rPr>
        <w:t>הימנעות</w:t>
      </w:r>
      <w:r w:rsidRPr="003A387F">
        <w:rPr>
          <w:rFonts w:hint="cs"/>
          <w:highlight w:val="yellow"/>
          <w:rtl/>
          <w:lang w:bidi="he-IL"/>
        </w:rPr>
        <w:t>"</w:t>
      </w:r>
      <w:r>
        <w:rPr>
          <w:rFonts w:hint="cs"/>
          <w:rtl/>
          <w:lang w:bidi="he-IL"/>
        </w:rPr>
        <w:t xml:space="preserve"> באזור האישי של ספק</w:t>
      </w:r>
    </w:p>
    <w:p w:rsidR="0017555B" w:rsidP="00032E8E" w:rsidRDefault="0017555B" w14:paraId="0CF18605" w14:textId="77777777">
      <w:pPr>
        <w:bidi/>
        <w:rPr>
          <w:lang w:bidi="he-IL"/>
        </w:rPr>
      </w:pPr>
    </w:p>
    <w:p w:rsidR="00F40D5A" w:rsidP="00F40D5A" w:rsidRDefault="00CD2F2D" w14:paraId="79CA6A41" w14:textId="618D41C6">
      <w:pPr>
        <w:bidi/>
        <w:rPr>
          <w:rtl/>
          <w:lang w:bidi="he-IL"/>
        </w:rPr>
      </w:pPr>
      <w:r>
        <w:rPr>
          <w:noProof/>
        </w:rPr>
        <w:lastRenderedPageBreak/>
        <w:drawing>
          <wp:inline distT="0" distB="0" distL="0" distR="0" wp14:anchorId="7F8E21CC" wp14:editId="022E0C35">
            <wp:extent cx="4220845" cy="8863330"/>
            <wp:effectExtent l="0" t="0" r="8255" b="0"/>
            <wp:docPr id="1359952285" name="Picture 13599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220845" cy="8863330"/>
                    </a:xfrm>
                    <a:prstGeom prst="rect">
                      <a:avLst/>
                    </a:prstGeom>
                    <a:noFill/>
                    <a:ln>
                      <a:noFill/>
                    </a:ln>
                  </pic:spPr>
                </pic:pic>
              </a:graphicData>
            </a:graphic>
          </wp:inline>
        </w:drawing>
      </w:r>
    </w:p>
    <w:p w:rsidR="00095A6C" w:rsidP="00095A6C" w:rsidRDefault="00095A6C" w14:paraId="37549582" w14:textId="06B5B630">
      <w:pPr>
        <w:bidi/>
        <w:rPr>
          <w:rtl/>
          <w:lang w:bidi="he-IL"/>
        </w:rPr>
      </w:pPr>
      <w:r>
        <w:rPr>
          <w:noProof/>
        </w:rPr>
        <w:lastRenderedPageBreak/>
        <w:drawing>
          <wp:inline distT="0" distB="0" distL="0" distR="0" wp14:anchorId="0E451BFC" wp14:editId="518CE59F">
            <wp:extent cx="4220845" cy="8863330"/>
            <wp:effectExtent l="0" t="0" r="8255" b="0"/>
            <wp:docPr id="669861907" name="Picture 6698619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61907" name="Picture 1" descr="A screenshot of a computer&#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220845" cy="8863330"/>
                    </a:xfrm>
                    <a:prstGeom prst="rect">
                      <a:avLst/>
                    </a:prstGeom>
                    <a:noFill/>
                    <a:ln>
                      <a:noFill/>
                    </a:ln>
                  </pic:spPr>
                </pic:pic>
              </a:graphicData>
            </a:graphic>
          </wp:inline>
        </w:drawing>
      </w:r>
    </w:p>
    <w:p w:rsidR="00B57A43" w:rsidP="00B57A43" w:rsidRDefault="00B57A43" w14:paraId="230DF96F" w14:textId="692A522E">
      <w:pPr>
        <w:bidi/>
        <w:rPr>
          <w:rtl/>
          <w:lang w:bidi="he-IL"/>
        </w:rPr>
      </w:pPr>
      <w:r>
        <w:rPr>
          <w:noProof/>
        </w:rPr>
        <w:lastRenderedPageBreak/>
        <w:drawing>
          <wp:inline distT="0" distB="0" distL="0" distR="0" wp14:anchorId="4F29FB95" wp14:editId="37FFF7B8">
            <wp:extent cx="5731510" cy="3223895"/>
            <wp:effectExtent l="0" t="0" r="2540" b="0"/>
            <wp:docPr id="4777666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7457F0" w:rsidP="007457F0" w:rsidRDefault="007457F0" w14:paraId="058AAC3D" w14:textId="77777777">
      <w:pPr>
        <w:bidi/>
        <w:rPr>
          <w:rtl/>
          <w:lang w:bidi="he-IL"/>
        </w:rPr>
      </w:pPr>
    </w:p>
    <w:tbl>
      <w:tblPr>
        <w:tblStyle w:val="4-5"/>
        <w:bidiVisual/>
        <w:tblW w:w="10763" w:type="dxa"/>
        <w:tblInd w:w="-771" w:type="dxa"/>
        <w:tblLook w:val="04A0" w:firstRow="1" w:lastRow="0" w:firstColumn="1" w:lastColumn="0" w:noHBand="0" w:noVBand="1"/>
      </w:tblPr>
      <w:tblGrid>
        <w:gridCol w:w="3711"/>
        <w:gridCol w:w="1013"/>
        <w:gridCol w:w="2397"/>
        <w:gridCol w:w="3642"/>
      </w:tblGrid>
      <w:tr w:rsidR="00F40D5A" w:rsidTr="00EE1BC5" w14:paraId="36BF71A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1" w:type="dxa"/>
          </w:tcPr>
          <w:p w:rsidR="00F40D5A" w:rsidRDefault="00F40D5A" w14:paraId="655B3613" w14:textId="77777777">
            <w:pPr>
              <w:bidi/>
              <w:rPr>
                <w:rtl/>
                <w:lang w:bidi="he-IL"/>
              </w:rPr>
            </w:pPr>
            <w:r>
              <w:rPr>
                <w:rFonts w:hint="cs"/>
                <w:rtl/>
                <w:lang w:bidi="he-IL"/>
              </w:rPr>
              <w:t>רכיב</w:t>
            </w:r>
          </w:p>
        </w:tc>
        <w:tc>
          <w:tcPr>
            <w:tcW w:w="1013" w:type="dxa"/>
          </w:tcPr>
          <w:p w:rsidR="00F40D5A" w:rsidRDefault="00F40D5A" w14:paraId="7736577B"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סוג רכיב / שדה</w:t>
            </w:r>
          </w:p>
        </w:tc>
        <w:tc>
          <w:tcPr>
            <w:tcW w:w="2397" w:type="dxa"/>
          </w:tcPr>
          <w:p w:rsidR="00F40D5A" w:rsidRDefault="00F40D5A" w14:paraId="7AC70F0D"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מקור נתונים</w:t>
            </w:r>
          </w:p>
        </w:tc>
        <w:tc>
          <w:tcPr>
            <w:tcW w:w="3642" w:type="dxa"/>
          </w:tcPr>
          <w:p w:rsidR="00F40D5A" w:rsidRDefault="00F40D5A" w14:paraId="41997237"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פונקציונאליות</w:t>
            </w:r>
          </w:p>
        </w:tc>
      </w:tr>
      <w:tr w:rsidRPr="00C317A3" w:rsidR="00F40D5A" w:rsidTr="00EE1BC5" w14:paraId="2870E8A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1" w:type="dxa"/>
          </w:tcPr>
          <w:p w:rsidR="00F40D5A" w:rsidRDefault="00E870FF" w14:paraId="3415356A" w14:textId="5C603077">
            <w:pPr>
              <w:bidi/>
              <w:rPr>
                <w:rtl/>
                <w:lang w:bidi="he-IL"/>
              </w:rPr>
            </w:pPr>
            <w:r>
              <w:rPr>
                <w:rFonts w:hint="cs"/>
                <w:b w:val="0"/>
                <w:bCs w:val="0"/>
                <w:rtl/>
                <w:lang w:bidi="he-IL"/>
              </w:rPr>
              <w:t>פרטי הצעה למכרז</w:t>
            </w:r>
          </w:p>
          <w:p w:rsidR="00E870FF" w:rsidP="00E870FF" w:rsidRDefault="00E870FF" w14:paraId="0093C0BA" w14:textId="77777777">
            <w:pPr>
              <w:bidi/>
              <w:rPr>
                <w:rtl/>
                <w:lang w:bidi="he-IL"/>
              </w:rPr>
            </w:pPr>
            <w:r w:rsidRPr="00E870FF">
              <w:rPr>
                <w:rFonts w:cs="Arial"/>
                <w:noProof/>
                <w:rtl/>
                <w:lang w:bidi="he-IL"/>
              </w:rPr>
              <w:drawing>
                <wp:inline distT="0" distB="0" distL="0" distR="0" wp14:anchorId="65BC2608" wp14:editId="580D1100">
                  <wp:extent cx="1045306" cy="229787"/>
                  <wp:effectExtent l="0" t="0" r="2540" b="0"/>
                  <wp:docPr id="1104990498" name="Picture 110499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90498" name=""/>
                          <pic:cNvPicPr/>
                        </pic:nvPicPr>
                        <pic:blipFill>
                          <a:blip r:embed="rId212"/>
                          <a:stretch>
                            <a:fillRect/>
                          </a:stretch>
                        </pic:blipFill>
                        <pic:spPr>
                          <a:xfrm>
                            <a:off x="0" y="0"/>
                            <a:ext cx="1071088" cy="235455"/>
                          </a:xfrm>
                          <a:prstGeom prst="rect">
                            <a:avLst/>
                          </a:prstGeom>
                        </pic:spPr>
                      </pic:pic>
                    </a:graphicData>
                  </a:graphic>
                </wp:inline>
              </w:drawing>
            </w:r>
          </w:p>
          <w:p w:rsidRPr="00CF054F" w:rsidR="00E870FF" w:rsidP="00E870FF" w:rsidRDefault="00E870FF" w14:paraId="697742E5" w14:textId="4E3516E5">
            <w:pPr>
              <w:bidi/>
              <w:rPr>
                <w:b w:val="0"/>
                <w:bCs w:val="0"/>
                <w:rtl/>
                <w:lang w:bidi="he-IL"/>
              </w:rPr>
            </w:pPr>
          </w:p>
        </w:tc>
        <w:tc>
          <w:tcPr>
            <w:tcW w:w="1013" w:type="dxa"/>
          </w:tcPr>
          <w:p w:rsidRPr="00E870FF" w:rsidR="00E870FF" w:rsidP="00E870FF" w:rsidRDefault="00E870FF" w14:paraId="3C3B336D"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E870FF">
              <w:rPr>
                <w:rFonts w:hint="cs"/>
                <w:rtl/>
                <w:lang w:bidi="he-IL"/>
              </w:rPr>
              <w:t>כותרת ראשית</w:t>
            </w:r>
          </w:p>
          <w:p w:rsidR="00F40D5A" w:rsidRDefault="00F40D5A" w14:paraId="1F4E2C60"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2397" w:type="dxa"/>
          </w:tcPr>
          <w:p w:rsidR="00F40D5A" w:rsidRDefault="00E870FF" w14:paraId="150928E8" w14:textId="25075E5C">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 קבוע</w:t>
            </w:r>
          </w:p>
        </w:tc>
        <w:tc>
          <w:tcPr>
            <w:tcW w:w="3642" w:type="dxa"/>
          </w:tcPr>
          <w:p w:rsidRPr="00C317A3" w:rsidR="00F40D5A" w:rsidRDefault="00DB6B55" w14:paraId="1B731171" w14:textId="7464D934">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טקסט</w:t>
            </w:r>
          </w:p>
        </w:tc>
      </w:tr>
      <w:tr w:rsidR="00F40D5A" w:rsidTr="00EE1BC5" w14:paraId="38C6C6CB" w14:textId="77777777">
        <w:tc>
          <w:tcPr>
            <w:cnfStyle w:val="001000000000" w:firstRow="0" w:lastRow="0" w:firstColumn="1" w:lastColumn="0" w:oddVBand="0" w:evenVBand="0" w:oddHBand="0" w:evenHBand="0" w:firstRowFirstColumn="0" w:firstRowLastColumn="0" w:lastRowFirstColumn="0" w:lastRowLastColumn="0"/>
            <w:tcW w:w="3711" w:type="dxa"/>
          </w:tcPr>
          <w:p w:rsidR="00F40D5A" w:rsidRDefault="00762EF1" w14:paraId="7BA40722" w14:textId="73978E2A">
            <w:pPr>
              <w:bidi/>
              <w:rPr>
                <w:rtl/>
                <w:lang w:bidi="he-IL"/>
              </w:rPr>
            </w:pPr>
            <w:r>
              <w:rPr>
                <w:rFonts w:hint="cs"/>
                <w:b w:val="0"/>
                <w:bCs w:val="0"/>
                <w:rtl/>
                <w:lang w:bidi="he-IL"/>
              </w:rPr>
              <w:t>מספר אסמכתא</w:t>
            </w:r>
          </w:p>
          <w:p w:rsidR="00762EF1" w:rsidP="00762EF1" w:rsidRDefault="00762EF1" w14:paraId="63175533" w14:textId="77777777">
            <w:pPr>
              <w:bidi/>
              <w:rPr>
                <w:rtl/>
                <w:lang w:bidi="he-IL"/>
              </w:rPr>
            </w:pPr>
            <w:r w:rsidRPr="00762EF1">
              <w:rPr>
                <w:rFonts w:cs="Arial"/>
                <w:noProof/>
                <w:rtl/>
                <w:lang w:bidi="he-IL"/>
              </w:rPr>
              <w:drawing>
                <wp:inline distT="0" distB="0" distL="0" distR="0" wp14:anchorId="3F0B088E" wp14:editId="2554036F">
                  <wp:extent cx="1035103" cy="196860"/>
                  <wp:effectExtent l="0" t="0" r="0" b="0"/>
                  <wp:docPr id="738965362" name="Picture 73896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65362" name=""/>
                          <pic:cNvPicPr/>
                        </pic:nvPicPr>
                        <pic:blipFill>
                          <a:blip r:embed="rId213"/>
                          <a:stretch>
                            <a:fillRect/>
                          </a:stretch>
                        </pic:blipFill>
                        <pic:spPr>
                          <a:xfrm>
                            <a:off x="0" y="0"/>
                            <a:ext cx="1035103" cy="196860"/>
                          </a:xfrm>
                          <a:prstGeom prst="rect">
                            <a:avLst/>
                          </a:prstGeom>
                        </pic:spPr>
                      </pic:pic>
                    </a:graphicData>
                  </a:graphic>
                </wp:inline>
              </w:drawing>
            </w:r>
          </w:p>
          <w:p w:rsidR="00762EF1" w:rsidP="00762EF1" w:rsidRDefault="00762EF1" w14:paraId="0E993465" w14:textId="79DA1957">
            <w:pPr>
              <w:bidi/>
              <w:rPr>
                <w:b w:val="0"/>
                <w:bCs w:val="0"/>
                <w:rtl/>
                <w:lang w:bidi="he-IL"/>
              </w:rPr>
            </w:pPr>
          </w:p>
        </w:tc>
        <w:tc>
          <w:tcPr>
            <w:tcW w:w="1013" w:type="dxa"/>
          </w:tcPr>
          <w:p w:rsidR="00F40D5A" w:rsidRDefault="00762EF1" w14:paraId="267BBA3E" w14:textId="0942ADEF">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w:t>
            </w:r>
          </w:p>
        </w:tc>
        <w:tc>
          <w:tcPr>
            <w:tcW w:w="2397" w:type="dxa"/>
          </w:tcPr>
          <w:p w:rsidR="00F40D5A" w:rsidRDefault="00DB6B55" w14:paraId="73A4B529" w14:textId="43435BB5">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טקסט קבוע + </w:t>
            </w:r>
            <w:r w:rsidRPr="00DB6B55">
              <w:rPr>
                <w:rFonts w:hint="cs"/>
                <w:highlight w:val="yellow"/>
                <w:rtl/>
                <w:lang w:bidi="he-IL"/>
              </w:rPr>
              <w:t>טבלה</w:t>
            </w:r>
          </w:p>
        </w:tc>
        <w:tc>
          <w:tcPr>
            <w:tcW w:w="3642" w:type="dxa"/>
          </w:tcPr>
          <w:p w:rsidR="00F40D5A" w:rsidRDefault="00DB6B55" w14:paraId="10C6E188" w14:textId="074D6BE1">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טקסט "אסמכתא " + מספר אסמכתא</w:t>
            </w:r>
          </w:p>
        </w:tc>
      </w:tr>
      <w:tr w:rsidR="0021647B" w:rsidTr="00EE1BC5" w14:paraId="223761B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1" w:type="dxa"/>
          </w:tcPr>
          <w:p w:rsidR="0021647B" w:rsidP="0021647B" w:rsidRDefault="0021647B" w14:paraId="3D3AFB4F" w14:textId="77777777">
            <w:pPr>
              <w:bidi/>
              <w:rPr>
                <w:rtl/>
                <w:lang w:bidi="he-IL"/>
              </w:rPr>
            </w:pPr>
            <w:r>
              <w:rPr>
                <w:rFonts w:hint="cs"/>
                <w:b w:val="0"/>
                <w:bCs w:val="0"/>
                <w:rtl/>
                <w:lang w:bidi="he-IL"/>
              </w:rPr>
              <w:t>תמונת אווירה</w:t>
            </w:r>
          </w:p>
          <w:p w:rsidR="0021647B" w:rsidP="0021647B" w:rsidRDefault="0021647B" w14:paraId="4E39C56D" w14:textId="77777777">
            <w:pPr>
              <w:bidi/>
              <w:rPr>
                <w:rtl/>
                <w:lang w:bidi="he-IL"/>
              </w:rPr>
            </w:pPr>
            <w:r w:rsidRPr="004F7363">
              <w:rPr>
                <w:rFonts w:cs="Arial"/>
                <w:noProof/>
                <w:rtl/>
                <w:lang w:bidi="he-IL"/>
              </w:rPr>
              <w:drawing>
                <wp:inline distT="0" distB="0" distL="0" distR="0" wp14:anchorId="069D27F2" wp14:editId="5EF87C27">
                  <wp:extent cx="485031" cy="474784"/>
                  <wp:effectExtent l="0" t="0" r="0" b="1905"/>
                  <wp:docPr id="1741039686" name="Picture 174103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9686" name=""/>
                          <pic:cNvPicPr/>
                        </pic:nvPicPr>
                        <pic:blipFill>
                          <a:blip r:embed="rId214"/>
                          <a:stretch>
                            <a:fillRect/>
                          </a:stretch>
                        </pic:blipFill>
                        <pic:spPr>
                          <a:xfrm>
                            <a:off x="0" y="0"/>
                            <a:ext cx="491478" cy="481095"/>
                          </a:xfrm>
                          <a:prstGeom prst="rect">
                            <a:avLst/>
                          </a:prstGeom>
                        </pic:spPr>
                      </pic:pic>
                    </a:graphicData>
                  </a:graphic>
                </wp:inline>
              </w:drawing>
            </w:r>
          </w:p>
          <w:p w:rsidR="0021647B" w:rsidP="0021647B" w:rsidRDefault="0021647B" w14:paraId="0A5BE0F1" w14:textId="1E282EEE">
            <w:pPr>
              <w:bidi/>
              <w:rPr>
                <w:b w:val="0"/>
                <w:bCs w:val="0"/>
                <w:rtl/>
                <w:lang w:bidi="he-IL"/>
              </w:rPr>
            </w:pPr>
          </w:p>
        </w:tc>
        <w:tc>
          <w:tcPr>
            <w:tcW w:w="1013" w:type="dxa"/>
          </w:tcPr>
          <w:p w:rsidR="0021647B" w:rsidP="0021647B" w:rsidRDefault="0021647B" w14:paraId="01D125F1" w14:textId="478C330C">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תמונה</w:t>
            </w:r>
          </w:p>
        </w:tc>
        <w:tc>
          <w:tcPr>
            <w:tcW w:w="2397" w:type="dxa"/>
          </w:tcPr>
          <w:p w:rsidR="0021647B" w:rsidP="0021647B" w:rsidRDefault="0021647B" w14:paraId="4FA93E5B"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3642" w:type="dxa"/>
          </w:tcPr>
          <w:p w:rsidR="0021647B" w:rsidP="0021647B" w:rsidRDefault="0021647B" w14:paraId="2AC9FE8E" w14:textId="688F2029">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 תמונה</w:t>
            </w:r>
          </w:p>
        </w:tc>
      </w:tr>
      <w:tr w:rsidR="0021647B" w:rsidTr="00EE1BC5" w14:paraId="6D82EE6F" w14:textId="77777777">
        <w:tc>
          <w:tcPr>
            <w:cnfStyle w:val="001000000000" w:firstRow="0" w:lastRow="0" w:firstColumn="1" w:lastColumn="0" w:oddVBand="0" w:evenVBand="0" w:oddHBand="0" w:evenHBand="0" w:firstRowFirstColumn="0" w:firstRowLastColumn="0" w:lastRowFirstColumn="0" w:lastRowLastColumn="0"/>
            <w:tcW w:w="3711" w:type="dxa"/>
          </w:tcPr>
          <w:p w:rsidR="0021647B" w:rsidP="0021647B" w:rsidRDefault="002635AE" w14:paraId="13284E40" w14:textId="77777777">
            <w:pPr>
              <w:bidi/>
              <w:rPr>
                <w:rtl/>
                <w:lang w:bidi="he-IL"/>
              </w:rPr>
            </w:pPr>
            <w:r>
              <w:rPr>
                <w:rFonts w:hint="cs"/>
                <w:b w:val="0"/>
                <w:bCs w:val="0"/>
                <w:rtl/>
                <w:lang w:bidi="he-IL"/>
              </w:rPr>
              <w:t>עריכת הצעה</w:t>
            </w:r>
          </w:p>
          <w:p w:rsidR="002635AE" w:rsidP="002635AE" w:rsidRDefault="002635AE" w14:paraId="7D16992D" w14:textId="77777777">
            <w:pPr>
              <w:bidi/>
              <w:rPr>
                <w:rtl/>
                <w:lang w:bidi="he-IL"/>
              </w:rPr>
            </w:pPr>
            <w:r w:rsidRPr="002635AE">
              <w:rPr>
                <w:rFonts w:cs="Arial"/>
                <w:noProof/>
                <w:rtl/>
                <w:lang w:bidi="he-IL"/>
              </w:rPr>
              <w:drawing>
                <wp:inline distT="0" distB="0" distL="0" distR="0" wp14:anchorId="482F0320" wp14:editId="2E93E68F">
                  <wp:extent cx="756456" cy="246184"/>
                  <wp:effectExtent l="0" t="0" r="5715" b="1905"/>
                  <wp:docPr id="1944861649" name="Picture 194486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61649" name=""/>
                          <pic:cNvPicPr/>
                        </pic:nvPicPr>
                        <pic:blipFill>
                          <a:blip r:embed="rId215"/>
                          <a:stretch>
                            <a:fillRect/>
                          </a:stretch>
                        </pic:blipFill>
                        <pic:spPr>
                          <a:xfrm>
                            <a:off x="0" y="0"/>
                            <a:ext cx="784061" cy="255168"/>
                          </a:xfrm>
                          <a:prstGeom prst="rect">
                            <a:avLst/>
                          </a:prstGeom>
                        </pic:spPr>
                      </pic:pic>
                    </a:graphicData>
                  </a:graphic>
                </wp:inline>
              </w:drawing>
            </w:r>
          </w:p>
          <w:p w:rsidR="002635AE" w:rsidP="002635AE" w:rsidRDefault="002635AE" w14:paraId="4D1CA620" w14:textId="388E5A67">
            <w:pPr>
              <w:bidi/>
              <w:rPr>
                <w:b w:val="0"/>
                <w:bCs w:val="0"/>
                <w:rtl/>
                <w:lang w:bidi="he-IL"/>
              </w:rPr>
            </w:pPr>
          </w:p>
        </w:tc>
        <w:tc>
          <w:tcPr>
            <w:tcW w:w="1013" w:type="dxa"/>
          </w:tcPr>
          <w:p w:rsidR="0021647B" w:rsidP="0021647B" w:rsidRDefault="00D530B0" w14:paraId="5F1DF111" w14:textId="29C7BFB0">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כפתור</w:t>
            </w:r>
          </w:p>
        </w:tc>
        <w:tc>
          <w:tcPr>
            <w:tcW w:w="2397" w:type="dxa"/>
          </w:tcPr>
          <w:p w:rsidR="0021647B" w:rsidP="0021647B" w:rsidRDefault="005E6F1F" w14:paraId="1AB5F20B" w14:textId="1056CAFC">
            <w:pPr>
              <w:bidi/>
              <w:cnfStyle w:val="000000000000" w:firstRow="0" w:lastRow="0" w:firstColumn="0" w:lastColumn="0" w:oddVBand="0" w:evenVBand="0" w:oddHBand="0" w:evenHBand="0" w:firstRowFirstColumn="0" w:firstRowLastColumn="0" w:lastRowFirstColumn="0" w:lastRowLastColumn="0"/>
              <w:rPr>
                <w:rtl/>
                <w:lang w:bidi="he-IL"/>
              </w:rPr>
            </w:pPr>
            <w:r w:rsidRPr="00C7749A">
              <w:rPr>
                <w:rFonts w:hint="cs"/>
                <w:highlight w:val="yellow"/>
                <w:rtl/>
                <w:lang w:bidi="he-IL"/>
              </w:rPr>
              <w:t>טבלה</w:t>
            </w:r>
          </w:p>
        </w:tc>
        <w:tc>
          <w:tcPr>
            <w:tcW w:w="3642" w:type="dxa"/>
          </w:tcPr>
          <w:p w:rsidR="00774ED9" w:rsidP="00774ED9" w:rsidRDefault="00774ED9" w14:paraId="4324893F"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630133">
              <w:rPr>
                <w:rFonts w:hint="cs"/>
                <w:b/>
                <w:bCs/>
                <w:rtl/>
                <w:lang w:bidi="he-IL"/>
              </w:rPr>
              <w:t>מצבים בהם מופיע</w:t>
            </w:r>
            <w:r>
              <w:rPr>
                <w:rFonts w:hint="cs"/>
                <w:rtl/>
                <w:lang w:bidi="he-IL"/>
              </w:rPr>
              <w:t>:</w:t>
            </w:r>
          </w:p>
          <w:p w:rsidR="005E6F1F" w:rsidP="005E6F1F" w:rsidRDefault="00E423DE" w14:paraId="18B1FD8B" w14:textId="0AD43F93">
            <w:pPr>
              <w:pStyle w:val="a3"/>
              <w:numPr>
                <w:ilvl w:val="0"/>
                <w:numId w:val="1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תאריך הגשת הצעה טרם חלף</w:t>
            </w:r>
          </w:p>
          <w:p w:rsidR="0008468E" w:rsidP="005E6F1F" w:rsidRDefault="00774ED9" w14:paraId="75FA717B"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124155">
              <w:rPr>
                <w:rFonts w:hint="cs"/>
                <w:b/>
                <w:bCs/>
                <w:rtl/>
                <w:lang w:bidi="he-IL"/>
              </w:rPr>
              <w:t>פעולות</w:t>
            </w:r>
            <w:r>
              <w:rPr>
                <w:rFonts w:hint="cs"/>
                <w:rtl/>
                <w:lang w:bidi="he-IL"/>
              </w:rPr>
              <w:t>:</w:t>
            </w:r>
            <w:r w:rsidR="005E6F1F">
              <w:rPr>
                <w:rFonts w:hint="cs"/>
                <w:rtl/>
                <w:lang w:bidi="he-IL"/>
              </w:rPr>
              <w:t xml:space="preserve"> </w:t>
            </w:r>
          </w:p>
          <w:p w:rsidR="0021647B" w:rsidP="0008468E" w:rsidRDefault="00C46AA2" w14:paraId="5986CDF3" w14:textId="77777777">
            <w:pPr>
              <w:pStyle w:val="a3"/>
              <w:numPr>
                <w:ilvl w:val="0"/>
                <w:numId w:val="1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 xml:space="preserve">עבור סטטוס "הוגשה הצעה" - </w:t>
            </w:r>
            <w:r w:rsidR="00DB7615">
              <w:rPr>
                <w:rFonts w:hint="cs"/>
                <w:rtl/>
                <w:lang w:bidi="he-IL"/>
              </w:rPr>
              <w:t>פתיחת מסך "סיכום ואישור"</w:t>
            </w:r>
          </w:p>
          <w:p w:rsidR="00C46AA2" w:rsidP="00C46AA2" w:rsidRDefault="00C46AA2" w14:paraId="511353CE" w14:textId="095BB4E3">
            <w:pPr>
              <w:pStyle w:val="a3"/>
              <w:numPr>
                <w:ilvl w:val="0"/>
                <w:numId w:val="16"/>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עבור סטטוס "הוגש נמנע" </w:t>
            </w:r>
            <w:r>
              <w:rPr>
                <w:rtl/>
                <w:lang w:bidi="he-IL"/>
              </w:rPr>
              <w:t>–</w:t>
            </w:r>
            <w:r>
              <w:rPr>
                <w:rFonts w:hint="cs"/>
                <w:rtl/>
                <w:lang w:bidi="he-IL"/>
              </w:rPr>
              <w:t xml:space="preserve"> פתיחת דף הבית</w:t>
            </w:r>
          </w:p>
        </w:tc>
      </w:tr>
      <w:tr w:rsidR="0021647B" w:rsidTr="00EE1BC5" w14:paraId="1A17160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1" w:type="dxa"/>
          </w:tcPr>
          <w:p w:rsidR="0021647B" w:rsidP="0021647B" w:rsidRDefault="002635AE" w14:paraId="4406B22F" w14:textId="77777777">
            <w:pPr>
              <w:bidi/>
              <w:rPr>
                <w:rtl/>
                <w:lang w:bidi="he-IL"/>
              </w:rPr>
            </w:pPr>
            <w:r>
              <w:rPr>
                <w:rFonts w:hint="cs"/>
                <w:b w:val="0"/>
                <w:bCs w:val="0"/>
                <w:rtl/>
                <w:lang w:bidi="he-IL"/>
              </w:rPr>
              <w:t>הסרת הצעה</w:t>
            </w:r>
          </w:p>
          <w:p w:rsidR="002635AE" w:rsidP="002635AE" w:rsidRDefault="002635AE" w14:paraId="21B7AB62" w14:textId="77777777">
            <w:pPr>
              <w:bidi/>
              <w:rPr>
                <w:rtl/>
                <w:lang w:bidi="he-IL"/>
              </w:rPr>
            </w:pPr>
            <w:r w:rsidRPr="002635AE">
              <w:rPr>
                <w:rFonts w:cs="Arial"/>
                <w:noProof/>
                <w:rtl/>
                <w:lang w:bidi="he-IL"/>
              </w:rPr>
              <w:drawing>
                <wp:inline distT="0" distB="0" distL="0" distR="0" wp14:anchorId="65C60B5F" wp14:editId="1A4DE2D4">
                  <wp:extent cx="778410" cy="257907"/>
                  <wp:effectExtent l="0" t="0" r="3175" b="8890"/>
                  <wp:docPr id="686311797" name="Picture 68631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11797" name=""/>
                          <pic:cNvPicPr/>
                        </pic:nvPicPr>
                        <pic:blipFill>
                          <a:blip r:embed="rId216"/>
                          <a:stretch>
                            <a:fillRect/>
                          </a:stretch>
                        </pic:blipFill>
                        <pic:spPr>
                          <a:xfrm>
                            <a:off x="0" y="0"/>
                            <a:ext cx="790523" cy="261920"/>
                          </a:xfrm>
                          <a:prstGeom prst="rect">
                            <a:avLst/>
                          </a:prstGeom>
                        </pic:spPr>
                      </pic:pic>
                    </a:graphicData>
                  </a:graphic>
                </wp:inline>
              </w:drawing>
            </w:r>
          </w:p>
          <w:p w:rsidR="002635AE" w:rsidP="002635AE" w:rsidRDefault="002635AE" w14:paraId="00168C56" w14:textId="3752279A">
            <w:pPr>
              <w:bidi/>
              <w:rPr>
                <w:b w:val="0"/>
                <w:bCs w:val="0"/>
                <w:rtl/>
                <w:lang w:bidi="he-IL"/>
              </w:rPr>
            </w:pPr>
          </w:p>
        </w:tc>
        <w:tc>
          <w:tcPr>
            <w:tcW w:w="1013" w:type="dxa"/>
          </w:tcPr>
          <w:p w:rsidR="0021647B" w:rsidP="0021647B" w:rsidRDefault="00D530B0" w14:paraId="7C1262AE" w14:textId="324F5F54">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397" w:type="dxa"/>
          </w:tcPr>
          <w:p w:rsidR="0021647B" w:rsidP="0021647B" w:rsidRDefault="005E6F1F" w14:paraId="6860AA31" w14:textId="6CB5D1E7">
            <w:pPr>
              <w:bidi/>
              <w:cnfStyle w:val="000000100000" w:firstRow="0" w:lastRow="0" w:firstColumn="0" w:lastColumn="0" w:oddVBand="0" w:evenVBand="0" w:oddHBand="1" w:evenHBand="0" w:firstRowFirstColumn="0" w:firstRowLastColumn="0" w:lastRowFirstColumn="0" w:lastRowLastColumn="0"/>
              <w:rPr>
                <w:rtl/>
                <w:lang w:bidi="he-IL"/>
              </w:rPr>
            </w:pPr>
            <w:r w:rsidRPr="00C7749A">
              <w:rPr>
                <w:rFonts w:hint="cs"/>
                <w:highlight w:val="yellow"/>
                <w:rtl/>
                <w:lang w:bidi="he-IL"/>
              </w:rPr>
              <w:t>טבלה</w:t>
            </w:r>
          </w:p>
        </w:tc>
        <w:tc>
          <w:tcPr>
            <w:tcW w:w="3642" w:type="dxa"/>
          </w:tcPr>
          <w:p w:rsidR="005E6F1F" w:rsidP="005E6F1F" w:rsidRDefault="005E6F1F" w14:paraId="3772646F"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630133">
              <w:rPr>
                <w:rFonts w:hint="cs"/>
                <w:b/>
                <w:bCs/>
                <w:rtl/>
                <w:lang w:bidi="he-IL"/>
              </w:rPr>
              <w:t>מצבים בהם מופיע</w:t>
            </w:r>
            <w:r>
              <w:rPr>
                <w:rFonts w:hint="cs"/>
                <w:rtl/>
                <w:lang w:bidi="he-IL"/>
              </w:rPr>
              <w:t>:</w:t>
            </w:r>
          </w:p>
          <w:p w:rsidR="005E6F1F" w:rsidP="005E6F1F" w:rsidRDefault="005E6F1F" w14:paraId="3A83C3BA" w14:textId="77777777">
            <w:pPr>
              <w:pStyle w:val="a3"/>
              <w:numPr>
                <w:ilvl w:val="0"/>
                <w:numId w:val="16"/>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תאריך הגשת הצעה טרם חלף</w:t>
            </w:r>
          </w:p>
          <w:p w:rsidR="00C3774B" w:rsidP="00C3774B" w:rsidRDefault="00CE3CC0" w14:paraId="28E31782" w14:textId="57DD41C7">
            <w:pPr>
              <w:pStyle w:val="a3"/>
              <w:numPr>
                <w:ilvl w:val="0"/>
                <w:numId w:val="16"/>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בסטטוס "הוגשה הצעה"</w:t>
            </w:r>
            <w:r w:rsidR="000C2CE4">
              <w:rPr>
                <w:rFonts w:hint="cs"/>
                <w:rtl/>
                <w:lang w:bidi="he-IL"/>
              </w:rPr>
              <w:t xml:space="preserve"> בלבד</w:t>
            </w:r>
          </w:p>
          <w:p w:rsidR="0021647B" w:rsidP="0021647B" w:rsidRDefault="005E6F1F" w14:paraId="5F6E0087" w14:textId="78C58B4E">
            <w:pPr>
              <w:bidi/>
              <w:cnfStyle w:val="000000100000" w:firstRow="0" w:lastRow="0" w:firstColumn="0" w:lastColumn="0" w:oddVBand="0" w:evenVBand="0" w:oddHBand="1" w:evenHBand="0" w:firstRowFirstColumn="0" w:firstRowLastColumn="0" w:lastRowFirstColumn="0" w:lastRowLastColumn="0"/>
              <w:rPr>
                <w:rtl/>
                <w:lang w:bidi="he-IL"/>
              </w:rPr>
            </w:pPr>
            <w:r w:rsidRPr="00124155">
              <w:rPr>
                <w:rFonts w:hint="cs"/>
                <w:b/>
                <w:bCs/>
                <w:rtl/>
                <w:lang w:bidi="he-IL"/>
              </w:rPr>
              <w:t>פעולות</w:t>
            </w:r>
            <w:r>
              <w:rPr>
                <w:rFonts w:hint="cs"/>
                <w:rtl/>
                <w:lang w:bidi="he-IL"/>
              </w:rPr>
              <w:t xml:space="preserve">: </w:t>
            </w:r>
            <w:r w:rsidR="00C7749A">
              <w:rPr>
                <w:rFonts w:hint="cs"/>
                <w:rtl/>
                <w:lang w:bidi="he-IL"/>
              </w:rPr>
              <w:t>פתיחת פופ-אפ</w:t>
            </w:r>
            <w:r w:rsidR="000F0690">
              <w:rPr>
                <w:rFonts w:hint="cs"/>
                <w:rtl/>
                <w:lang w:bidi="he-IL"/>
              </w:rPr>
              <w:t xml:space="preserve"> "</w:t>
            </w:r>
            <w:r w:rsidR="006E6AA9">
              <w:rPr>
                <w:rFonts w:hint="cs"/>
                <w:rtl/>
                <w:lang w:bidi="he-IL"/>
              </w:rPr>
              <w:t>הסרת הצעה"</w:t>
            </w:r>
          </w:p>
        </w:tc>
      </w:tr>
      <w:tr w:rsidR="0021647B" w:rsidTr="00EE1BC5" w14:paraId="5BA41AB7" w14:textId="77777777">
        <w:tc>
          <w:tcPr>
            <w:cnfStyle w:val="001000000000" w:firstRow="0" w:lastRow="0" w:firstColumn="1" w:lastColumn="0" w:oddVBand="0" w:evenVBand="0" w:oddHBand="0" w:evenHBand="0" w:firstRowFirstColumn="0" w:firstRowLastColumn="0" w:lastRowFirstColumn="0" w:lastRowLastColumn="0"/>
            <w:tcW w:w="3711" w:type="dxa"/>
          </w:tcPr>
          <w:p w:rsidR="0021647B" w:rsidP="0021647B" w:rsidRDefault="000A3DAA" w14:paraId="08EE51C2" w14:textId="6287E02C">
            <w:pPr>
              <w:bidi/>
              <w:rPr>
                <w:rtl/>
                <w:lang w:bidi="he-IL"/>
              </w:rPr>
            </w:pPr>
            <w:r>
              <w:rPr>
                <w:rFonts w:hint="cs"/>
                <w:b w:val="0"/>
                <w:bCs w:val="0"/>
                <w:rtl/>
                <w:lang w:bidi="he-IL"/>
              </w:rPr>
              <w:t>שמיר</w:t>
            </w:r>
            <w:r w:rsidR="0041070C">
              <w:rPr>
                <w:rFonts w:hint="cs"/>
                <w:b w:val="0"/>
                <w:bCs w:val="0"/>
                <w:rtl/>
                <w:lang w:bidi="he-IL"/>
              </w:rPr>
              <w:t>ת</w:t>
            </w:r>
            <w:r w:rsidR="00823EC4">
              <w:rPr>
                <w:rFonts w:hint="cs"/>
                <w:b w:val="0"/>
                <w:bCs w:val="0"/>
                <w:rtl/>
                <w:lang w:bidi="he-IL"/>
              </w:rPr>
              <w:t xml:space="preserve"> </w:t>
            </w:r>
            <w:r w:rsidR="00823EC4">
              <w:rPr>
                <w:rFonts w:hint="cs"/>
                <w:b w:val="0"/>
                <w:bCs w:val="0"/>
                <w:lang w:bidi="he-IL"/>
              </w:rPr>
              <w:t>PDF</w:t>
            </w:r>
          </w:p>
          <w:p w:rsidR="00823EC4" w:rsidP="00823EC4" w:rsidRDefault="000B151C" w14:paraId="3E403421" w14:textId="1C85DDAC">
            <w:pPr>
              <w:bidi/>
              <w:rPr>
                <w:rtl/>
                <w:lang w:bidi="he-IL"/>
              </w:rPr>
            </w:pPr>
            <w:r w:rsidRPr="003A6E11">
              <w:rPr>
                <w:rFonts w:cs="Arial"/>
                <w:noProof/>
                <w:rtl/>
                <w:lang w:bidi="he-IL"/>
              </w:rPr>
              <w:drawing>
                <wp:inline distT="0" distB="0" distL="0" distR="0" wp14:anchorId="5695C582" wp14:editId="0C8F136B">
                  <wp:extent cx="773205" cy="268941"/>
                  <wp:effectExtent l="0" t="0" r="8255" b="0"/>
                  <wp:docPr id="2121110815" name="Picture 212111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25598" name=""/>
                          <pic:cNvPicPr/>
                        </pic:nvPicPr>
                        <pic:blipFill>
                          <a:blip r:embed="rId217"/>
                          <a:stretch>
                            <a:fillRect/>
                          </a:stretch>
                        </pic:blipFill>
                        <pic:spPr>
                          <a:xfrm>
                            <a:off x="0" y="0"/>
                            <a:ext cx="780151" cy="271357"/>
                          </a:xfrm>
                          <a:prstGeom prst="rect">
                            <a:avLst/>
                          </a:prstGeom>
                        </pic:spPr>
                      </pic:pic>
                    </a:graphicData>
                  </a:graphic>
                </wp:inline>
              </w:drawing>
            </w:r>
          </w:p>
          <w:p w:rsidR="00823EC4" w:rsidP="00823EC4" w:rsidRDefault="00823EC4" w14:paraId="646019A9" w14:textId="27D6F0C1">
            <w:pPr>
              <w:bidi/>
              <w:rPr>
                <w:b w:val="0"/>
                <w:bCs w:val="0"/>
                <w:rtl/>
                <w:lang w:bidi="he-IL"/>
              </w:rPr>
            </w:pPr>
          </w:p>
        </w:tc>
        <w:tc>
          <w:tcPr>
            <w:tcW w:w="1013" w:type="dxa"/>
          </w:tcPr>
          <w:p w:rsidR="0021647B" w:rsidP="0021647B" w:rsidRDefault="00D530B0" w14:paraId="55C56141" w14:textId="2A08E233">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כפתור</w:t>
            </w:r>
          </w:p>
        </w:tc>
        <w:tc>
          <w:tcPr>
            <w:tcW w:w="2397" w:type="dxa"/>
          </w:tcPr>
          <w:p w:rsidR="0021647B" w:rsidP="0021647B" w:rsidRDefault="00C7749A" w14:paraId="1030D3EE" w14:textId="5334E49A">
            <w:pPr>
              <w:bidi/>
              <w:cnfStyle w:val="000000000000" w:firstRow="0" w:lastRow="0" w:firstColumn="0" w:lastColumn="0" w:oddVBand="0" w:evenVBand="0" w:oddHBand="0" w:evenHBand="0" w:firstRowFirstColumn="0" w:firstRowLastColumn="0" w:lastRowFirstColumn="0" w:lastRowLastColumn="0"/>
              <w:rPr>
                <w:rtl/>
                <w:lang w:bidi="he-IL"/>
              </w:rPr>
            </w:pPr>
            <w:r w:rsidRPr="00C7749A">
              <w:rPr>
                <w:rFonts w:hint="cs"/>
                <w:highlight w:val="yellow"/>
                <w:rtl/>
                <w:lang w:bidi="he-IL"/>
              </w:rPr>
              <w:t>טבלה</w:t>
            </w:r>
          </w:p>
        </w:tc>
        <w:tc>
          <w:tcPr>
            <w:tcW w:w="3642" w:type="dxa"/>
          </w:tcPr>
          <w:p w:rsidR="000D4558" w:rsidP="000D4558" w:rsidRDefault="000D4558" w14:paraId="520C7225" w14:textId="5C7B332C">
            <w:pPr>
              <w:bidi/>
              <w:cnfStyle w:val="000000000000" w:firstRow="0" w:lastRow="0" w:firstColumn="0" w:lastColumn="0" w:oddVBand="0" w:evenVBand="0" w:oddHBand="0" w:evenHBand="0" w:firstRowFirstColumn="0" w:firstRowLastColumn="0" w:lastRowFirstColumn="0" w:lastRowLastColumn="0"/>
              <w:rPr>
                <w:rtl/>
                <w:lang w:bidi="he-IL"/>
              </w:rPr>
            </w:pPr>
            <w:r w:rsidRPr="00630133">
              <w:rPr>
                <w:rFonts w:hint="cs"/>
                <w:b/>
                <w:bCs/>
                <w:rtl/>
                <w:lang w:bidi="he-IL"/>
              </w:rPr>
              <w:t>מצבים בהם מופיע</w:t>
            </w:r>
            <w:r>
              <w:rPr>
                <w:rFonts w:hint="cs"/>
                <w:rtl/>
                <w:lang w:bidi="he-IL"/>
              </w:rPr>
              <w:t>: תמיד</w:t>
            </w:r>
          </w:p>
          <w:p w:rsidR="0021647B" w:rsidP="000D4558" w:rsidRDefault="000D4558" w14:paraId="3C3F18B8" w14:textId="5867A026">
            <w:pPr>
              <w:bidi/>
              <w:cnfStyle w:val="000000000000" w:firstRow="0" w:lastRow="0" w:firstColumn="0" w:lastColumn="0" w:oddVBand="0" w:evenVBand="0" w:oddHBand="0" w:evenHBand="0" w:firstRowFirstColumn="0" w:firstRowLastColumn="0" w:lastRowFirstColumn="0" w:lastRowLastColumn="0"/>
              <w:rPr>
                <w:rtl/>
                <w:lang w:bidi="he-IL"/>
              </w:rPr>
            </w:pPr>
            <w:r w:rsidRPr="00124155">
              <w:rPr>
                <w:rFonts w:hint="cs"/>
                <w:b/>
                <w:bCs/>
                <w:rtl/>
                <w:lang w:bidi="he-IL"/>
              </w:rPr>
              <w:t>פעולות</w:t>
            </w:r>
            <w:r>
              <w:rPr>
                <w:rFonts w:hint="cs"/>
                <w:rtl/>
                <w:lang w:bidi="he-IL"/>
              </w:rPr>
              <w:t xml:space="preserve">: </w:t>
            </w:r>
            <w:r w:rsidR="0022648E">
              <w:rPr>
                <w:rFonts w:hint="cs"/>
                <w:rtl/>
                <w:lang w:bidi="he-IL"/>
              </w:rPr>
              <w:t xml:space="preserve">פתיחת רכיב לשמירת מסמך </w:t>
            </w:r>
            <w:r w:rsidR="0022648E">
              <w:rPr>
                <w:rFonts w:hint="cs"/>
                <w:lang w:bidi="he-IL"/>
              </w:rPr>
              <w:t>PDF</w:t>
            </w:r>
            <w:r w:rsidR="0022648E">
              <w:rPr>
                <w:rFonts w:hint="cs"/>
                <w:rtl/>
                <w:lang w:bidi="he-IL"/>
              </w:rPr>
              <w:t xml:space="preserve"> של תקציר הצעה/נמנע</w:t>
            </w:r>
          </w:p>
        </w:tc>
      </w:tr>
      <w:tr w:rsidR="0021647B" w:rsidTr="00EE1BC5" w14:paraId="3C38740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1" w:type="dxa"/>
          </w:tcPr>
          <w:p w:rsidR="0021647B" w:rsidP="0021647B" w:rsidRDefault="00823EC4" w14:paraId="5617ED75" w14:textId="77777777">
            <w:pPr>
              <w:bidi/>
              <w:rPr>
                <w:rtl/>
                <w:lang w:bidi="he-IL"/>
              </w:rPr>
            </w:pPr>
            <w:r>
              <w:rPr>
                <w:rFonts w:hint="cs"/>
                <w:b w:val="0"/>
                <w:bCs w:val="0"/>
                <w:rtl/>
                <w:lang w:bidi="he-IL"/>
              </w:rPr>
              <w:t>הדפסה</w:t>
            </w:r>
          </w:p>
          <w:p w:rsidR="00823EC4" w:rsidP="00823EC4" w:rsidRDefault="00823EC4" w14:paraId="66E327CE" w14:textId="77777777">
            <w:pPr>
              <w:bidi/>
              <w:rPr>
                <w:rtl/>
                <w:lang w:bidi="he-IL"/>
              </w:rPr>
            </w:pPr>
            <w:r w:rsidRPr="00823EC4">
              <w:rPr>
                <w:rFonts w:cs="Arial"/>
                <w:noProof/>
                <w:rtl/>
                <w:lang w:bidi="he-IL"/>
              </w:rPr>
              <w:drawing>
                <wp:inline distT="0" distB="0" distL="0" distR="0" wp14:anchorId="7AD323C5" wp14:editId="3385F4C3">
                  <wp:extent cx="766884" cy="254088"/>
                  <wp:effectExtent l="0" t="0" r="0" b="0"/>
                  <wp:docPr id="1599193842" name="Picture 159919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93842" name=""/>
                          <pic:cNvPicPr/>
                        </pic:nvPicPr>
                        <pic:blipFill>
                          <a:blip r:embed="rId218"/>
                          <a:stretch>
                            <a:fillRect/>
                          </a:stretch>
                        </pic:blipFill>
                        <pic:spPr>
                          <a:xfrm>
                            <a:off x="0" y="0"/>
                            <a:ext cx="780058" cy="258453"/>
                          </a:xfrm>
                          <a:prstGeom prst="rect">
                            <a:avLst/>
                          </a:prstGeom>
                        </pic:spPr>
                      </pic:pic>
                    </a:graphicData>
                  </a:graphic>
                </wp:inline>
              </w:drawing>
            </w:r>
          </w:p>
          <w:p w:rsidR="00823EC4" w:rsidP="00823EC4" w:rsidRDefault="00823EC4" w14:paraId="2B886AB5" w14:textId="0CAA42D9">
            <w:pPr>
              <w:bidi/>
              <w:rPr>
                <w:b w:val="0"/>
                <w:bCs w:val="0"/>
                <w:rtl/>
                <w:lang w:bidi="he-IL"/>
              </w:rPr>
            </w:pPr>
          </w:p>
        </w:tc>
        <w:tc>
          <w:tcPr>
            <w:tcW w:w="1013" w:type="dxa"/>
          </w:tcPr>
          <w:p w:rsidR="0021647B" w:rsidP="0021647B" w:rsidRDefault="00D530B0" w14:paraId="2B7275C0" w14:textId="31DA7959">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397" w:type="dxa"/>
          </w:tcPr>
          <w:p w:rsidR="0021647B" w:rsidP="0021647B" w:rsidRDefault="00C7749A" w14:paraId="611C1D7A" w14:textId="4B9A2A17">
            <w:pPr>
              <w:bidi/>
              <w:cnfStyle w:val="000000100000" w:firstRow="0" w:lastRow="0" w:firstColumn="0" w:lastColumn="0" w:oddVBand="0" w:evenVBand="0" w:oddHBand="1" w:evenHBand="0" w:firstRowFirstColumn="0" w:firstRowLastColumn="0" w:lastRowFirstColumn="0" w:lastRowLastColumn="0"/>
              <w:rPr>
                <w:rtl/>
                <w:lang w:bidi="he-IL"/>
              </w:rPr>
            </w:pPr>
            <w:r w:rsidRPr="00C7749A">
              <w:rPr>
                <w:rFonts w:hint="cs"/>
                <w:highlight w:val="yellow"/>
                <w:rtl/>
                <w:lang w:bidi="he-IL"/>
              </w:rPr>
              <w:t>טבלה</w:t>
            </w:r>
          </w:p>
        </w:tc>
        <w:tc>
          <w:tcPr>
            <w:tcW w:w="3642" w:type="dxa"/>
          </w:tcPr>
          <w:p w:rsidR="000D4558" w:rsidP="000D4558" w:rsidRDefault="000D4558" w14:paraId="458395CB" w14:textId="33AEDCF9">
            <w:pPr>
              <w:bidi/>
              <w:cnfStyle w:val="000000100000" w:firstRow="0" w:lastRow="0" w:firstColumn="0" w:lastColumn="0" w:oddVBand="0" w:evenVBand="0" w:oddHBand="1" w:evenHBand="0" w:firstRowFirstColumn="0" w:firstRowLastColumn="0" w:lastRowFirstColumn="0" w:lastRowLastColumn="0"/>
              <w:rPr>
                <w:rtl/>
                <w:lang w:bidi="he-IL"/>
              </w:rPr>
            </w:pPr>
            <w:r w:rsidRPr="00630133">
              <w:rPr>
                <w:rFonts w:hint="cs"/>
                <w:b/>
                <w:bCs/>
                <w:rtl/>
                <w:lang w:bidi="he-IL"/>
              </w:rPr>
              <w:t>מצבים בהם מופיע</w:t>
            </w:r>
            <w:r>
              <w:rPr>
                <w:rFonts w:hint="cs"/>
                <w:rtl/>
                <w:lang w:bidi="he-IL"/>
              </w:rPr>
              <w:t>: תמיד</w:t>
            </w:r>
          </w:p>
          <w:p w:rsidR="000B151C" w:rsidP="000B151C" w:rsidRDefault="000D4558" w14:paraId="692D85AD"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124155">
              <w:rPr>
                <w:rFonts w:hint="cs"/>
                <w:b/>
                <w:bCs/>
                <w:rtl/>
                <w:lang w:bidi="he-IL"/>
              </w:rPr>
              <w:t>פעולות</w:t>
            </w:r>
            <w:r>
              <w:rPr>
                <w:rFonts w:hint="cs"/>
                <w:rtl/>
                <w:lang w:bidi="he-IL"/>
              </w:rPr>
              <w:t xml:space="preserve">: </w:t>
            </w:r>
            <w:r w:rsidR="000B151C">
              <w:rPr>
                <w:rFonts w:hint="cs"/>
                <w:rtl/>
                <w:lang w:bidi="he-IL"/>
              </w:rPr>
              <w:t>פתיחת רכיב להדפסת מסמך</w:t>
            </w:r>
          </w:p>
          <w:p w:rsidR="008A0DF0" w:rsidP="000B151C" w:rsidRDefault="000B151C" w14:paraId="0EA3C7E6" w14:textId="126E38CF">
            <w:pPr>
              <w:bidi/>
              <w:cnfStyle w:val="000000100000" w:firstRow="0" w:lastRow="0" w:firstColumn="0" w:lastColumn="0" w:oddVBand="0" w:evenVBand="0" w:oddHBand="1" w:evenHBand="0" w:firstRowFirstColumn="0" w:firstRowLastColumn="0" w:lastRowFirstColumn="0" w:lastRowLastColumn="0"/>
              <w:rPr>
                <w:rtl/>
                <w:lang w:bidi="he-IL"/>
              </w:rPr>
            </w:pPr>
            <w:r>
              <w:rPr>
                <w:rFonts w:hint="cs"/>
                <w:lang w:bidi="he-IL"/>
              </w:rPr>
              <w:t>PDF</w:t>
            </w:r>
            <w:r>
              <w:rPr>
                <w:rFonts w:hint="cs"/>
                <w:rtl/>
                <w:lang w:bidi="he-IL"/>
              </w:rPr>
              <w:t xml:space="preserve"> של תקציר הצעה/נמנע</w:t>
            </w:r>
          </w:p>
        </w:tc>
      </w:tr>
      <w:tr w:rsidR="002C2E82" w:rsidTr="00EE1BC5" w14:paraId="4CA90B33" w14:textId="77777777">
        <w:tc>
          <w:tcPr>
            <w:cnfStyle w:val="001000000000" w:firstRow="0" w:lastRow="0" w:firstColumn="1" w:lastColumn="0" w:oddVBand="0" w:evenVBand="0" w:oddHBand="0" w:evenHBand="0" w:firstRowFirstColumn="0" w:firstRowLastColumn="0" w:lastRowFirstColumn="0" w:lastRowLastColumn="0"/>
            <w:tcW w:w="3711" w:type="dxa"/>
          </w:tcPr>
          <w:p w:rsidR="002C2E82" w:rsidP="0021647B" w:rsidRDefault="002C2E82" w14:paraId="6AB4CE8D" w14:textId="77777777">
            <w:pPr>
              <w:bidi/>
              <w:rPr>
                <w:rtl/>
                <w:lang w:bidi="he-IL"/>
              </w:rPr>
            </w:pPr>
            <w:r>
              <w:rPr>
                <w:rFonts w:hint="cs"/>
                <w:b w:val="0"/>
                <w:bCs w:val="0"/>
                <w:rtl/>
                <w:lang w:bidi="he-IL"/>
              </w:rPr>
              <w:lastRenderedPageBreak/>
              <w:t>חזרה לפורטל</w:t>
            </w:r>
          </w:p>
          <w:p w:rsidR="002C2E82" w:rsidP="002C2E82" w:rsidRDefault="002C2E82" w14:paraId="169ECE95" w14:textId="77777777">
            <w:pPr>
              <w:bidi/>
              <w:rPr>
                <w:rtl/>
                <w:lang w:bidi="he-IL"/>
              </w:rPr>
            </w:pPr>
            <w:r w:rsidRPr="002C2E82">
              <w:rPr>
                <w:rFonts w:cs="Arial"/>
                <w:noProof/>
                <w:rtl/>
                <w:lang w:bidi="he-IL"/>
              </w:rPr>
              <w:drawing>
                <wp:inline distT="0" distB="0" distL="0" distR="0" wp14:anchorId="44B7428D" wp14:editId="6189D649">
                  <wp:extent cx="761023" cy="269285"/>
                  <wp:effectExtent l="0" t="0" r="1270" b="0"/>
                  <wp:docPr id="107038426" name="Picture 10703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8426" name=""/>
                          <pic:cNvPicPr/>
                        </pic:nvPicPr>
                        <pic:blipFill>
                          <a:blip r:embed="rId219"/>
                          <a:stretch>
                            <a:fillRect/>
                          </a:stretch>
                        </pic:blipFill>
                        <pic:spPr>
                          <a:xfrm>
                            <a:off x="0" y="0"/>
                            <a:ext cx="762897" cy="269948"/>
                          </a:xfrm>
                          <a:prstGeom prst="rect">
                            <a:avLst/>
                          </a:prstGeom>
                        </pic:spPr>
                      </pic:pic>
                    </a:graphicData>
                  </a:graphic>
                </wp:inline>
              </w:drawing>
            </w:r>
          </w:p>
          <w:p w:rsidR="002C2E82" w:rsidP="002C2E82" w:rsidRDefault="002C2E82" w14:paraId="2CA9249B" w14:textId="5515E9CD">
            <w:pPr>
              <w:bidi/>
              <w:rPr>
                <w:b w:val="0"/>
                <w:bCs w:val="0"/>
                <w:rtl/>
                <w:lang w:bidi="he-IL"/>
              </w:rPr>
            </w:pPr>
          </w:p>
        </w:tc>
        <w:tc>
          <w:tcPr>
            <w:tcW w:w="1013" w:type="dxa"/>
          </w:tcPr>
          <w:p w:rsidR="002C2E82" w:rsidP="0021647B" w:rsidRDefault="002C2E82" w14:paraId="6FEE0740" w14:textId="6F3B5162">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כפתור</w:t>
            </w:r>
          </w:p>
        </w:tc>
        <w:tc>
          <w:tcPr>
            <w:tcW w:w="2397" w:type="dxa"/>
          </w:tcPr>
          <w:p w:rsidR="002C2E82" w:rsidP="0021647B" w:rsidRDefault="005D4F08" w14:paraId="3D6901ED" w14:textId="77777777">
            <w:pPr>
              <w:bidi/>
              <w:cnfStyle w:val="000000000000" w:firstRow="0" w:lastRow="0" w:firstColumn="0" w:lastColumn="0" w:oddVBand="0" w:evenVBand="0" w:oddHBand="0" w:evenHBand="0" w:firstRowFirstColumn="0" w:firstRowLastColumn="0" w:lastRowFirstColumn="0" w:lastRowLastColumn="0"/>
              <w:rPr>
                <w:highlight w:val="yellow"/>
                <w:rtl/>
                <w:lang w:bidi="he-IL"/>
              </w:rPr>
            </w:pPr>
            <w:r w:rsidRPr="00C7749A">
              <w:rPr>
                <w:rFonts w:hint="cs"/>
                <w:highlight w:val="yellow"/>
                <w:rtl/>
                <w:lang w:bidi="he-IL"/>
              </w:rPr>
              <w:t>טבלה</w:t>
            </w:r>
          </w:p>
          <w:p w:rsidRPr="00C7749A" w:rsidR="00426E02" w:rsidP="00426E02" w:rsidRDefault="00426E02" w14:paraId="19992441" w14:textId="007BA357">
            <w:pPr>
              <w:bidi/>
              <w:cnfStyle w:val="000000000000" w:firstRow="0" w:lastRow="0" w:firstColumn="0" w:lastColumn="0" w:oddVBand="0" w:evenVBand="0" w:oddHBand="0" w:evenHBand="0" w:firstRowFirstColumn="0" w:firstRowLastColumn="0" w:lastRowFirstColumn="0" w:lastRowLastColumn="0"/>
              <w:rPr>
                <w:highlight w:val="yellow"/>
                <w:rtl/>
                <w:lang w:bidi="he-IL"/>
              </w:rPr>
            </w:pPr>
            <w:r w:rsidRPr="00846D7A">
              <w:rPr>
                <w:rFonts w:hint="cs"/>
                <w:highlight w:val="yellow"/>
                <w:rtl/>
                <w:lang w:bidi="he-IL"/>
              </w:rPr>
              <w:t>להשלים קישור</w:t>
            </w:r>
          </w:p>
        </w:tc>
        <w:tc>
          <w:tcPr>
            <w:tcW w:w="3642" w:type="dxa"/>
          </w:tcPr>
          <w:p w:rsidR="000D4558" w:rsidP="000D4558" w:rsidRDefault="000D4558" w14:paraId="087D298A"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630133">
              <w:rPr>
                <w:rFonts w:hint="cs"/>
                <w:b/>
                <w:bCs/>
                <w:rtl/>
                <w:lang w:bidi="he-IL"/>
              </w:rPr>
              <w:t>מצבים בהם מופיע</w:t>
            </w:r>
            <w:r>
              <w:rPr>
                <w:rFonts w:hint="cs"/>
                <w:rtl/>
                <w:lang w:bidi="he-IL"/>
              </w:rPr>
              <w:t>:</w:t>
            </w:r>
          </w:p>
          <w:p w:rsidR="000D4558" w:rsidP="000D4558" w:rsidRDefault="000D4558" w14:paraId="44AF5A2A" w14:textId="77777777">
            <w:pPr>
              <w:pStyle w:val="a3"/>
              <w:numPr>
                <w:ilvl w:val="0"/>
                <w:numId w:val="1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תאריך הגשת הצעה טרם חלף</w:t>
            </w:r>
          </w:p>
          <w:p w:rsidR="002C2E82" w:rsidP="000D4558" w:rsidRDefault="000D4558" w14:paraId="23108AC9" w14:textId="0226474C">
            <w:pPr>
              <w:bidi/>
              <w:cnfStyle w:val="000000000000" w:firstRow="0" w:lastRow="0" w:firstColumn="0" w:lastColumn="0" w:oddVBand="0" w:evenVBand="0" w:oddHBand="0" w:evenHBand="0" w:firstRowFirstColumn="0" w:firstRowLastColumn="0" w:lastRowFirstColumn="0" w:lastRowLastColumn="0"/>
              <w:rPr>
                <w:rtl/>
                <w:lang w:bidi="he-IL"/>
              </w:rPr>
            </w:pPr>
            <w:r w:rsidRPr="00124155">
              <w:rPr>
                <w:rFonts w:hint="cs"/>
                <w:b/>
                <w:bCs/>
                <w:rtl/>
                <w:lang w:bidi="he-IL"/>
              </w:rPr>
              <w:t>פעולות</w:t>
            </w:r>
            <w:r>
              <w:rPr>
                <w:rFonts w:hint="cs"/>
                <w:rtl/>
                <w:lang w:bidi="he-IL"/>
              </w:rPr>
              <w:t xml:space="preserve">: </w:t>
            </w:r>
            <w:r w:rsidR="005D4F08">
              <w:rPr>
                <w:rFonts w:hint="cs"/>
                <w:rtl/>
                <w:lang w:bidi="he-IL"/>
              </w:rPr>
              <w:t>סגירת מסך ו</w:t>
            </w:r>
            <w:r w:rsidR="008041D2">
              <w:rPr>
                <w:rFonts w:hint="cs"/>
                <w:rtl/>
                <w:lang w:bidi="he-IL"/>
              </w:rPr>
              <w:t>חזרה לפורטל הספקים</w:t>
            </w:r>
            <w:r w:rsidR="00194AA1">
              <w:rPr>
                <w:rFonts w:hint="cs"/>
                <w:rtl/>
                <w:lang w:bidi="he-IL"/>
              </w:rPr>
              <w:t xml:space="preserve"> </w:t>
            </w:r>
            <w:r w:rsidR="00194AA1">
              <w:rPr>
                <w:rtl/>
                <w:lang w:bidi="he-IL"/>
              </w:rPr>
              <w:t>–</w:t>
            </w:r>
            <w:r w:rsidR="00194AA1">
              <w:rPr>
                <w:rFonts w:hint="cs"/>
                <w:rtl/>
                <w:lang w:bidi="he-IL"/>
              </w:rPr>
              <w:t xml:space="preserve"> פתיחת מסך</w:t>
            </w:r>
            <w:commentRangeStart w:id="46"/>
            <w:r w:rsidRPr="000C4C5E" w:rsidR="000C4C5E">
              <w:rPr>
                <w:rFonts w:hint="cs"/>
                <w:highlight w:val="yellow"/>
                <w:rtl/>
                <w:lang w:bidi="he-IL"/>
              </w:rPr>
              <w:t xml:space="preserve"> ממנו המשתמש הגיע למענה מקוון</w:t>
            </w:r>
            <w:commentRangeEnd w:id="46"/>
            <w:r w:rsidR="00D26DD4">
              <w:rPr>
                <w:rStyle w:val="af0"/>
                <w:rtl/>
              </w:rPr>
              <w:commentReference w:id="46"/>
            </w:r>
          </w:p>
        </w:tc>
      </w:tr>
      <w:tr w:rsidRPr="00C473FD" w:rsidR="0021647B" w:rsidTr="00EE1BC5" w14:paraId="73CBF98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4"/>
            <w:shd w:val="clear" w:color="auto" w:fill="FFE599" w:themeFill="accent4" w:themeFillTint="66"/>
          </w:tcPr>
          <w:p w:rsidRPr="00C473FD" w:rsidR="0021647B" w:rsidP="0021647B" w:rsidRDefault="00893068" w14:paraId="3CC52FEA" w14:textId="0A6E6064">
            <w:pPr>
              <w:bidi/>
              <w:rPr>
                <w:b w:val="0"/>
                <w:bCs w:val="0"/>
                <w:rtl/>
                <w:lang w:bidi="he-IL"/>
              </w:rPr>
            </w:pPr>
            <w:r>
              <w:rPr>
                <w:rFonts w:hint="cs"/>
                <w:rtl/>
                <w:lang w:bidi="he-IL"/>
              </w:rPr>
              <w:t>הצגת פרטי הצעה</w:t>
            </w:r>
            <w:r w:rsidRPr="002C05B8">
              <w:rPr>
                <w:rFonts w:hint="cs"/>
                <w:rtl/>
                <w:lang w:bidi="he-IL"/>
              </w:rPr>
              <w:t xml:space="preserve"> </w:t>
            </w:r>
            <w:r>
              <w:rPr>
                <w:rtl/>
                <w:lang w:bidi="he-IL"/>
              </w:rPr>
              <w:t>–</w:t>
            </w:r>
            <w:r>
              <w:rPr>
                <w:rFonts w:hint="cs"/>
                <w:rtl/>
                <w:lang w:bidi="he-IL"/>
              </w:rPr>
              <w:t xml:space="preserve"> </w:t>
            </w:r>
            <w:r w:rsidRPr="002C05B8" w:rsidR="0021647B">
              <w:rPr>
                <w:rFonts w:hint="cs"/>
                <w:rtl/>
                <w:lang w:bidi="he-IL"/>
              </w:rPr>
              <w:t>אזור</w:t>
            </w:r>
            <w:r w:rsidR="0021647B">
              <w:rPr>
                <w:rFonts w:hint="cs"/>
                <w:rtl/>
                <w:lang w:bidi="he-IL"/>
              </w:rPr>
              <w:t>ים</w:t>
            </w:r>
            <w:r>
              <w:rPr>
                <w:rFonts w:hint="cs"/>
                <w:rtl/>
                <w:lang w:bidi="he-IL"/>
              </w:rPr>
              <w:t xml:space="preserve"> </w:t>
            </w:r>
            <w:r w:rsidRPr="00921F39" w:rsidR="0021647B">
              <w:rPr>
                <w:rFonts w:hint="cs"/>
                <w:rtl/>
                <w:lang w:bidi="he-IL"/>
              </w:rPr>
              <w:t>אישור תנאים</w:t>
            </w:r>
            <w:r w:rsidR="0021647B">
              <w:rPr>
                <w:rFonts w:hint="cs"/>
                <w:rtl/>
                <w:lang w:bidi="he-IL"/>
              </w:rPr>
              <w:t>, אנשי קשר, מעטפות</w:t>
            </w:r>
          </w:p>
        </w:tc>
      </w:tr>
      <w:tr w:rsidR="0021647B" w:rsidTr="00EE1BC5" w14:paraId="093A9FB9" w14:textId="77777777">
        <w:tc>
          <w:tcPr>
            <w:cnfStyle w:val="001000000000" w:firstRow="0" w:lastRow="0" w:firstColumn="1" w:lastColumn="0" w:oddVBand="0" w:evenVBand="0" w:oddHBand="0" w:evenHBand="0" w:firstRowFirstColumn="0" w:firstRowLastColumn="0" w:lastRowFirstColumn="0" w:lastRowLastColumn="0"/>
            <w:tcW w:w="3711" w:type="dxa"/>
          </w:tcPr>
          <w:p w:rsidR="0021647B" w:rsidP="0021647B" w:rsidRDefault="0021647B" w14:paraId="30E59719" w14:textId="77777777">
            <w:pPr>
              <w:bidi/>
              <w:rPr>
                <w:rtl/>
                <w:lang w:bidi="he-IL"/>
              </w:rPr>
            </w:pPr>
            <w:r>
              <w:rPr>
                <w:rFonts w:hint="cs"/>
                <w:b w:val="0"/>
                <w:bCs w:val="0"/>
                <w:rtl/>
                <w:lang w:bidi="he-IL"/>
              </w:rPr>
              <w:t xml:space="preserve">פירוט ואפיון רכיבים </w:t>
            </w:r>
            <w:r w:rsidRPr="00F7726E">
              <w:rPr>
                <w:rFonts w:hint="cs"/>
                <w:b w:val="0"/>
                <w:bCs w:val="0"/>
                <w:rtl/>
                <w:lang w:bidi="he-IL"/>
              </w:rPr>
              <w:t xml:space="preserve">ראו </w:t>
            </w:r>
            <w:r>
              <w:rPr>
                <w:rFonts w:hint="cs"/>
                <w:b w:val="0"/>
                <w:bCs w:val="0"/>
                <w:rtl/>
                <w:lang w:bidi="he-IL"/>
              </w:rPr>
              <w:t>ב</w:t>
            </w:r>
            <w:r w:rsidRPr="00F7726E">
              <w:rPr>
                <w:rFonts w:hint="cs"/>
                <w:b w:val="0"/>
                <w:bCs w:val="0"/>
                <w:rtl/>
                <w:lang w:bidi="he-IL"/>
              </w:rPr>
              <w:t>מסך אישור וסיכום</w:t>
            </w:r>
          </w:p>
          <w:p w:rsidR="003132CB" w:rsidP="003132CB" w:rsidRDefault="00C2031B" w14:paraId="1457E279" w14:textId="4DA5C1D0">
            <w:pPr>
              <w:bidi/>
              <w:rPr>
                <w:rtl/>
                <w:lang w:bidi="he-IL"/>
              </w:rPr>
            </w:pPr>
            <w:r w:rsidRPr="00355A8F">
              <w:rPr>
                <w:rFonts w:hint="cs" w:cs="Arial"/>
                <w:rtl/>
                <w:lang w:bidi="he-IL"/>
              </w:rPr>
              <w:t>שימו לב,</w:t>
            </w:r>
            <w:r>
              <w:rPr>
                <w:rFonts w:hint="cs" w:cs="Arial"/>
                <w:b w:val="0"/>
                <w:bCs w:val="0"/>
                <w:rtl/>
                <w:lang w:bidi="he-IL"/>
              </w:rPr>
              <w:t xml:space="preserve"> רכיב</w:t>
            </w:r>
            <w:r w:rsidR="003132CB">
              <w:rPr>
                <w:rFonts w:hint="cs" w:cs="Arial"/>
                <w:b w:val="0"/>
                <w:bCs w:val="0"/>
                <w:rtl/>
                <w:lang w:bidi="he-IL"/>
              </w:rPr>
              <w:t>י</w:t>
            </w:r>
            <w:r>
              <w:rPr>
                <w:rFonts w:hint="cs" w:cs="Arial"/>
                <w:b w:val="0"/>
                <w:bCs w:val="0"/>
                <w:rtl/>
                <w:lang w:bidi="he-IL"/>
              </w:rPr>
              <w:t xml:space="preserve"> "</w:t>
            </w:r>
            <w:r w:rsidRPr="00B01F1E">
              <w:rPr>
                <w:rFonts w:hint="cs" w:cs="Arial"/>
                <w:rtl/>
                <w:lang w:bidi="he-IL"/>
              </w:rPr>
              <w:t>עריכ</w:t>
            </w:r>
            <w:r w:rsidRPr="00B01F1E" w:rsidR="00355A8F">
              <w:rPr>
                <w:rFonts w:hint="cs" w:cs="Arial"/>
                <w:rtl/>
                <w:lang w:bidi="he-IL"/>
              </w:rPr>
              <w:t>ה</w:t>
            </w:r>
            <w:r>
              <w:rPr>
                <w:rFonts w:hint="cs" w:cs="Arial"/>
                <w:b w:val="0"/>
                <w:bCs w:val="0"/>
                <w:rtl/>
                <w:lang w:bidi="he-IL"/>
              </w:rPr>
              <w:t xml:space="preserve">" </w:t>
            </w:r>
            <w:r w:rsidR="003132CB">
              <w:rPr>
                <w:rFonts w:hint="cs" w:cs="Arial"/>
                <w:b w:val="0"/>
                <w:bCs w:val="0"/>
                <w:rtl/>
                <w:lang w:bidi="he-IL"/>
              </w:rPr>
              <w:t xml:space="preserve">באזורים אלו </w:t>
            </w:r>
            <w:r w:rsidRPr="00B01F1E">
              <w:rPr>
                <w:rFonts w:hint="cs" w:cs="Arial"/>
                <w:rtl/>
                <w:lang w:bidi="he-IL"/>
              </w:rPr>
              <w:t>אינ</w:t>
            </w:r>
            <w:r w:rsidRPr="00B01F1E" w:rsidR="003132CB">
              <w:rPr>
                <w:rFonts w:hint="cs" w:cs="Arial"/>
                <w:rtl/>
                <w:lang w:bidi="he-IL"/>
              </w:rPr>
              <w:t>ם</w:t>
            </w:r>
            <w:r w:rsidRPr="00B01F1E">
              <w:rPr>
                <w:rFonts w:hint="cs" w:cs="Arial"/>
                <w:rtl/>
                <w:lang w:bidi="he-IL"/>
              </w:rPr>
              <w:t xml:space="preserve"> מופיע</w:t>
            </w:r>
            <w:r w:rsidRPr="00B01F1E" w:rsidR="003132CB">
              <w:rPr>
                <w:rFonts w:hint="cs" w:cs="Arial"/>
                <w:rtl/>
                <w:lang w:bidi="he-IL"/>
              </w:rPr>
              <w:t>ים</w:t>
            </w:r>
            <w:r>
              <w:rPr>
                <w:rFonts w:hint="cs" w:cs="Arial"/>
                <w:b w:val="0"/>
                <w:bCs w:val="0"/>
                <w:rtl/>
                <w:lang w:bidi="he-IL"/>
              </w:rPr>
              <w:t xml:space="preserve"> במסך זה</w:t>
            </w:r>
          </w:p>
          <w:p w:rsidR="003132CB" w:rsidP="003132CB" w:rsidRDefault="003132CB" w14:paraId="0A97FF9F" w14:textId="77777777">
            <w:pPr>
              <w:bidi/>
              <w:rPr>
                <w:rtl/>
                <w:lang w:bidi="he-IL"/>
              </w:rPr>
            </w:pPr>
            <w:r w:rsidRPr="00354BC7">
              <w:rPr>
                <w:rFonts w:cs="Arial"/>
                <w:noProof/>
                <w:rtl/>
                <w:lang w:bidi="he-IL"/>
              </w:rPr>
              <w:drawing>
                <wp:inline distT="0" distB="0" distL="0" distR="0" wp14:anchorId="13144C92" wp14:editId="0CCA2907">
                  <wp:extent cx="914400" cy="238125"/>
                  <wp:effectExtent l="0" t="0" r="0" b="9525"/>
                  <wp:docPr id="348334731" name="Picture 34833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49481" name=""/>
                          <pic:cNvPicPr/>
                        </pic:nvPicPr>
                        <pic:blipFill>
                          <a:blip r:embed="rId192"/>
                          <a:stretch>
                            <a:fillRect/>
                          </a:stretch>
                        </pic:blipFill>
                        <pic:spPr>
                          <a:xfrm>
                            <a:off x="0" y="0"/>
                            <a:ext cx="915261" cy="238349"/>
                          </a:xfrm>
                          <a:prstGeom prst="rect">
                            <a:avLst/>
                          </a:prstGeom>
                        </pic:spPr>
                      </pic:pic>
                    </a:graphicData>
                  </a:graphic>
                </wp:inline>
              </w:drawing>
            </w:r>
          </w:p>
          <w:p w:rsidR="003132CB" w:rsidP="003132CB" w:rsidRDefault="003132CB" w14:paraId="04362B11" w14:textId="77777777">
            <w:pPr>
              <w:bidi/>
              <w:rPr>
                <w:rtl/>
                <w:lang w:bidi="he-IL"/>
              </w:rPr>
            </w:pPr>
            <w:r w:rsidRPr="009D0321">
              <w:rPr>
                <w:rFonts w:cs="Arial"/>
                <w:noProof/>
                <w:rtl/>
                <w:lang w:bidi="he-IL"/>
              </w:rPr>
              <w:drawing>
                <wp:inline distT="0" distB="0" distL="0" distR="0" wp14:anchorId="4294968F" wp14:editId="5960BB72">
                  <wp:extent cx="827015" cy="216153"/>
                  <wp:effectExtent l="0" t="0" r="0" b="0"/>
                  <wp:docPr id="1231662326" name="Picture 123166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94072" name=""/>
                          <pic:cNvPicPr/>
                        </pic:nvPicPr>
                        <pic:blipFill>
                          <a:blip r:embed="rId193"/>
                          <a:stretch>
                            <a:fillRect/>
                          </a:stretch>
                        </pic:blipFill>
                        <pic:spPr>
                          <a:xfrm>
                            <a:off x="0" y="0"/>
                            <a:ext cx="835982" cy="218497"/>
                          </a:xfrm>
                          <a:prstGeom prst="rect">
                            <a:avLst/>
                          </a:prstGeom>
                        </pic:spPr>
                      </pic:pic>
                    </a:graphicData>
                  </a:graphic>
                </wp:inline>
              </w:drawing>
            </w:r>
          </w:p>
          <w:p w:rsidRPr="00F7726E" w:rsidR="003132CB" w:rsidP="003132CB" w:rsidRDefault="003132CB" w14:paraId="732F8701" w14:textId="2D1ED669">
            <w:pPr>
              <w:bidi/>
              <w:rPr>
                <w:rFonts w:cs="Arial"/>
                <w:b w:val="0"/>
                <w:bCs w:val="0"/>
                <w:rtl/>
                <w:lang w:bidi="he-IL"/>
              </w:rPr>
            </w:pPr>
            <w:r w:rsidRPr="004D4531">
              <w:rPr>
                <w:rFonts w:cs="Arial"/>
                <w:noProof/>
                <w:rtl/>
                <w:lang w:bidi="he-IL"/>
              </w:rPr>
              <w:drawing>
                <wp:inline distT="0" distB="0" distL="0" distR="0" wp14:anchorId="6F03F9E6" wp14:editId="0696E591">
                  <wp:extent cx="800100" cy="246185"/>
                  <wp:effectExtent l="0" t="0" r="0" b="1905"/>
                  <wp:docPr id="2052648380" name="Picture 205264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54855" name=""/>
                          <pic:cNvPicPr/>
                        </pic:nvPicPr>
                        <pic:blipFill>
                          <a:blip r:embed="rId194"/>
                          <a:stretch>
                            <a:fillRect/>
                          </a:stretch>
                        </pic:blipFill>
                        <pic:spPr>
                          <a:xfrm>
                            <a:off x="0" y="0"/>
                            <a:ext cx="803128" cy="247117"/>
                          </a:xfrm>
                          <a:prstGeom prst="rect">
                            <a:avLst/>
                          </a:prstGeom>
                        </pic:spPr>
                      </pic:pic>
                    </a:graphicData>
                  </a:graphic>
                </wp:inline>
              </w:drawing>
            </w:r>
          </w:p>
        </w:tc>
        <w:tc>
          <w:tcPr>
            <w:tcW w:w="1013" w:type="dxa"/>
          </w:tcPr>
          <w:p w:rsidR="0021647B" w:rsidP="0021647B" w:rsidRDefault="0021647B" w14:paraId="015B1399"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c>
          <w:tcPr>
            <w:tcW w:w="2397" w:type="dxa"/>
          </w:tcPr>
          <w:p w:rsidR="0021647B" w:rsidP="0021647B" w:rsidRDefault="0021647B" w14:paraId="1E0B8D28"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c>
          <w:tcPr>
            <w:tcW w:w="3642" w:type="dxa"/>
          </w:tcPr>
          <w:p w:rsidR="0021647B" w:rsidP="0021647B" w:rsidRDefault="0021647B" w14:paraId="3C32F054"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r>
      <w:tr w:rsidR="00EE1BC5" w:rsidTr="00EE1BC5" w14:paraId="2B2A703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4"/>
            <w:shd w:val="clear" w:color="auto" w:fill="FFE599" w:themeFill="accent4" w:themeFillTint="66"/>
          </w:tcPr>
          <w:p w:rsidR="00EE1BC5" w:rsidP="0021647B" w:rsidRDefault="00EE1BC5" w14:paraId="09E4D776" w14:textId="7C490D3C">
            <w:pPr>
              <w:bidi/>
              <w:rPr>
                <w:rtl/>
                <w:lang w:bidi="he-IL"/>
              </w:rPr>
            </w:pPr>
            <w:r>
              <w:rPr>
                <w:rFonts w:hint="cs"/>
                <w:rtl/>
                <w:lang w:bidi="he-IL"/>
              </w:rPr>
              <w:t>הצגת פרטי נמנע</w:t>
            </w:r>
          </w:p>
        </w:tc>
      </w:tr>
      <w:tr w:rsidR="00C0184F" w:rsidTr="001C4554" w14:paraId="254602DB" w14:textId="77777777">
        <w:tc>
          <w:tcPr>
            <w:cnfStyle w:val="001000000000" w:firstRow="0" w:lastRow="0" w:firstColumn="1" w:lastColumn="0" w:oddVBand="0" w:evenVBand="0" w:oddHBand="0" w:evenHBand="0" w:firstRowFirstColumn="0" w:firstRowLastColumn="0" w:lastRowFirstColumn="0" w:lastRowLastColumn="0"/>
            <w:tcW w:w="3711" w:type="dxa"/>
            <w:shd w:val="clear" w:color="auto" w:fill="auto"/>
          </w:tcPr>
          <w:p w:rsidR="00C0184F" w:rsidP="0021647B" w:rsidRDefault="00A14D2B" w14:paraId="78421513" w14:textId="77777777">
            <w:pPr>
              <w:bidi/>
              <w:rPr>
                <w:rFonts w:cs="Arial"/>
                <w:rtl/>
                <w:lang w:bidi="he-IL"/>
              </w:rPr>
            </w:pPr>
            <w:r>
              <w:rPr>
                <w:rFonts w:hint="cs" w:cs="Arial"/>
                <w:b w:val="0"/>
                <w:bCs w:val="0"/>
                <w:rtl/>
                <w:lang w:bidi="he-IL"/>
              </w:rPr>
              <w:t xml:space="preserve">סיבת </w:t>
            </w:r>
            <w:r w:rsidR="002A55D3">
              <w:rPr>
                <w:rFonts w:hint="cs" w:cs="Arial"/>
                <w:b w:val="0"/>
                <w:bCs w:val="0"/>
                <w:rtl/>
                <w:lang w:bidi="he-IL"/>
              </w:rPr>
              <w:t>הימנעות</w:t>
            </w:r>
          </w:p>
          <w:p w:rsidRPr="00B4782D" w:rsidR="002A55D3" w:rsidP="002A55D3" w:rsidRDefault="002A55D3" w14:paraId="58A3D40B" w14:textId="323970FF">
            <w:pPr>
              <w:bidi/>
              <w:rPr>
                <w:rFonts w:cs="Arial"/>
                <w:b w:val="0"/>
                <w:bCs w:val="0"/>
                <w:rtl/>
                <w:lang w:bidi="he-IL"/>
              </w:rPr>
            </w:pPr>
          </w:p>
        </w:tc>
        <w:tc>
          <w:tcPr>
            <w:tcW w:w="1013" w:type="dxa"/>
          </w:tcPr>
          <w:p w:rsidR="00C0184F" w:rsidP="0021647B" w:rsidRDefault="002A55D3" w14:paraId="200A8B41" w14:textId="28B81649">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w:t>
            </w:r>
          </w:p>
        </w:tc>
        <w:tc>
          <w:tcPr>
            <w:tcW w:w="2397" w:type="dxa"/>
          </w:tcPr>
          <w:p w:rsidR="00C0184F" w:rsidP="0021647B" w:rsidRDefault="002A55D3" w14:paraId="4F8D0D9C" w14:textId="6F27DA77">
            <w:pPr>
              <w:bidi/>
              <w:cnfStyle w:val="000000000000" w:firstRow="0" w:lastRow="0" w:firstColumn="0" w:lastColumn="0" w:oddVBand="0" w:evenVBand="0" w:oddHBand="0" w:evenHBand="0" w:firstRowFirstColumn="0" w:firstRowLastColumn="0" w:lastRowFirstColumn="0" w:lastRowLastColumn="0"/>
              <w:rPr>
                <w:rtl/>
                <w:lang w:bidi="he-IL"/>
              </w:rPr>
            </w:pPr>
            <w:r w:rsidRPr="002A55D3">
              <w:rPr>
                <w:rFonts w:hint="cs"/>
                <w:highlight w:val="yellow"/>
                <w:rtl/>
                <w:lang w:bidi="he-IL"/>
              </w:rPr>
              <w:t>טבלה</w:t>
            </w:r>
          </w:p>
        </w:tc>
        <w:tc>
          <w:tcPr>
            <w:tcW w:w="3642" w:type="dxa"/>
          </w:tcPr>
          <w:p w:rsidR="002A55D3" w:rsidP="002A55D3" w:rsidRDefault="002A55D3" w14:paraId="062CFF47"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630133">
              <w:rPr>
                <w:rFonts w:hint="cs"/>
                <w:b/>
                <w:bCs/>
                <w:rtl/>
                <w:lang w:bidi="he-IL"/>
              </w:rPr>
              <w:t>מצבים בהם מופיע</w:t>
            </w:r>
            <w:r>
              <w:rPr>
                <w:rFonts w:hint="cs"/>
                <w:rtl/>
                <w:lang w:bidi="he-IL"/>
              </w:rPr>
              <w:t>:</w:t>
            </w:r>
          </w:p>
          <w:p w:rsidR="00CC448B" w:rsidP="00CC448B" w:rsidRDefault="00CC448B" w14:paraId="3BAAD77C" w14:textId="263B0A06">
            <w:pPr>
              <w:pStyle w:val="a3"/>
              <w:numPr>
                <w:ilvl w:val="0"/>
                <w:numId w:val="1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בסטטוס "הוגש נמנע" בלבד</w:t>
            </w:r>
          </w:p>
          <w:p w:rsidR="00C0184F" w:rsidP="002A55D3" w:rsidRDefault="002A55D3" w14:paraId="71500112" w14:textId="513E8904">
            <w:pPr>
              <w:bidi/>
              <w:cnfStyle w:val="000000000000" w:firstRow="0" w:lastRow="0" w:firstColumn="0" w:lastColumn="0" w:oddVBand="0" w:evenVBand="0" w:oddHBand="0" w:evenHBand="0" w:firstRowFirstColumn="0" w:firstRowLastColumn="0" w:lastRowFirstColumn="0" w:lastRowLastColumn="0"/>
              <w:rPr>
                <w:rtl/>
                <w:lang w:bidi="he-IL"/>
              </w:rPr>
            </w:pPr>
            <w:r w:rsidRPr="00124155">
              <w:rPr>
                <w:rFonts w:hint="cs"/>
                <w:b/>
                <w:bCs/>
                <w:rtl/>
                <w:lang w:bidi="he-IL"/>
              </w:rPr>
              <w:t>פעולות</w:t>
            </w:r>
            <w:r>
              <w:rPr>
                <w:rFonts w:hint="cs"/>
                <w:rtl/>
                <w:lang w:bidi="he-IL"/>
              </w:rPr>
              <w:t>: הצגת טקסט</w:t>
            </w:r>
          </w:p>
        </w:tc>
      </w:tr>
    </w:tbl>
    <w:p w:rsidR="00F40D5A" w:rsidP="00F40D5A" w:rsidRDefault="00F40D5A" w14:paraId="47E36DE4" w14:textId="77777777">
      <w:pPr>
        <w:bidi/>
        <w:rPr>
          <w:rtl/>
          <w:lang w:bidi="he-IL"/>
        </w:rPr>
      </w:pPr>
    </w:p>
    <w:p w:rsidR="00F40D5A" w:rsidP="00F40D5A" w:rsidRDefault="00F40D5A" w14:paraId="22AB717C" w14:textId="77777777">
      <w:pPr>
        <w:pStyle w:val="2"/>
        <w:bidi/>
        <w:rPr>
          <w:rtl/>
          <w:lang w:bidi="he-IL"/>
        </w:rPr>
      </w:pPr>
      <w:bookmarkStart w:name="_Toc153118410" w:id="47"/>
      <w:r>
        <w:rPr>
          <w:rFonts w:hint="cs"/>
          <w:rtl/>
          <w:lang w:bidi="he-IL"/>
        </w:rPr>
        <w:t>אסמכתה</w:t>
      </w:r>
      <w:bookmarkEnd w:id="47"/>
    </w:p>
    <w:p w:rsidR="00E522CB" w:rsidP="00F40D5A" w:rsidRDefault="00F40D5A" w14:paraId="1C7587EC" w14:textId="77777777">
      <w:pPr>
        <w:bidi/>
        <w:rPr>
          <w:rtl/>
          <w:lang w:bidi="he-IL"/>
        </w:rPr>
      </w:pPr>
      <w:r>
        <w:rPr>
          <w:rFonts w:hint="cs"/>
          <w:rtl/>
          <w:lang w:bidi="he-IL"/>
        </w:rPr>
        <w:t xml:space="preserve">מסך </w:t>
      </w:r>
      <w:r w:rsidRPr="00304304">
        <w:rPr>
          <w:rFonts w:hint="cs"/>
          <w:rtl/>
          <w:lang w:bidi="he-IL"/>
        </w:rPr>
        <w:t>מציג הודעה על הצלחת התהליך הגשת הצעה למכרז / הימנ</w:t>
      </w:r>
      <w:r w:rsidR="00424033">
        <w:rPr>
          <w:rFonts w:hint="cs"/>
          <w:rtl/>
          <w:lang w:bidi="he-IL"/>
        </w:rPr>
        <w:t>ע</w:t>
      </w:r>
      <w:r w:rsidRPr="00304304">
        <w:rPr>
          <w:rFonts w:hint="cs"/>
          <w:rtl/>
          <w:lang w:bidi="he-IL"/>
        </w:rPr>
        <w:t>ות</w:t>
      </w:r>
      <w:r w:rsidR="009307EC">
        <w:rPr>
          <w:rFonts w:hint="cs"/>
          <w:rtl/>
          <w:lang w:bidi="he-IL"/>
        </w:rPr>
        <w:t xml:space="preserve">. </w:t>
      </w:r>
    </w:p>
    <w:p w:rsidR="00E522CB" w:rsidP="00E522CB" w:rsidRDefault="00E522CB" w14:paraId="77805C51" w14:textId="03349998">
      <w:pPr>
        <w:bidi/>
        <w:rPr>
          <w:rtl/>
          <w:lang w:bidi="he-IL"/>
        </w:rPr>
      </w:pPr>
      <w:r>
        <w:rPr>
          <w:rFonts w:hint="cs"/>
          <w:rtl/>
          <w:lang w:bidi="he-IL"/>
        </w:rPr>
        <w:t xml:space="preserve">הגעה למסך מתבצעת </w:t>
      </w:r>
      <w:r w:rsidR="005F04A5">
        <w:rPr>
          <w:rFonts w:hint="cs"/>
          <w:rtl/>
          <w:lang w:bidi="he-IL"/>
        </w:rPr>
        <w:t>לאחר</w:t>
      </w:r>
      <w:r w:rsidR="004842B5">
        <w:rPr>
          <w:rFonts w:hint="cs"/>
          <w:rtl/>
          <w:lang w:bidi="he-IL"/>
        </w:rPr>
        <w:t xml:space="preserve"> השלמת תהליך שמירה בהצלחה </w:t>
      </w:r>
      <w:r>
        <w:rPr>
          <w:rFonts w:hint="cs"/>
          <w:rtl/>
          <w:lang w:bidi="he-IL"/>
        </w:rPr>
        <w:t>מתוך:</w:t>
      </w:r>
    </w:p>
    <w:p w:rsidR="00E522CB" w:rsidP="00E522CB" w:rsidRDefault="00E522CB" w14:paraId="126284EB" w14:textId="4C2F2273">
      <w:pPr>
        <w:pStyle w:val="a3"/>
        <w:numPr>
          <w:ilvl w:val="0"/>
          <w:numId w:val="48"/>
        </w:numPr>
        <w:bidi/>
        <w:rPr>
          <w:lang w:bidi="he-IL"/>
        </w:rPr>
      </w:pPr>
      <w:r>
        <w:rPr>
          <w:rFonts w:hint="cs"/>
          <w:rtl/>
          <w:lang w:bidi="he-IL"/>
        </w:rPr>
        <w:t xml:space="preserve">דף </w:t>
      </w:r>
      <w:r w:rsidR="00FF1C71">
        <w:rPr>
          <w:rFonts w:hint="cs"/>
          <w:rtl/>
          <w:lang w:bidi="he-IL"/>
        </w:rPr>
        <w:t>סיכום ואישור</w:t>
      </w:r>
      <w:r>
        <w:rPr>
          <w:rFonts w:hint="cs"/>
          <w:rtl/>
          <w:lang w:bidi="he-IL"/>
        </w:rPr>
        <w:t xml:space="preserve"> </w:t>
      </w:r>
      <w:r>
        <w:rPr>
          <w:rtl/>
          <w:lang w:bidi="he-IL"/>
        </w:rPr>
        <w:t>–</w:t>
      </w:r>
      <w:r>
        <w:rPr>
          <w:rFonts w:hint="cs"/>
          <w:rtl/>
          <w:lang w:bidi="he-IL"/>
        </w:rPr>
        <w:t xml:space="preserve"> לחיצה על כפתור "הגשת </w:t>
      </w:r>
      <w:r w:rsidR="00FF1C71">
        <w:rPr>
          <w:rFonts w:hint="cs"/>
          <w:rtl/>
          <w:lang w:bidi="he-IL"/>
        </w:rPr>
        <w:t>הצעה</w:t>
      </w:r>
      <w:r>
        <w:rPr>
          <w:rFonts w:hint="cs"/>
          <w:rtl/>
          <w:lang w:bidi="he-IL"/>
        </w:rPr>
        <w:t>"</w:t>
      </w:r>
    </w:p>
    <w:p w:rsidR="00E522CB" w:rsidP="00E522CB" w:rsidRDefault="00CA5B2C" w14:paraId="6891D7A7" w14:textId="3226E2F5">
      <w:pPr>
        <w:pStyle w:val="a3"/>
        <w:numPr>
          <w:ilvl w:val="0"/>
          <w:numId w:val="48"/>
        </w:numPr>
        <w:bidi/>
        <w:rPr>
          <w:lang w:bidi="he-IL"/>
        </w:rPr>
      </w:pPr>
      <w:r>
        <w:rPr>
          <w:rFonts w:hint="cs"/>
          <w:rtl/>
          <w:lang w:bidi="he-IL"/>
        </w:rPr>
        <w:t>מסך הגשת הימנעות</w:t>
      </w:r>
      <w:r w:rsidR="00E9036F">
        <w:rPr>
          <w:rFonts w:hint="cs"/>
          <w:rtl/>
          <w:lang w:bidi="he-IL"/>
        </w:rPr>
        <w:t>/עדכון הימנעות/הסרת הצעה</w:t>
      </w:r>
      <w:r w:rsidR="00E522CB">
        <w:rPr>
          <w:rFonts w:hint="cs"/>
          <w:rtl/>
          <w:lang w:bidi="he-IL"/>
        </w:rPr>
        <w:t xml:space="preserve"> </w:t>
      </w:r>
      <w:r w:rsidR="00E522CB">
        <w:rPr>
          <w:rtl/>
          <w:lang w:bidi="he-IL"/>
        </w:rPr>
        <w:t>–</w:t>
      </w:r>
      <w:r w:rsidR="00E522CB">
        <w:rPr>
          <w:rFonts w:hint="cs"/>
          <w:rtl/>
          <w:lang w:bidi="he-IL"/>
        </w:rPr>
        <w:t xml:space="preserve"> לחיצה על "</w:t>
      </w:r>
      <w:r w:rsidR="007D1292">
        <w:rPr>
          <w:rFonts w:hint="cs"/>
          <w:rtl/>
          <w:lang w:bidi="he-IL"/>
        </w:rPr>
        <w:t>אישור</w:t>
      </w:r>
      <w:r w:rsidR="00E522CB">
        <w:rPr>
          <w:rFonts w:hint="cs"/>
          <w:rtl/>
          <w:lang w:bidi="he-IL"/>
        </w:rPr>
        <w:t>"</w:t>
      </w:r>
    </w:p>
    <w:p w:rsidR="00F40D5A" w:rsidP="002471E0" w:rsidRDefault="009307EC" w14:paraId="262D5F6A" w14:textId="5BF2F3F7">
      <w:pPr>
        <w:bidi/>
        <w:rPr>
          <w:rtl/>
          <w:lang w:bidi="he-IL"/>
        </w:rPr>
      </w:pPr>
      <w:r>
        <w:rPr>
          <w:rFonts w:hint="cs"/>
          <w:rtl/>
          <w:lang w:bidi="he-IL"/>
        </w:rPr>
        <w:t>המסך מופיע במספר תצורות בהתאם למצבים שונים במערכת</w:t>
      </w:r>
      <w:r w:rsidR="00133F91">
        <w:rPr>
          <w:rFonts w:hint="cs"/>
          <w:rtl/>
          <w:lang w:bidi="he-IL"/>
        </w:rPr>
        <w:t>:</w:t>
      </w:r>
    </w:p>
    <w:p w:rsidR="00133F91" w:rsidP="00133F91" w:rsidRDefault="00133F91" w14:paraId="777D248F" w14:textId="7E66601F">
      <w:pPr>
        <w:pStyle w:val="a3"/>
        <w:numPr>
          <w:ilvl w:val="0"/>
          <w:numId w:val="16"/>
        </w:numPr>
        <w:bidi/>
        <w:rPr>
          <w:lang w:bidi="he-IL"/>
        </w:rPr>
      </w:pPr>
      <w:r>
        <w:rPr>
          <w:rFonts w:hint="cs"/>
          <w:rtl/>
          <w:lang w:bidi="he-IL"/>
        </w:rPr>
        <w:t xml:space="preserve">הגשת </w:t>
      </w:r>
      <w:r w:rsidR="00A762A5">
        <w:rPr>
          <w:rFonts w:hint="cs"/>
          <w:rtl/>
          <w:lang w:bidi="he-IL"/>
        </w:rPr>
        <w:t>הצעה בפעם הראשונה</w:t>
      </w:r>
    </w:p>
    <w:p w:rsidR="00A762A5" w:rsidP="00A762A5" w:rsidRDefault="00A762A5" w14:paraId="046BFF5B" w14:textId="4C567D58">
      <w:pPr>
        <w:pStyle w:val="a3"/>
        <w:numPr>
          <w:ilvl w:val="0"/>
          <w:numId w:val="16"/>
        </w:numPr>
        <w:bidi/>
        <w:rPr>
          <w:lang w:bidi="he-IL"/>
        </w:rPr>
      </w:pPr>
      <w:r>
        <w:rPr>
          <w:rFonts w:hint="cs"/>
          <w:rtl/>
          <w:lang w:bidi="he-IL"/>
        </w:rPr>
        <w:t xml:space="preserve">הגשת הצעה לאחר </w:t>
      </w:r>
      <w:r w:rsidR="0019266A">
        <w:rPr>
          <w:rFonts w:hint="cs"/>
          <w:rtl/>
          <w:lang w:bidi="he-IL"/>
        </w:rPr>
        <w:t xml:space="preserve">ביצוע </w:t>
      </w:r>
      <w:r>
        <w:rPr>
          <w:rFonts w:hint="cs"/>
          <w:rtl/>
          <w:lang w:bidi="he-IL"/>
        </w:rPr>
        <w:t>עריכ</w:t>
      </w:r>
      <w:r w:rsidR="0019266A">
        <w:rPr>
          <w:rFonts w:hint="cs"/>
          <w:rtl/>
          <w:lang w:bidi="he-IL"/>
        </w:rPr>
        <w:t>ה של הצעה קיימת</w:t>
      </w:r>
    </w:p>
    <w:p w:rsidR="0019266A" w:rsidP="0019266A" w:rsidRDefault="0019266A" w14:paraId="5C061971" w14:textId="7844FD11">
      <w:pPr>
        <w:pStyle w:val="a3"/>
        <w:numPr>
          <w:ilvl w:val="0"/>
          <w:numId w:val="16"/>
        </w:numPr>
        <w:bidi/>
        <w:rPr>
          <w:lang w:bidi="he-IL"/>
        </w:rPr>
      </w:pPr>
      <w:r>
        <w:rPr>
          <w:rFonts w:hint="cs"/>
          <w:rtl/>
          <w:lang w:bidi="he-IL"/>
        </w:rPr>
        <w:t>הגשת נמ</w:t>
      </w:r>
      <w:r w:rsidR="00EA33ED">
        <w:rPr>
          <w:rFonts w:hint="cs"/>
          <w:rtl/>
          <w:lang w:bidi="he-IL"/>
        </w:rPr>
        <w:t>נ</w:t>
      </w:r>
      <w:r>
        <w:rPr>
          <w:rFonts w:hint="cs"/>
          <w:rtl/>
          <w:lang w:bidi="he-IL"/>
        </w:rPr>
        <w:t>ע</w:t>
      </w:r>
      <w:r w:rsidR="001C31D0">
        <w:rPr>
          <w:rFonts w:hint="cs"/>
          <w:rtl/>
          <w:lang w:bidi="he-IL"/>
        </w:rPr>
        <w:t xml:space="preserve"> בפעם הראשונה</w:t>
      </w:r>
    </w:p>
    <w:p w:rsidR="001C31D0" w:rsidP="001C31D0" w:rsidRDefault="001C31D0" w14:paraId="5EDE9796" w14:textId="5919D3ED">
      <w:pPr>
        <w:pStyle w:val="a3"/>
        <w:numPr>
          <w:ilvl w:val="0"/>
          <w:numId w:val="16"/>
        </w:numPr>
        <w:bidi/>
        <w:rPr>
          <w:rtl/>
          <w:lang w:bidi="he-IL"/>
        </w:rPr>
      </w:pPr>
      <w:r>
        <w:rPr>
          <w:rFonts w:hint="cs"/>
          <w:rtl/>
          <w:lang w:bidi="he-IL"/>
        </w:rPr>
        <w:t>הגשת נמנע לאחר ביצוע עריכה של נמנע קיים</w:t>
      </w:r>
    </w:p>
    <w:p w:rsidR="0051667E" w:rsidP="00DB1E63" w:rsidRDefault="0051667E" w14:paraId="7908E8CD" w14:textId="781FBC39">
      <w:pPr>
        <w:bidi/>
        <w:rPr>
          <w:rtl/>
          <w:lang w:bidi="he-IL"/>
        </w:rPr>
      </w:pPr>
      <w:r>
        <w:rPr>
          <w:noProof/>
        </w:rPr>
        <w:drawing>
          <wp:inline distT="0" distB="0" distL="0" distR="0" wp14:anchorId="39FB11AE" wp14:editId="23325D5E">
            <wp:extent cx="5731510" cy="3223895"/>
            <wp:effectExtent l="0" t="0" r="2540" b="0"/>
            <wp:docPr id="909468425" name="Picture 9094684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8425" name="Picture 3" descr="A screenshot of a computer&#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76438B" w:rsidP="0076438B" w:rsidRDefault="0076438B" w14:paraId="4CC67CCD" w14:textId="77777777">
      <w:pPr>
        <w:bidi/>
        <w:rPr>
          <w:rtl/>
          <w:lang w:bidi="he-IL"/>
        </w:rPr>
      </w:pPr>
    </w:p>
    <w:p w:rsidR="00DB1E63" w:rsidP="0051667E" w:rsidRDefault="00EA33ED" w14:paraId="10C17724" w14:textId="4CBFE6DF">
      <w:pPr>
        <w:bidi/>
        <w:rPr>
          <w:rtl/>
          <w:lang w:bidi="he-IL"/>
        </w:rPr>
      </w:pPr>
      <w:r>
        <w:rPr>
          <w:noProof/>
        </w:rPr>
        <w:drawing>
          <wp:inline distT="0" distB="0" distL="0" distR="0" wp14:anchorId="7964CBDB" wp14:editId="77F23D9B">
            <wp:extent cx="5731510" cy="3223895"/>
            <wp:effectExtent l="0" t="0" r="2540" b="0"/>
            <wp:docPr id="177964068" name="Picture 17796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F82727" w:rsidP="00EA33ED" w:rsidRDefault="001B2815" w14:paraId="1E90813C" w14:textId="1FAED569">
      <w:pPr>
        <w:bidi/>
        <w:rPr>
          <w:rtl/>
          <w:lang w:bidi="he-IL"/>
        </w:rPr>
      </w:pPr>
      <w:r>
        <w:rPr>
          <w:noProof/>
        </w:rPr>
        <w:drawing>
          <wp:inline distT="0" distB="0" distL="0" distR="0" wp14:anchorId="33CA5C43" wp14:editId="38975BDB">
            <wp:extent cx="5731510" cy="3223895"/>
            <wp:effectExtent l="0" t="0" r="2540" b="0"/>
            <wp:docPr id="22378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1B2815" w:rsidP="001B2815" w:rsidRDefault="001B2815" w14:paraId="490AA637" w14:textId="77777777">
      <w:pPr>
        <w:bidi/>
        <w:rPr>
          <w:rtl/>
          <w:lang w:bidi="he-IL"/>
        </w:rPr>
      </w:pPr>
    </w:p>
    <w:tbl>
      <w:tblPr>
        <w:tblStyle w:val="4-5"/>
        <w:bidiVisual/>
        <w:tblW w:w="10763" w:type="dxa"/>
        <w:tblInd w:w="-756" w:type="dxa"/>
        <w:tblLook w:val="04A0" w:firstRow="1" w:lastRow="0" w:firstColumn="1" w:lastColumn="0" w:noHBand="0" w:noVBand="1"/>
      </w:tblPr>
      <w:tblGrid>
        <w:gridCol w:w="3711"/>
        <w:gridCol w:w="1013"/>
        <w:gridCol w:w="2397"/>
        <w:gridCol w:w="3642"/>
      </w:tblGrid>
      <w:tr w:rsidR="00E24F2B" w:rsidTr="0057764F" w14:paraId="223E2B0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1" w:type="dxa"/>
          </w:tcPr>
          <w:p w:rsidR="00E24F2B" w:rsidRDefault="00E24F2B" w14:paraId="0163AA56" w14:textId="77777777">
            <w:pPr>
              <w:bidi/>
              <w:rPr>
                <w:rtl/>
                <w:lang w:bidi="he-IL"/>
              </w:rPr>
            </w:pPr>
            <w:r>
              <w:rPr>
                <w:rFonts w:hint="cs"/>
                <w:rtl/>
                <w:lang w:bidi="he-IL"/>
              </w:rPr>
              <w:t>רכיב</w:t>
            </w:r>
          </w:p>
        </w:tc>
        <w:tc>
          <w:tcPr>
            <w:tcW w:w="1013" w:type="dxa"/>
          </w:tcPr>
          <w:p w:rsidR="00E24F2B" w:rsidRDefault="00E24F2B" w14:paraId="678A49CE"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סוג רכיב / שדה</w:t>
            </w:r>
          </w:p>
        </w:tc>
        <w:tc>
          <w:tcPr>
            <w:tcW w:w="2397" w:type="dxa"/>
          </w:tcPr>
          <w:p w:rsidR="00E24F2B" w:rsidRDefault="00E24F2B" w14:paraId="3F3E5641"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מקור נתונים</w:t>
            </w:r>
          </w:p>
        </w:tc>
        <w:tc>
          <w:tcPr>
            <w:tcW w:w="3642" w:type="dxa"/>
          </w:tcPr>
          <w:p w:rsidR="00E24F2B" w:rsidRDefault="00E24F2B" w14:paraId="557FC890"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פונקציונאליות</w:t>
            </w:r>
          </w:p>
        </w:tc>
      </w:tr>
      <w:tr w:rsidRPr="00C317A3" w:rsidR="00E24F2B" w:rsidTr="0057764F" w14:paraId="53950C8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1" w:type="dxa"/>
          </w:tcPr>
          <w:p w:rsidR="00E24F2B" w:rsidRDefault="00426E02" w14:paraId="07C523FE" w14:textId="34DF370B">
            <w:pPr>
              <w:bidi/>
              <w:rPr>
                <w:rtl/>
                <w:lang w:bidi="he-IL"/>
              </w:rPr>
            </w:pPr>
            <w:r>
              <w:rPr>
                <w:rFonts w:hint="cs"/>
                <w:b w:val="0"/>
                <w:bCs w:val="0"/>
                <w:rtl/>
                <w:lang w:bidi="he-IL"/>
              </w:rPr>
              <w:t>כותרת ראשית</w:t>
            </w:r>
          </w:p>
          <w:p w:rsidR="00426E02" w:rsidP="00426E02" w:rsidRDefault="00426E02" w14:paraId="6B22F833" w14:textId="61EBB0EB">
            <w:pPr>
              <w:bidi/>
              <w:rPr>
                <w:rtl/>
                <w:lang w:bidi="he-IL"/>
              </w:rPr>
            </w:pPr>
            <w:r w:rsidRPr="00426E02">
              <w:rPr>
                <w:rFonts w:cs="Arial"/>
                <w:noProof/>
                <w:rtl/>
                <w:lang w:bidi="he-IL"/>
              </w:rPr>
              <w:drawing>
                <wp:inline distT="0" distB="0" distL="0" distR="0" wp14:anchorId="29EF2088" wp14:editId="59B863F5">
                  <wp:extent cx="1748691" cy="273834"/>
                  <wp:effectExtent l="0" t="0" r="4445" b="0"/>
                  <wp:docPr id="1680300978" name="Picture 168030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00978" name=""/>
                          <pic:cNvPicPr/>
                        </pic:nvPicPr>
                        <pic:blipFill>
                          <a:blip r:embed="rId223"/>
                          <a:stretch>
                            <a:fillRect/>
                          </a:stretch>
                        </pic:blipFill>
                        <pic:spPr>
                          <a:xfrm>
                            <a:off x="0" y="0"/>
                            <a:ext cx="1784037" cy="279369"/>
                          </a:xfrm>
                          <a:prstGeom prst="rect">
                            <a:avLst/>
                          </a:prstGeom>
                        </pic:spPr>
                      </pic:pic>
                    </a:graphicData>
                  </a:graphic>
                </wp:inline>
              </w:drawing>
            </w:r>
          </w:p>
          <w:p w:rsidR="00107693" w:rsidP="00107693" w:rsidRDefault="00107693" w14:paraId="088B3E6D" w14:textId="7B25D5A9">
            <w:pPr>
              <w:bidi/>
              <w:rPr>
                <w:rtl/>
                <w:lang w:bidi="he-IL"/>
              </w:rPr>
            </w:pPr>
            <w:r>
              <w:rPr>
                <w:rFonts w:hint="cs"/>
                <w:b w:val="0"/>
                <w:bCs w:val="0"/>
                <w:rtl/>
                <w:lang w:bidi="he-IL"/>
              </w:rPr>
              <w:t>או</w:t>
            </w:r>
          </w:p>
          <w:p w:rsidR="00107693" w:rsidP="00107693" w:rsidRDefault="004031F4" w14:paraId="2E8B8F0B" w14:textId="216FF579">
            <w:pPr>
              <w:bidi/>
              <w:rPr>
                <w:rtl/>
                <w:lang w:bidi="he-IL"/>
              </w:rPr>
            </w:pPr>
            <w:r w:rsidRPr="004031F4">
              <w:rPr>
                <w:rFonts w:cs="Arial"/>
                <w:noProof/>
                <w:rtl/>
                <w:lang w:bidi="he-IL"/>
              </w:rPr>
              <w:drawing>
                <wp:inline distT="0" distB="0" distL="0" distR="0" wp14:anchorId="5F28F3A7" wp14:editId="027ABD08">
                  <wp:extent cx="1728175" cy="257869"/>
                  <wp:effectExtent l="0" t="0" r="5715" b="8890"/>
                  <wp:docPr id="350241868" name="Picture 35024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41868" name=""/>
                          <pic:cNvPicPr/>
                        </pic:nvPicPr>
                        <pic:blipFill>
                          <a:blip r:embed="rId224"/>
                          <a:stretch>
                            <a:fillRect/>
                          </a:stretch>
                        </pic:blipFill>
                        <pic:spPr>
                          <a:xfrm>
                            <a:off x="0" y="0"/>
                            <a:ext cx="1747548" cy="260760"/>
                          </a:xfrm>
                          <a:prstGeom prst="rect">
                            <a:avLst/>
                          </a:prstGeom>
                        </pic:spPr>
                      </pic:pic>
                    </a:graphicData>
                  </a:graphic>
                </wp:inline>
              </w:drawing>
            </w:r>
          </w:p>
          <w:p w:rsidR="004031F4" w:rsidP="004031F4" w:rsidRDefault="004031F4" w14:paraId="5B2A743B" w14:textId="0B570981">
            <w:pPr>
              <w:bidi/>
              <w:rPr>
                <w:rtl/>
                <w:lang w:bidi="he-IL"/>
              </w:rPr>
            </w:pPr>
            <w:r>
              <w:rPr>
                <w:rFonts w:hint="cs"/>
                <w:b w:val="0"/>
                <w:bCs w:val="0"/>
                <w:rtl/>
                <w:lang w:bidi="he-IL"/>
              </w:rPr>
              <w:t>או</w:t>
            </w:r>
          </w:p>
          <w:p w:rsidRPr="008E6C7E" w:rsidR="004031F4" w:rsidP="004031F4" w:rsidRDefault="004031F4" w14:paraId="18C7DEAF" w14:textId="1E3DEF7D">
            <w:pPr>
              <w:bidi/>
              <w:rPr>
                <w:b w:val="0"/>
                <w:bCs w:val="0"/>
                <w:rtl/>
                <w:lang w:bidi="he-IL"/>
              </w:rPr>
            </w:pPr>
            <w:r w:rsidRPr="004031F4">
              <w:rPr>
                <w:rFonts w:hint="cs"/>
                <w:b w:val="0"/>
                <w:bCs w:val="0"/>
                <w:highlight w:val="yellow"/>
                <w:rtl/>
                <w:lang w:bidi="he-IL"/>
              </w:rPr>
              <w:t>להשלים עבור נמנע</w:t>
            </w:r>
          </w:p>
          <w:p w:rsidRPr="008E6C7E" w:rsidR="00E24F2B" w:rsidRDefault="00E24F2B" w14:paraId="31028AEF" w14:textId="77777777">
            <w:pPr>
              <w:bidi/>
              <w:rPr>
                <w:b w:val="0"/>
                <w:bCs w:val="0"/>
                <w:rtl/>
                <w:lang w:bidi="he-IL"/>
              </w:rPr>
            </w:pPr>
          </w:p>
        </w:tc>
        <w:tc>
          <w:tcPr>
            <w:tcW w:w="1013" w:type="dxa"/>
          </w:tcPr>
          <w:p w:rsidRPr="00E870FF" w:rsidR="00E24F2B" w:rsidRDefault="00E24F2B" w14:paraId="4998CD7D"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E870FF">
              <w:rPr>
                <w:rFonts w:hint="cs"/>
                <w:rtl/>
                <w:lang w:bidi="he-IL"/>
              </w:rPr>
              <w:lastRenderedPageBreak/>
              <w:t>כותרת ראשית</w:t>
            </w:r>
          </w:p>
          <w:p w:rsidR="00E24F2B" w:rsidRDefault="00E24F2B" w14:paraId="06100603"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2397" w:type="dxa"/>
          </w:tcPr>
          <w:p w:rsidR="00E24F2B" w:rsidRDefault="00E24F2B" w14:paraId="2FC34D26" w14:textId="2A4D861F">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טקסט קבוע</w:t>
            </w:r>
            <w:r w:rsidR="00D0500B">
              <w:rPr>
                <w:rFonts w:hint="cs"/>
                <w:rtl/>
                <w:lang w:bidi="he-IL"/>
              </w:rPr>
              <w:t xml:space="preserve"> + </w:t>
            </w:r>
            <w:r w:rsidRPr="00DB6B55" w:rsidR="00D0500B">
              <w:rPr>
                <w:rFonts w:hint="cs"/>
                <w:highlight w:val="yellow"/>
                <w:rtl/>
                <w:lang w:bidi="he-IL"/>
              </w:rPr>
              <w:t>טבלה</w:t>
            </w:r>
          </w:p>
        </w:tc>
        <w:tc>
          <w:tcPr>
            <w:tcW w:w="3642" w:type="dxa"/>
          </w:tcPr>
          <w:p w:rsidR="00E24F2B" w:rsidRDefault="00D0500B" w14:paraId="3576A74A"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הצגת טקסט + </w:t>
            </w:r>
            <w:r w:rsidR="00AB7E5E">
              <w:rPr>
                <w:rFonts w:hint="cs"/>
                <w:rtl/>
                <w:lang w:bidi="he-IL"/>
              </w:rPr>
              <w:t>מספר מכרז</w:t>
            </w:r>
            <w:r>
              <w:rPr>
                <w:rFonts w:hint="cs"/>
                <w:rtl/>
                <w:lang w:bidi="he-IL"/>
              </w:rPr>
              <w:t xml:space="preserve"> + מספר אסמכתא</w:t>
            </w:r>
          </w:p>
          <w:p w:rsidR="001C0E03" w:rsidP="001C0E03" w:rsidRDefault="001C0E03" w14:paraId="0EAF4E79"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הטקסט משתנה בהתאם למצבים הבאים:</w:t>
            </w:r>
          </w:p>
          <w:p w:rsidR="005D6F43" w:rsidP="005D6F43" w:rsidRDefault="005D6F43" w14:paraId="4194D226" w14:textId="77777777">
            <w:pPr>
              <w:pStyle w:val="a3"/>
              <w:numPr>
                <w:ilvl w:val="0"/>
                <w:numId w:val="16"/>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הגשת הצעה בפעם הראשונה</w:t>
            </w:r>
          </w:p>
          <w:p w:rsidR="005D6F43" w:rsidP="005D6F43" w:rsidRDefault="005D6F43" w14:paraId="054EC709" w14:textId="77777777">
            <w:pPr>
              <w:pStyle w:val="a3"/>
              <w:numPr>
                <w:ilvl w:val="0"/>
                <w:numId w:val="16"/>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t>הגשת הצעה לאחר ביצוע עריכה של הצעה קיימת</w:t>
            </w:r>
          </w:p>
          <w:p w:rsidR="005D6F43" w:rsidP="005D6F43" w:rsidRDefault="005D6F43" w14:paraId="3A3665D5" w14:textId="77777777">
            <w:pPr>
              <w:pStyle w:val="a3"/>
              <w:numPr>
                <w:ilvl w:val="0"/>
                <w:numId w:val="16"/>
              </w:numPr>
              <w:bidi/>
              <w:cnfStyle w:val="000000100000" w:firstRow="0" w:lastRow="0" w:firstColumn="0" w:lastColumn="0" w:oddVBand="0" w:evenVBand="0" w:oddHBand="1" w:evenHBand="0" w:firstRowFirstColumn="0" w:firstRowLastColumn="0" w:lastRowFirstColumn="0" w:lastRowLastColumn="0"/>
              <w:rPr>
                <w:lang w:bidi="he-IL"/>
              </w:rPr>
            </w:pPr>
            <w:r>
              <w:rPr>
                <w:rFonts w:hint="cs"/>
                <w:rtl/>
                <w:lang w:bidi="he-IL"/>
              </w:rPr>
              <w:lastRenderedPageBreak/>
              <w:t>הגשת נמנע בפעם הראשונה</w:t>
            </w:r>
          </w:p>
          <w:p w:rsidR="005D6F43" w:rsidP="005D6F43" w:rsidRDefault="005D6F43" w14:paraId="53ED73BF" w14:textId="77777777">
            <w:pPr>
              <w:pStyle w:val="a3"/>
              <w:numPr>
                <w:ilvl w:val="0"/>
                <w:numId w:val="16"/>
              </w:num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הגשת נמנע לאחר ביצוע עריכה של נמנע קיים</w:t>
            </w:r>
          </w:p>
          <w:p w:rsidRPr="00C317A3" w:rsidR="001C0E03" w:rsidP="001C0E03" w:rsidRDefault="001C0E03" w14:paraId="72737D26" w14:textId="1A05DAD7">
            <w:pPr>
              <w:bidi/>
              <w:cnfStyle w:val="000000100000" w:firstRow="0" w:lastRow="0" w:firstColumn="0" w:lastColumn="0" w:oddVBand="0" w:evenVBand="0" w:oddHBand="1" w:evenHBand="0" w:firstRowFirstColumn="0" w:firstRowLastColumn="0" w:lastRowFirstColumn="0" w:lastRowLastColumn="0"/>
              <w:rPr>
                <w:rtl/>
                <w:lang w:bidi="he-IL"/>
              </w:rPr>
            </w:pPr>
          </w:p>
        </w:tc>
      </w:tr>
      <w:tr w:rsidR="00E24F2B" w:rsidTr="0057764F" w14:paraId="6ADC0497" w14:textId="77777777">
        <w:tc>
          <w:tcPr>
            <w:cnfStyle w:val="001000000000" w:firstRow="0" w:lastRow="0" w:firstColumn="1" w:lastColumn="0" w:oddVBand="0" w:evenVBand="0" w:oddHBand="0" w:evenHBand="0" w:firstRowFirstColumn="0" w:firstRowLastColumn="0" w:lastRowFirstColumn="0" w:lastRowLastColumn="0"/>
            <w:tcW w:w="3711" w:type="dxa"/>
          </w:tcPr>
          <w:p w:rsidR="00E24F2B" w:rsidRDefault="004031F4" w14:paraId="1845264A" w14:textId="3F721191">
            <w:pPr>
              <w:bidi/>
              <w:rPr>
                <w:rtl/>
                <w:lang w:bidi="he-IL"/>
              </w:rPr>
            </w:pPr>
            <w:r>
              <w:rPr>
                <w:rFonts w:hint="cs"/>
                <w:b w:val="0"/>
                <w:bCs w:val="0"/>
                <w:rtl/>
                <w:lang w:bidi="he-IL"/>
              </w:rPr>
              <w:lastRenderedPageBreak/>
              <w:t>טקסט</w:t>
            </w:r>
          </w:p>
          <w:p w:rsidR="004031F4" w:rsidP="004031F4" w:rsidRDefault="001E2668" w14:paraId="4F09B385" w14:textId="1F60BB7D">
            <w:pPr>
              <w:bidi/>
              <w:rPr>
                <w:rtl/>
                <w:lang w:bidi="he-IL"/>
              </w:rPr>
            </w:pPr>
            <w:r w:rsidRPr="001E2668">
              <w:rPr>
                <w:rFonts w:cs="Arial"/>
                <w:noProof/>
                <w:rtl/>
                <w:lang w:bidi="he-IL"/>
              </w:rPr>
              <w:drawing>
                <wp:inline distT="0" distB="0" distL="0" distR="0" wp14:anchorId="5D0574F6" wp14:editId="7603201E">
                  <wp:extent cx="1824402" cy="530293"/>
                  <wp:effectExtent l="0" t="0" r="4445" b="3175"/>
                  <wp:docPr id="2100340446" name="Picture 210034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40446" name=""/>
                          <pic:cNvPicPr/>
                        </pic:nvPicPr>
                        <pic:blipFill>
                          <a:blip r:embed="rId225"/>
                          <a:stretch>
                            <a:fillRect/>
                          </a:stretch>
                        </pic:blipFill>
                        <pic:spPr>
                          <a:xfrm>
                            <a:off x="0" y="0"/>
                            <a:ext cx="1838021" cy="534252"/>
                          </a:xfrm>
                          <a:prstGeom prst="rect">
                            <a:avLst/>
                          </a:prstGeom>
                        </pic:spPr>
                      </pic:pic>
                    </a:graphicData>
                  </a:graphic>
                </wp:inline>
              </w:drawing>
            </w:r>
          </w:p>
          <w:p w:rsidR="001E2668" w:rsidP="001E2668" w:rsidRDefault="001E2668" w14:paraId="3F7041E5" w14:textId="4C9C7B00">
            <w:pPr>
              <w:bidi/>
              <w:rPr>
                <w:rtl/>
                <w:lang w:bidi="he-IL"/>
              </w:rPr>
            </w:pPr>
            <w:r>
              <w:rPr>
                <w:rFonts w:hint="cs"/>
                <w:b w:val="0"/>
                <w:bCs w:val="0"/>
                <w:rtl/>
                <w:lang w:bidi="he-IL"/>
              </w:rPr>
              <w:t>או</w:t>
            </w:r>
          </w:p>
          <w:p w:rsidRPr="008E6C7E" w:rsidR="001E2668" w:rsidP="001E2668" w:rsidRDefault="001E2668" w14:paraId="4CA1F048" w14:textId="6192DB74">
            <w:pPr>
              <w:bidi/>
              <w:rPr>
                <w:b w:val="0"/>
                <w:bCs w:val="0"/>
                <w:rtl/>
                <w:lang w:bidi="he-IL"/>
              </w:rPr>
            </w:pPr>
            <w:r w:rsidRPr="001E2668">
              <w:rPr>
                <w:rFonts w:hint="cs"/>
                <w:b w:val="0"/>
                <w:bCs w:val="0"/>
                <w:highlight w:val="yellow"/>
                <w:rtl/>
                <w:lang w:bidi="he-IL"/>
              </w:rPr>
              <w:t>להשלים עור נמנע</w:t>
            </w:r>
          </w:p>
          <w:p w:rsidRPr="008E6C7E" w:rsidR="00E24F2B" w:rsidRDefault="00E24F2B" w14:paraId="2FDAAF4A" w14:textId="77777777">
            <w:pPr>
              <w:bidi/>
              <w:rPr>
                <w:b w:val="0"/>
                <w:bCs w:val="0"/>
                <w:rtl/>
                <w:lang w:bidi="he-IL"/>
              </w:rPr>
            </w:pPr>
          </w:p>
        </w:tc>
        <w:tc>
          <w:tcPr>
            <w:tcW w:w="1013" w:type="dxa"/>
          </w:tcPr>
          <w:p w:rsidR="00E24F2B" w:rsidRDefault="00E24F2B" w14:paraId="73836B84"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w:t>
            </w:r>
          </w:p>
        </w:tc>
        <w:tc>
          <w:tcPr>
            <w:tcW w:w="2397" w:type="dxa"/>
          </w:tcPr>
          <w:p w:rsidR="00E24F2B" w:rsidRDefault="00E24F2B" w14:paraId="13C0ABA7"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טקסט קבוע + </w:t>
            </w:r>
            <w:r w:rsidRPr="00DB6B55">
              <w:rPr>
                <w:rFonts w:hint="cs"/>
                <w:highlight w:val="yellow"/>
                <w:rtl/>
                <w:lang w:bidi="he-IL"/>
              </w:rPr>
              <w:t>טבלה</w:t>
            </w:r>
          </w:p>
        </w:tc>
        <w:tc>
          <w:tcPr>
            <w:tcW w:w="3642" w:type="dxa"/>
          </w:tcPr>
          <w:p w:rsidR="00E24F2B" w:rsidRDefault="00E24F2B" w14:paraId="34159BA7"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הצגת טקסט + </w:t>
            </w:r>
            <w:r w:rsidR="00546C03">
              <w:rPr>
                <w:rFonts w:hint="cs"/>
                <w:rtl/>
                <w:lang w:bidi="he-IL"/>
              </w:rPr>
              <w:t xml:space="preserve">כתובות דוא"ל של </w:t>
            </w:r>
            <w:r w:rsidR="004D049D">
              <w:rPr>
                <w:rFonts w:hint="cs"/>
                <w:rtl/>
                <w:lang w:bidi="he-IL"/>
              </w:rPr>
              <w:t xml:space="preserve">כל </w:t>
            </w:r>
            <w:r w:rsidR="00546C03">
              <w:rPr>
                <w:rFonts w:hint="cs"/>
                <w:rtl/>
                <w:lang w:bidi="he-IL"/>
              </w:rPr>
              <w:t>אנשי קשר</w:t>
            </w:r>
            <w:r w:rsidR="004D049D">
              <w:rPr>
                <w:rFonts w:hint="cs"/>
                <w:rtl/>
                <w:lang w:bidi="he-IL"/>
              </w:rPr>
              <w:t xml:space="preserve"> (מתוך פרטי קבלן ומתוך רשימת נציגים) + </w:t>
            </w:r>
            <w:r w:rsidR="00590AAD">
              <w:rPr>
                <w:rFonts w:hint="cs"/>
                <w:rtl/>
                <w:lang w:bidi="he-IL"/>
              </w:rPr>
              <w:t>תאריך אחרון להגשת מכרז</w:t>
            </w:r>
          </w:p>
          <w:p w:rsidR="005D6F43" w:rsidP="005D6F43" w:rsidRDefault="005D6F43" w14:paraId="3C0137F9" w14:textId="77777777">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הטקסט משתנה בהתאם למצבים הבאים:</w:t>
            </w:r>
          </w:p>
          <w:p w:rsidR="005D6F43" w:rsidP="005D6F43" w:rsidRDefault="005D6F43" w14:paraId="15CD314A" w14:textId="77777777">
            <w:pPr>
              <w:pStyle w:val="a3"/>
              <w:numPr>
                <w:ilvl w:val="0"/>
                <w:numId w:val="1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הגשת הצעה בפעם הראשונה</w:t>
            </w:r>
          </w:p>
          <w:p w:rsidR="005D6F43" w:rsidP="005D6F43" w:rsidRDefault="005D6F43" w14:paraId="7BE89196" w14:textId="77777777">
            <w:pPr>
              <w:pStyle w:val="a3"/>
              <w:numPr>
                <w:ilvl w:val="0"/>
                <w:numId w:val="1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הגשת הצעה לאחר ביצוע עריכה של הצעה קיימת</w:t>
            </w:r>
          </w:p>
          <w:p w:rsidR="005D6F43" w:rsidP="005D6F43" w:rsidRDefault="005D6F43" w14:paraId="2426200E" w14:textId="77777777">
            <w:pPr>
              <w:pStyle w:val="a3"/>
              <w:numPr>
                <w:ilvl w:val="0"/>
                <w:numId w:val="16"/>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הגשת נמנע בפעם הראשונה</w:t>
            </w:r>
          </w:p>
          <w:p w:rsidR="005D6F43" w:rsidP="005D6F43" w:rsidRDefault="005D6F43" w14:paraId="65A8769A" w14:textId="77777777">
            <w:pPr>
              <w:pStyle w:val="a3"/>
              <w:numPr>
                <w:ilvl w:val="0"/>
                <w:numId w:val="16"/>
              </w:num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הגשת נמנע לאחר ביצוע עריכה של נמנע קיים</w:t>
            </w:r>
          </w:p>
          <w:p w:rsidR="005D6F43" w:rsidP="005D6F43" w:rsidRDefault="005D6F43" w14:paraId="6185F384" w14:textId="32F9EF04">
            <w:pPr>
              <w:bidi/>
              <w:cnfStyle w:val="000000000000" w:firstRow="0" w:lastRow="0" w:firstColumn="0" w:lastColumn="0" w:oddVBand="0" w:evenVBand="0" w:oddHBand="0" w:evenHBand="0" w:firstRowFirstColumn="0" w:firstRowLastColumn="0" w:lastRowFirstColumn="0" w:lastRowLastColumn="0"/>
              <w:rPr>
                <w:rtl/>
                <w:lang w:bidi="he-IL"/>
              </w:rPr>
            </w:pPr>
          </w:p>
        </w:tc>
      </w:tr>
      <w:tr w:rsidR="00193797" w:rsidTr="0057764F" w14:paraId="3D7632F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1" w:type="dxa"/>
          </w:tcPr>
          <w:p w:rsidR="00193797" w:rsidP="00193797" w:rsidRDefault="003520E8" w14:paraId="0AF53F3F" w14:textId="5E5EE07C">
            <w:pPr>
              <w:bidi/>
              <w:rPr>
                <w:rtl/>
                <w:lang w:bidi="he-IL"/>
              </w:rPr>
            </w:pPr>
            <w:r>
              <w:rPr>
                <w:rFonts w:hint="cs"/>
                <w:b w:val="0"/>
                <w:bCs w:val="0"/>
                <w:rtl/>
                <w:lang w:bidi="he-IL"/>
              </w:rPr>
              <w:t>שמי</w:t>
            </w:r>
            <w:r w:rsidR="003A6E11">
              <w:rPr>
                <w:rFonts w:hint="cs"/>
                <w:b w:val="0"/>
                <w:bCs w:val="0"/>
                <w:rtl/>
                <w:lang w:bidi="he-IL"/>
              </w:rPr>
              <w:t>רת</w:t>
            </w:r>
            <w:r w:rsidR="00193797">
              <w:rPr>
                <w:rFonts w:hint="cs"/>
                <w:b w:val="0"/>
                <w:bCs w:val="0"/>
                <w:rtl/>
                <w:lang w:bidi="he-IL"/>
              </w:rPr>
              <w:t xml:space="preserve"> </w:t>
            </w:r>
            <w:r w:rsidR="00193797">
              <w:rPr>
                <w:rFonts w:hint="cs"/>
                <w:b w:val="0"/>
                <w:bCs w:val="0"/>
                <w:lang w:bidi="he-IL"/>
              </w:rPr>
              <w:t>PDF</w:t>
            </w:r>
          </w:p>
          <w:p w:rsidR="00193797" w:rsidP="00193797" w:rsidRDefault="003A6E11" w14:paraId="7D87FCCB" w14:textId="306F62F2">
            <w:pPr>
              <w:bidi/>
              <w:rPr>
                <w:rtl/>
                <w:lang w:bidi="he-IL"/>
              </w:rPr>
            </w:pPr>
            <w:r w:rsidRPr="003A6E11">
              <w:rPr>
                <w:rFonts w:cs="Arial"/>
                <w:noProof/>
                <w:rtl/>
                <w:lang w:bidi="he-IL"/>
              </w:rPr>
              <w:drawing>
                <wp:inline distT="0" distB="0" distL="0" distR="0" wp14:anchorId="3C33B2A9" wp14:editId="2F94995E">
                  <wp:extent cx="683358" cy="237690"/>
                  <wp:effectExtent l="0" t="0" r="2540" b="0"/>
                  <wp:docPr id="672325598" name="Picture 67232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25598" name=""/>
                          <pic:cNvPicPr/>
                        </pic:nvPicPr>
                        <pic:blipFill>
                          <a:blip r:embed="rId217"/>
                          <a:stretch>
                            <a:fillRect/>
                          </a:stretch>
                        </pic:blipFill>
                        <pic:spPr>
                          <a:xfrm>
                            <a:off x="0" y="0"/>
                            <a:ext cx="686506" cy="238785"/>
                          </a:xfrm>
                          <a:prstGeom prst="rect">
                            <a:avLst/>
                          </a:prstGeom>
                        </pic:spPr>
                      </pic:pic>
                    </a:graphicData>
                  </a:graphic>
                </wp:inline>
              </w:drawing>
            </w:r>
          </w:p>
          <w:p w:rsidRPr="008E6C7E" w:rsidR="00193797" w:rsidP="00193797" w:rsidRDefault="00193797" w14:paraId="7B849AB3" w14:textId="4911581A">
            <w:pPr>
              <w:bidi/>
              <w:rPr>
                <w:b w:val="0"/>
                <w:bCs w:val="0"/>
                <w:rtl/>
                <w:lang w:bidi="he-IL"/>
              </w:rPr>
            </w:pPr>
          </w:p>
        </w:tc>
        <w:tc>
          <w:tcPr>
            <w:tcW w:w="1013" w:type="dxa"/>
          </w:tcPr>
          <w:p w:rsidR="00193797" w:rsidP="00193797" w:rsidRDefault="00193797" w14:paraId="292FC5C2" w14:textId="2C37BBB3">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397" w:type="dxa"/>
          </w:tcPr>
          <w:p w:rsidR="00193797" w:rsidP="00193797" w:rsidRDefault="00193797" w14:paraId="28C2595A" w14:textId="7128877C">
            <w:pPr>
              <w:bidi/>
              <w:cnfStyle w:val="000000100000" w:firstRow="0" w:lastRow="0" w:firstColumn="0" w:lastColumn="0" w:oddVBand="0" w:evenVBand="0" w:oddHBand="1" w:evenHBand="0" w:firstRowFirstColumn="0" w:firstRowLastColumn="0" w:lastRowFirstColumn="0" w:lastRowLastColumn="0"/>
              <w:rPr>
                <w:rtl/>
                <w:lang w:bidi="he-IL"/>
              </w:rPr>
            </w:pPr>
            <w:r w:rsidRPr="00C7749A">
              <w:rPr>
                <w:rFonts w:hint="cs"/>
                <w:highlight w:val="yellow"/>
                <w:rtl/>
                <w:lang w:bidi="he-IL"/>
              </w:rPr>
              <w:t>טבלה</w:t>
            </w:r>
          </w:p>
        </w:tc>
        <w:tc>
          <w:tcPr>
            <w:tcW w:w="3642" w:type="dxa"/>
          </w:tcPr>
          <w:p w:rsidR="0057764F" w:rsidP="0057764F" w:rsidRDefault="0057764F" w14:paraId="287D7A06"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בפוקוס כברירת מחדל</w:t>
            </w:r>
            <w:r>
              <w:rPr>
                <w:rFonts w:hint="cs"/>
                <w:rtl/>
                <w:lang w:bidi="he-IL"/>
              </w:rPr>
              <w:t>: לא</w:t>
            </w:r>
          </w:p>
          <w:p w:rsidR="00193797" w:rsidP="00193797" w:rsidRDefault="00193797" w14:paraId="42EA9C2D" w14:textId="71238F90">
            <w:pPr>
              <w:bidi/>
              <w:cnfStyle w:val="000000100000" w:firstRow="0" w:lastRow="0" w:firstColumn="0" w:lastColumn="0" w:oddVBand="0" w:evenVBand="0" w:oddHBand="1" w:evenHBand="0" w:firstRowFirstColumn="0" w:firstRowLastColumn="0" w:lastRowFirstColumn="0" w:lastRowLastColumn="0"/>
              <w:rPr>
                <w:rtl/>
                <w:lang w:bidi="he-IL"/>
              </w:rPr>
            </w:pPr>
            <w:r w:rsidRPr="00124155">
              <w:rPr>
                <w:rFonts w:hint="cs"/>
                <w:b/>
                <w:bCs/>
                <w:rtl/>
                <w:lang w:bidi="he-IL"/>
              </w:rPr>
              <w:t>פעולות</w:t>
            </w:r>
            <w:r>
              <w:rPr>
                <w:rFonts w:hint="cs"/>
                <w:rtl/>
                <w:lang w:bidi="he-IL"/>
              </w:rPr>
              <w:t xml:space="preserve">: פתיחת רכיב </w:t>
            </w:r>
            <w:r w:rsidR="00E039C2">
              <w:rPr>
                <w:rFonts w:hint="cs"/>
                <w:rtl/>
                <w:lang w:bidi="he-IL"/>
              </w:rPr>
              <w:t>ל</w:t>
            </w:r>
            <w:r w:rsidR="00B73282">
              <w:rPr>
                <w:rFonts w:hint="cs"/>
                <w:rtl/>
                <w:lang w:bidi="he-IL"/>
              </w:rPr>
              <w:t>שמיר</w:t>
            </w:r>
            <w:r w:rsidR="002C76E8">
              <w:rPr>
                <w:rFonts w:hint="cs"/>
                <w:rtl/>
                <w:lang w:bidi="he-IL"/>
              </w:rPr>
              <w:t>ת</w:t>
            </w:r>
            <w:r>
              <w:rPr>
                <w:rFonts w:hint="cs"/>
                <w:rtl/>
                <w:lang w:bidi="he-IL"/>
              </w:rPr>
              <w:t xml:space="preserve"> מסמך </w:t>
            </w:r>
            <w:r>
              <w:rPr>
                <w:rFonts w:hint="cs"/>
                <w:lang w:bidi="he-IL"/>
              </w:rPr>
              <w:t>PDF</w:t>
            </w:r>
            <w:r>
              <w:rPr>
                <w:rFonts w:hint="cs"/>
                <w:rtl/>
                <w:lang w:bidi="he-IL"/>
              </w:rPr>
              <w:t xml:space="preserve"> של תקציר הצעה/נמנע</w:t>
            </w:r>
          </w:p>
        </w:tc>
      </w:tr>
      <w:tr w:rsidR="00193797" w:rsidTr="0057764F" w14:paraId="002BAB7A" w14:textId="77777777">
        <w:tc>
          <w:tcPr>
            <w:cnfStyle w:val="001000000000" w:firstRow="0" w:lastRow="0" w:firstColumn="1" w:lastColumn="0" w:oddVBand="0" w:evenVBand="0" w:oddHBand="0" w:evenHBand="0" w:firstRowFirstColumn="0" w:firstRowLastColumn="0" w:lastRowFirstColumn="0" w:lastRowLastColumn="0"/>
            <w:tcW w:w="3711" w:type="dxa"/>
          </w:tcPr>
          <w:p w:rsidR="00193797" w:rsidP="00193797" w:rsidRDefault="00193797" w14:paraId="3D710390" w14:textId="77777777">
            <w:pPr>
              <w:bidi/>
              <w:rPr>
                <w:rtl/>
                <w:lang w:bidi="he-IL"/>
              </w:rPr>
            </w:pPr>
            <w:r>
              <w:rPr>
                <w:rFonts w:hint="cs"/>
                <w:b w:val="0"/>
                <w:bCs w:val="0"/>
                <w:rtl/>
                <w:lang w:bidi="he-IL"/>
              </w:rPr>
              <w:t>הדפסה</w:t>
            </w:r>
          </w:p>
          <w:p w:rsidR="00193797" w:rsidP="00193797" w:rsidRDefault="00193797" w14:paraId="3FB02D65" w14:textId="77777777">
            <w:pPr>
              <w:bidi/>
              <w:rPr>
                <w:rtl/>
                <w:lang w:bidi="he-IL"/>
              </w:rPr>
            </w:pPr>
            <w:r w:rsidRPr="00D71A57">
              <w:rPr>
                <w:rFonts w:cs="Arial"/>
                <w:noProof/>
                <w:rtl/>
                <w:lang w:bidi="he-IL"/>
              </w:rPr>
              <w:drawing>
                <wp:inline distT="0" distB="0" distL="0" distR="0" wp14:anchorId="65011AAF" wp14:editId="7669A794">
                  <wp:extent cx="654084" cy="215911"/>
                  <wp:effectExtent l="0" t="0" r="0" b="0"/>
                  <wp:docPr id="1033129395" name="Picture 103312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29395" name=""/>
                          <pic:cNvPicPr/>
                        </pic:nvPicPr>
                        <pic:blipFill>
                          <a:blip r:embed="rId226"/>
                          <a:stretch>
                            <a:fillRect/>
                          </a:stretch>
                        </pic:blipFill>
                        <pic:spPr>
                          <a:xfrm>
                            <a:off x="0" y="0"/>
                            <a:ext cx="654084" cy="215911"/>
                          </a:xfrm>
                          <a:prstGeom prst="rect">
                            <a:avLst/>
                          </a:prstGeom>
                        </pic:spPr>
                      </pic:pic>
                    </a:graphicData>
                  </a:graphic>
                </wp:inline>
              </w:drawing>
            </w:r>
          </w:p>
          <w:p w:rsidRPr="008E6C7E" w:rsidR="00193797" w:rsidP="00193797" w:rsidRDefault="00193797" w14:paraId="391320CA" w14:textId="44254627">
            <w:pPr>
              <w:bidi/>
              <w:rPr>
                <w:b w:val="0"/>
                <w:bCs w:val="0"/>
                <w:rtl/>
                <w:lang w:bidi="he-IL"/>
              </w:rPr>
            </w:pPr>
          </w:p>
        </w:tc>
        <w:tc>
          <w:tcPr>
            <w:tcW w:w="1013" w:type="dxa"/>
          </w:tcPr>
          <w:p w:rsidR="00193797" w:rsidP="00193797" w:rsidRDefault="00193797" w14:paraId="2DDDC392" w14:textId="6ACD32A3">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כפתור</w:t>
            </w:r>
          </w:p>
        </w:tc>
        <w:tc>
          <w:tcPr>
            <w:tcW w:w="2397" w:type="dxa"/>
          </w:tcPr>
          <w:p w:rsidR="00193797" w:rsidP="00193797" w:rsidRDefault="00193797" w14:paraId="2FA477E1" w14:textId="2C86A8CB">
            <w:pPr>
              <w:bidi/>
              <w:cnfStyle w:val="000000000000" w:firstRow="0" w:lastRow="0" w:firstColumn="0" w:lastColumn="0" w:oddVBand="0" w:evenVBand="0" w:oddHBand="0" w:evenHBand="0" w:firstRowFirstColumn="0" w:firstRowLastColumn="0" w:lastRowFirstColumn="0" w:lastRowLastColumn="0"/>
              <w:rPr>
                <w:rtl/>
                <w:lang w:bidi="he-IL"/>
              </w:rPr>
            </w:pPr>
            <w:r w:rsidRPr="00C7749A">
              <w:rPr>
                <w:rFonts w:hint="cs"/>
                <w:highlight w:val="yellow"/>
                <w:rtl/>
                <w:lang w:bidi="he-IL"/>
              </w:rPr>
              <w:t>טבלה</w:t>
            </w:r>
          </w:p>
        </w:tc>
        <w:tc>
          <w:tcPr>
            <w:tcW w:w="3642" w:type="dxa"/>
          </w:tcPr>
          <w:p w:rsidR="0057764F" w:rsidP="0057764F" w:rsidRDefault="0057764F" w14:paraId="49520B29" w14:textId="501958B7">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בפוקוס כברירת מחדל</w:t>
            </w:r>
            <w:r>
              <w:rPr>
                <w:rFonts w:hint="cs"/>
                <w:rtl/>
                <w:lang w:bidi="he-IL"/>
              </w:rPr>
              <w:t>: לא</w:t>
            </w:r>
          </w:p>
          <w:p w:rsidR="00193797" w:rsidP="00193797" w:rsidRDefault="00193797" w14:paraId="1BD01CB4"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124155">
              <w:rPr>
                <w:rFonts w:hint="cs"/>
                <w:b/>
                <w:bCs/>
                <w:rtl/>
                <w:lang w:bidi="he-IL"/>
              </w:rPr>
              <w:t>פעולות</w:t>
            </w:r>
            <w:r>
              <w:rPr>
                <w:rFonts w:hint="cs"/>
                <w:rtl/>
                <w:lang w:bidi="he-IL"/>
              </w:rPr>
              <w:t>: פתיחת רכיב להדפסת מסמך</w:t>
            </w:r>
          </w:p>
          <w:p w:rsidR="00193797" w:rsidP="00193797" w:rsidRDefault="00193797" w14:paraId="5397C349" w14:textId="7CBD9D55">
            <w:pPr>
              <w:bidi/>
              <w:cnfStyle w:val="000000000000" w:firstRow="0" w:lastRow="0" w:firstColumn="0" w:lastColumn="0" w:oddVBand="0" w:evenVBand="0" w:oddHBand="0" w:evenHBand="0" w:firstRowFirstColumn="0" w:firstRowLastColumn="0" w:lastRowFirstColumn="0" w:lastRowLastColumn="0"/>
              <w:rPr>
                <w:rtl/>
                <w:lang w:bidi="he-IL"/>
              </w:rPr>
            </w:pPr>
            <w:r>
              <w:rPr>
                <w:rFonts w:hint="cs"/>
                <w:lang w:bidi="he-IL"/>
              </w:rPr>
              <w:t>PDF</w:t>
            </w:r>
            <w:r>
              <w:rPr>
                <w:rFonts w:hint="cs"/>
                <w:rtl/>
                <w:lang w:bidi="he-IL"/>
              </w:rPr>
              <w:t xml:space="preserve"> של תקציר הצעה/נמנע</w:t>
            </w:r>
          </w:p>
        </w:tc>
      </w:tr>
      <w:tr w:rsidR="0057764F" w:rsidTr="0057764F" w14:paraId="0BB5002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1" w:type="dxa"/>
          </w:tcPr>
          <w:p w:rsidR="0057764F" w:rsidP="0057764F" w:rsidRDefault="0057764F" w14:paraId="5670905F" w14:textId="77777777">
            <w:pPr>
              <w:bidi/>
              <w:rPr>
                <w:rtl/>
                <w:lang w:bidi="he-IL"/>
              </w:rPr>
            </w:pPr>
            <w:r>
              <w:rPr>
                <w:rFonts w:hint="cs"/>
                <w:b w:val="0"/>
                <w:bCs w:val="0"/>
                <w:rtl/>
                <w:lang w:bidi="he-IL"/>
              </w:rPr>
              <w:t>למענים ותוצאות מכרז</w:t>
            </w:r>
          </w:p>
          <w:p w:rsidR="0057764F" w:rsidP="0057764F" w:rsidRDefault="0057764F" w14:paraId="668CF229" w14:textId="77777777">
            <w:pPr>
              <w:bidi/>
              <w:rPr>
                <w:rtl/>
                <w:lang w:bidi="he-IL"/>
              </w:rPr>
            </w:pPr>
            <w:r w:rsidRPr="00D71A57">
              <w:rPr>
                <w:rFonts w:cs="Arial"/>
                <w:noProof/>
                <w:rtl/>
                <w:lang w:bidi="he-IL"/>
              </w:rPr>
              <w:drawing>
                <wp:inline distT="0" distB="0" distL="0" distR="0" wp14:anchorId="66790517" wp14:editId="4BC53AA4">
                  <wp:extent cx="787440" cy="254013"/>
                  <wp:effectExtent l="0" t="0" r="0" b="0"/>
                  <wp:docPr id="555048588" name="Picture 555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48588" name=""/>
                          <pic:cNvPicPr/>
                        </pic:nvPicPr>
                        <pic:blipFill>
                          <a:blip r:embed="rId227"/>
                          <a:stretch>
                            <a:fillRect/>
                          </a:stretch>
                        </pic:blipFill>
                        <pic:spPr>
                          <a:xfrm>
                            <a:off x="0" y="0"/>
                            <a:ext cx="787440" cy="254013"/>
                          </a:xfrm>
                          <a:prstGeom prst="rect">
                            <a:avLst/>
                          </a:prstGeom>
                        </pic:spPr>
                      </pic:pic>
                    </a:graphicData>
                  </a:graphic>
                </wp:inline>
              </w:drawing>
            </w:r>
          </w:p>
          <w:p w:rsidRPr="008E6C7E" w:rsidR="0057764F" w:rsidP="0057764F" w:rsidRDefault="0057764F" w14:paraId="268DF2D7" w14:textId="475A18DF">
            <w:pPr>
              <w:bidi/>
              <w:rPr>
                <w:b w:val="0"/>
                <w:bCs w:val="0"/>
                <w:rtl/>
                <w:lang w:bidi="he-IL"/>
              </w:rPr>
            </w:pPr>
          </w:p>
        </w:tc>
        <w:tc>
          <w:tcPr>
            <w:tcW w:w="1013" w:type="dxa"/>
          </w:tcPr>
          <w:p w:rsidR="0057764F" w:rsidP="0057764F" w:rsidRDefault="0057764F" w14:paraId="2EA9E791" w14:textId="2F907B54">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397" w:type="dxa"/>
          </w:tcPr>
          <w:p w:rsidR="0057764F" w:rsidP="0057764F" w:rsidRDefault="00846D7A" w14:paraId="472567C3" w14:textId="16934A32">
            <w:pPr>
              <w:bidi/>
              <w:cnfStyle w:val="000000100000" w:firstRow="0" w:lastRow="0" w:firstColumn="0" w:lastColumn="0" w:oddVBand="0" w:evenVBand="0" w:oddHBand="1" w:evenHBand="0" w:firstRowFirstColumn="0" w:firstRowLastColumn="0" w:lastRowFirstColumn="0" w:lastRowLastColumn="0"/>
              <w:rPr>
                <w:rtl/>
                <w:lang w:bidi="he-IL"/>
              </w:rPr>
            </w:pPr>
            <w:r w:rsidRPr="00846D7A">
              <w:rPr>
                <w:rFonts w:hint="cs"/>
                <w:highlight w:val="yellow"/>
                <w:rtl/>
                <w:lang w:bidi="he-IL"/>
              </w:rPr>
              <w:t>להשלים קישור</w:t>
            </w:r>
          </w:p>
        </w:tc>
        <w:tc>
          <w:tcPr>
            <w:tcW w:w="3642" w:type="dxa"/>
          </w:tcPr>
          <w:p w:rsidR="0057764F" w:rsidP="0057764F" w:rsidRDefault="0057764F" w14:paraId="5A59C570" w14:textId="7F853394">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בפוקוס כברירת מחדל</w:t>
            </w:r>
            <w:r>
              <w:rPr>
                <w:rFonts w:hint="cs"/>
                <w:rtl/>
                <w:lang w:bidi="he-IL"/>
              </w:rPr>
              <w:t>: כן</w:t>
            </w:r>
          </w:p>
          <w:p w:rsidR="00846D7A" w:rsidP="00846D7A" w:rsidRDefault="0057764F" w14:paraId="010A85A0" w14:textId="4AB709EA">
            <w:pPr>
              <w:bidi/>
              <w:cnfStyle w:val="000000100000" w:firstRow="0" w:lastRow="0" w:firstColumn="0" w:lastColumn="0" w:oddVBand="0" w:evenVBand="0" w:oddHBand="1" w:evenHBand="0" w:firstRowFirstColumn="0" w:firstRowLastColumn="0" w:lastRowFirstColumn="0" w:lastRowLastColumn="0"/>
              <w:rPr>
                <w:rtl/>
                <w:lang w:bidi="he-IL"/>
              </w:rPr>
            </w:pPr>
            <w:r w:rsidRPr="00124155">
              <w:rPr>
                <w:rFonts w:hint="cs"/>
                <w:b/>
                <w:bCs/>
                <w:rtl/>
                <w:lang w:bidi="he-IL"/>
              </w:rPr>
              <w:t>פעולות</w:t>
            </w:r>
            <w:r>
              <w:rPr>
                <w:rFonts w:hint="cs"/>
                <w:rtl/>
                <w:lang w:bidi="he-IL"/>
              </w:rPr>
              <w:t xml:space="preserve">: סגירת מסך וחזרה לפורטל הספקים </w:t>
            </w:r>
            <w:r>
              <w:rPr>
                <w:rtl/>
                <w:lang w:bidi="he-IL"/>
              </w:rPr>
              <w:t>–</w:t>
            </w:r>
            <w:r>
              <w:rPr>
                <w:rFonts w:hint="cs"/>
                <w:rtl/>
                <w:lang w:bidi="he-IL"/>
              </w:rPr>
              <w:t xml:space="preserve"> פתיחת </w:t>
            </w:r>
            <w:r w:rsidR="00B125F2">
              <w:rPr>
                <w:rFonts w:hint="cs"/>
                <w:rtl/>
                <w:lang w:bidi="he-IL"/>
              </w:rPr>
              <w:t xml:space="preserve">מסך "מענים ותוצאות מכרז" </w:t>
            </w:r>
            <w:r w:rsidR="00846D7A">
              <w:rPr>
                <w:rFonts w:hint="cs"/>
                <w:rtl/>
                <w:lang w:bidi="he-IL"/>
              </w:rPr>
              <w:t>ב-"אזור שלי"</w:t>
            </w:r>
          </w:p>
        </w:tc>
      </w:tr>
      <w:tr w:rsidR="0057764F" w:rsidTr="0057764F" w14:paraId="643D4CCA" w14:textId="77777777">
        <w:tc>
          <w:tcPr>
            <w:cnfStyle w:val="001000000000" w:firstRow="0" w:lastRow="0" w:firstColumn="1" w:lastColumn="0" w:oddVBand="0" w:evenVBand="0" w:oddHBand="0" w:evenHBand="0" w:firstRowFirstColumn="0" w:firstRowLastColumn="0" w:lastRowFirstColumn="0" w:lastRowLastColumn="0"/>
            <w:tcW w:w="3711" w:type="dxa"/>
          </w:tcPr>
          <w:p w:rsidR="0057764F" w:rsidP="0057764F" w:rsidRDefault="0057764F" w14:paraId="53367E43" w14:textId="77777777">
            <w:pPr>
              <w:bidi/>
              <w:rPr>
                <w:rtl/>
                <w:lang w:bidi="he-IL"/>
              </w:rPr>
            </w:pPr>
            <w:r>
              <w:rPr>
                <w:rFonts w:hint="cs"/>
                <w:b w:val="0"/>
                <w:bCs w:val="0"/>
                <w:rtl/>
                <w:lang w:bidi="he-IL"/>
              </w:rPr>
              <w:t>תמונת אווירה</w:t>
            </w:r>
          </w:p>
          <w:p w:rsidR="0057764F" w:rsidP="0057764F" w:rsidRDefault="0057764F" w14:paraId="6C96C274" w14:textId="019DB4B5">
            <w:pPr>
              <w:bidi/>
              <w:rPr>
                <w:rtl/>
                <w:lang w:bidi="he-IL"/>
              </w:rPr>
            </w:pPr>
          </w:p>
          <w:p w:rsidR="0057764F" w:rsidP="0057764F" w:rsidRDefault="0057764F" w14:paraId="44B766E0" w14:textId="77777777">
            <w:pPr>
              <w:bidi/>
              <w:rPr>
                <w:rtl/>
                <w:lang w:bidi="he-IL"/>
              </w:rPr>
            </w:pPr>
          </w:p>
        </w:tc>
        <w:tc>
          <w:tcPr>
            <w:tcW w:w="1013" w:type="dxa"/>
          </w:tcPr>
          <w:p w:rsidR="0057764F" w:rsidP="0057764F" w:rsidRDefault="0057764F" w14:paraId="4AF2717F" w14:textId="4297C003">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תמונה</w:t>
            </w:r>
          </w:p>
        </w:tc>
        <w:tc>
          <w:tcPr>
            <w:tcW w:w="2397" w:type="dxa"/>
          </w:tcPr>
          <w:p w:rsidR="0057764F" w:rsidP="0057764F" w:rsidRDefault="0057764F" w14:paraId="51F8F1F9" w14:textId="77777777">
            <w:pPr>
              <w:bidi/>
              <w:cnfStyle w:val="000000000000" w:firstRow="0" w:lastRow="0" w:firstColumn="0" w:lastColumn="0" w:oddVBand="0" w:evenVBand="0" w:oddHBand="0" w:evenHBand="0" w:firstRowFirstColumn="0" w:firstRowLastColumn="0" w:lastRowFirstColumn="0" w:lastRowLastColumn="0"/>
              <w:rPr>
                <w:rtl/>
                <w:lang w:bidi="he-IL"/>
              </w:rPr>
            </w:pPr>
          </w:p>
        </w:tc>
        <w:tc>
          <w:tcPr>
            <w:tcW w:w="3642" w:type="dxa"/>
          </w:tcPr>
          <w:p w:rsidR="0057764F" w:rsidP="0057764F" w:rsidRDefault="0057764F" w14:paraId="5667B951" w14:textId="52AE0775">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הצגת תמונה</w:t>
            </w:r>
          </w:p>
        </w:tc>
      </w:tr>
    </w:tbl>
    <w:p w:rsidR="00F82727" w:rsidP="00F82727" w:rsidRDefault="00F82727" w14:paraId="178F2980" w14:textId="77777777">
      <w:pPr>
        <w:bidi/>
        <w:rPr>
          <w:rtl/>
          <w:lang w:bidi="he-IL"/>
        </w:rPr>
      </w:pPr>
    </w:p>
    <w:p w:rsidR="00241C77" w:rsidP="00241C77" w:rsidRDefault="00241C77" w14:paraId="3B94F962" w14:textId="64D8896B">
      <w:pPr>
        <w:pStyle w:val="2"/>
        <w:bidi/>
        <w:rPr>
          <w:rtl/>
          <w:lang w:bidi="he-IL"/>
        </w:rPr>
      </w:pPr>
      <w:bookmarkStart w:name="_Toc153118411" w:id="48"/>
      <w:r>
        <w:rPr>
          <w:rFonts w:hint="cs"/>
          <w:rtl/>
          <w:lang w:bidi="he-IL"/>
        </w:rPr>
        <w:t xml:space="preserve">הגשת </w:t>
      </w:r>
      <w:r w:rsidR="00382B95">
        <w:rPr>
          <w:rFonts w:hint="cs"/>
          <w:rtl/>
          <w:lang w:bidi="he-IL"/>
        </w:rPr>
        <w:t>הימנעות</w:t>
      </w:r>
      <w:r w:rsidR="00BE67FA">
        <w:rPr>
          <w:rFonts w:hint="cs"/>
          <w:rtl/>
          <w:lang w:bidi="he-IL"/>
        </w:rPr>
        <w:t xml:space="preserve"> / </w:t>
      </w:r>
      <w:r w:rsidR="005D5583">
        <w:rPr>
          <w:rFonts w:hint="cs"/>
          <w:rtl/>
          <w:lang w:bidi="he-IL"/>
        </w:rPr>
        <w:t xml:space="preserve">עדכון הימנעות / </w:t>
      </w:r>
      <w:r w:rsidR="00BE67FA">
        <w:rPr>
          <w:rFonts w:hint="cs"/>
          <w:rtl/>
          <w:lang w:bidi="he-IL"/>
        </w:rPr>
        <w:t>הסרת הצעה</w:t>
      </w:r>
      <w:bookmarkEnd w:id="48"/>
    </w:p>
    <w:p w:rsidR="00E133FB" w:rsidP="00FC7DFE" w:rsidRDefault="00155C13" w14:paraId="767907BA" w14:textId="421A0C27">
      <w:pPr>
        <w:bidi/>
        <w:rPr>
          <w:rtl/>
          <w:lang w:bidi="he-IL"/>
        </w:rPr>
      </w:pPr>
      <w:r>
        <w:rPr>
          <w:rFonts w:hint="cs"/>
          <w:rtl/>
          <w:lang w:bidi="he-IL"/>
        </w:rPr>
        <w:t>מסך פופ-אפ</w:t>
      </w:r>
      <w:r w:rsidR="009A0E2A">
        <w:rPr>
          <w:rFonts w:hint="cs"/>
          <w:rtl/>
          <w:lang w:bidi="he-IL"/>
        </w:rPr>
        <w:t xml:space="preserve"> מאפשר </w:t>
      </w:r>
      <w:r w:rsidR="00105E35">
        <w:rPr>
          <w:rFonts w:hint="cs"/>
          <w:rtl/>
          <w:lang w:bidi="he-IL"/>
        </w:rPr>
        <w:t>להימנע מהגשת הצעה למכרז ולהודיע על סיבת ההימנעות</w:t>
      </w:r>
      <w:r w:rsidR="00E133FB">
        <w:rPr>
          <w:rFonts w:hint="cs"/>
          <w:rtl/>
          <w:lang w:bidi="he-IL"/>
        </w:rPr>
        <w:t>.</w:t>
      </w:r>
      <w:r w:rsidR="00F5368E">
        <w:rPr>
          <w:rFonts w:hint="cs"/>
          <w:rtl/>
          <w:lang w:bidi="he-IL"/>
        </w:rPr>
        <w:t xml:space="preserve"> </w:t>
      </w:r>
    </w:p>
    <w:p w:rsidR="00103FCD" w:rsidP="00103FCD" w:rsidRDefault="00103FCD" w14:paraId="65998A3C" w14:textId="77777777">
      <w:pPr>
        <w:bidi/>
        <w:rPr>
          <w:rtl/>
          <w:lang w:bidi="he-IL"/>
        </w:rPr>
      </w:pPr>
      <w:r>
        <w:rPr>
          <w:rFonts w:hint="cs"/>
          <w:rtl/>
          <w:lang w:bidi="he-IL"/>
        </w:rPr>
        <w:t>כניסה למסך מתבצעת מתוך:</w:t>
      </w:r>
    </w:p>
    <w:p w:rsidR="00E133FB" w:rsidP="001D367F" w:rsidRDefault="00AD0DF8" w14:paraId="2129CCDF" w14:textId="45602709">
      <w:pPr>
        <w:pStyle w:val="a3"/>
        <w:numPr>
          <w:ilvl w:val="0"/>
          <w:numId w:val="48"/>
        </w:numPr>
        <w:bidi/>
        <w:rPr>
          <w:lang w:bidi="he-IL"/>
        </w:rPr>
      </w:pPr>
      <w:r>
        <w:rPr>
          <w:rFonts w:hint="cs"/>
          <w:rtl/>
          <w:lang w:bidi="he-IL"/>
        </w:rPr>
        <w:t xml:space="preserve">דף הבית </w:t>
      </w:r>
      <w:r>
        <w:rPr>
          <w:rtl/>
          <w:lang w:bidi="he-IL"/>
        </w:rPr>
        <w:t>–</w:t>
      </w:r>
      <w:r>
        <w:rPr>
          <w:rFonts w:hint="cs"/>
          <w:rtl/>
          <w:lang w:bidi="he-IL"/>
        </w:rPr>
        <w:t xml:space="preserve"> לחיצה על כפתור "</w:t>
      </w:r>
      <w:r w:rsidR="006D32F2">
        <w:rPr>
          <w:rFonts w:hint="cs"/>
          <w:rtl/>
          <w:lang w:bidi="he-IL"/>
        </w:rPr>
        <w:t>הגשת הימנעות"</w:t>
      </w:r>
    </w:p>
    <w:p w:rsidR="006D32F2" w:rsidP="001D367F" w:rsidRDefault="00462AF8" w14:paraId="1723E038" w14:textId="3994591A">
      <w:pPr>
        <w:pStyle w:val="a3"/>
        <w:numPr>
          <w:ilvl w:val="0"/>
          <w:numId w:val="48"/>
        </w:numPr>
        <w:bidi/>
        <w:rPr>
          <w:lang w:bidi="he-IL"/>
        </w:rPr>
      </w:pPr>
      <w:r>
        <w:rPr>
          <w:rFonts w:hint="cs"/>
          <w:rtl/>
          <w:lang w:bidi="he-IL"/>
        </w:rPr>
        <w:t xml:space="preserve">דף הבית </w:t>
      </w:r>
      <w:r>
        <w:rPr>
          <w:rtl/>
          <w:lang w:bidi="he-IL"/>
        </w:rPr>
        <w:t>–</w:t>
      </w:r>
      <w:r>
        <w:rPr>
          <w:rFonts w:hint="cs"/>
          <w:rtl/>
          <w:lang w:bidi="he-IL"/>
        </w:rPr>
        <w:t xml:space="preserve"> לחיצה על "עריכת נמנע"</w:t>
      </w:r>
    </w:p>
    <w:p w:rsidR="00332285" w:rsidP="001D367F" w:rsidRDefault="00FE27F5" w14:paraId="07C9A9D9" w14:textId="64E5A675">
      <w:pPr>
        <w:pStyle w:val="a3"/>
        <w:numPr>
          <w:ilvl w:val="0"/>
          <w:numId w:val="48"/>
        </w:numPr>
        <w:bidi/>
        <w:rPr>
          <w:lang w:bidi="he-IL"/>
        </w:rPr>
      </w:pPr>
      <w:r>
        <w:rPr>
          <w:rFonts w:hint="cs"/>
          <w:rtl/>
          <w:lang w:bidi="he-IL"/>
        </w:rPr>
        <w:t xml:space="preserve">פופ-אפ מחיקת טיוטה </w:t>
      </w:r>
      <w:r>
        <w:rPr>
          <w:rtl/>
          <w:lang w:bidi="he-IL"/>
        </w:rPr>
        <w:t>–</w:t>
      </w:r>
      <w:r>
        <w:rPr>
          <w:rFonts w:hint="cs"/>
          <w:rtl/>
          <w:lang w:bidi="he-IL"/>
        </w:rPr>
        <w:t xml:space="preserve"> לחיצה על כפתור "מחיקה והגשת הימנעות"</w:t>
      </w:r>
    </w:p>
    <w:p w:rsidR="00462AF8" w:rsidP="001D367F" w:rsidRDefault="00846405" w14:paraId="0D7F9429" w14:textId="3D4F8F36">
      <w:pPr>
        <w:pStyle w:val="a3"/>
        <w:numPr>
          <w:ilvl w:val="0"/>
          <w:numId w:val="48"/>
        </w:numPr>
        <w:bidi/>
        <w:rPr>
          <w:lang w:bidi="he-IL"/>
        </w:rPr>
      </w:pPr>
      <w:r>
        <w:rPr>
          <w:rFonts w:hint="cs"/>
          <w:rtl/>
          <w:lang w:bidi="he-IL"/>
        </w:rPr>
        <w:t>כ</w:t>
      </w:r>
      <w:r w:rsidR="001B3269">
        <w:rPr>
          <w:rFonts w:hint="cs"/>
          <w:rtl/>
          <w:lang w:bidi="he-IL"/>
        </w:rPr>
        <w:t xml:space="preserve">ל מסך בתהליך עדכון הצעה </w:t>
      </w:r>
      <w:r w:rsidR="001B3269">
        <w:rPr>
          <w:rtl/>
          <w:lang w:bidi="he-IL"/>
        </w:rPr>
        <w:t>–</w:t>
      </w:r>
      <w:r w:rsidR="001B3269">
        <w:rPr>
          <w:rFonts w:hint="cs"/>
          <w:rtl/>
          <w:lang w:bidi="he-IL"/>
        </w:rPr>
        <w:t xml:space="preserve"> לחיצה על כפתור "הסרת הצעה"</w:t>
      </w:r>
    </w:p>
    <w:p w:rsidR="00967B4C" w:rsidP="001D367F" w:rsidRDefault="00967B4C" w14:paraId="66D9012D" w14:textId="072FD9B2">
      <w:pPr>
        <w:pStyle w:val="a3"/>
        <w:numPr>
          <w:ilvl w:val="0"/>
          <w:numId w:val="48"/>
        </w:numPr>
        <w:bidi/>
        <w:rPr>
          <w:rtl/>
          <w:lang w:bidi="he-IL"/>
        </w:rPr>
      </w:pPr>
      <w:r>
        <w:rPr>
          <w:rFonts w:hint="cs"/>
          <w:rtl/>
          <w:lang w:bidi="he-IL"/>
        </w:rPr>
        <w:t xml:space="preserve">מסך פרטי הצעה </w:t>
      </w:r>
      <w:r>
        <w:rPr>
          <w:rtl/>
          <w:lang w:bidi="he-IL"/>
        </w:rPr>
        <w:t>–</w:t>
      </w:r>
      <w:r>
        <w:rPr>
          <w:rFonts w:hint="cs"/>
          <w:rtl/>
          <w:lang w:bidi="he-IL"/>
        </w:rPr>
        <w:t xml:space="preserve"> לחיצה על כפתור "הסרת הצעה"</w:t>
      </w:r>
    </w:p>
    <w:p w:rsidR="00FC7DFE" w:rsidP="00155C13" w:rsidRDefault="00B44541" w14:paraId="2FE188E0" w14:textId="3BEFFF4D">
      <w:pPr>
        <w:bidi/>
        <w:rPr>
          <w:rtl/>
          <w:lang w:bidi="he-IL"/>
        </w:rPr>
      </w:pPr>
      <w:r>
        <w:rPr>
          <w:noProof/>
        </w:rPr>
        <w:lastRenderedPageBreak/>
        <w:drawing>
          <wp:inline distT="0" distB="0" distL="0" distR="0" wp14:anchorId="3D2E8286" wp14:editId="474965E0">
            <wp:extent cx="5731510" cy="3223895"/>
            <wp:effectExtent l="0" t="0" r="2540" b="0"/>
            <wp:docPr id="574787830" name="Picture 5747878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7830" name="Picture 3" descr="A screenshot of a computer&#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CB43F2" w:rsidP="00CB43F2" w:rsidRDefault="00CB43F2" w14:paraId="7E645097" w14:textId="52302517">
      <w:pPr>
        <w:bidi/>
        <w:rPr>
          <w:rtl/>
          <w:lang w:bidi="he-IL"/>
        </w:rPr>
      </w:pPr>
      <w:r>
        <w:rPr>
          <w:noProof/>
        </w:rPr>
        <w:drawing>
          <wp:inline distT="0" distB="0" distL="0" distR="0" wp14:anchorId="6A2A5AA0" wp14:editId="3C7366D8">
            <wp:extent cx="5731510" cy="3340100"/>
            <wp:effectExtent l="0" t="0" r="2540" b="0"/>
            <wp:docPr id="771974971" name="Picture 771974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74971" name="Picture 2" descr="A screenshot of a computer&#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31510" cy="3340100"/>
                    </a:xfrm>
                    <a:prstGeom prst="rect">
                      <a:avLst/>
                    </a:prstGeom>
                    <a:noFill/>
                    <a:ln>
                      <a:noFill/>
                    </a:ln>
                  </pic:spPr>
                </pic:pic>
              </a:graphicData>
            </a:graphic>
          </wp:inline>
        </w:drawing>
      </w:r>
    </w:p>
    <w:tbl>
      <w:tblPr>
        <w:tblStyle w:val="4-5"/>
        <w:bidiVisual/>
        <w:tblW w:w="10763" w:type="dxa"/>
        <w:tblInd w:w="-736" w:type="dxa"/>
        <w:tblLook w:val="04A0" w:firstRow="1" w:lastRow="0" w:firstColumn="1" w:lastColumn="0" w:noHBand="0" w:noVBand="1"/>
      </w:tblPr>
      <w:tblGrid>
        <w:gridCol w:w="3711"/>
        <w:gridCol w:w="1013"/>
        <w:gridCol w:w="2397"/>
        <w:gridCol w:w="3642"/>
      </w:tblGrid>
      <w:tr w:rsidR="00CB43F2" w:rsidTr="000B7661" w14:paraId="0505BD0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1" w:type="dxa"/>
          </w:tcPr>
          <w:p w:rsidR="00CB43F2" w:rsidRDefault="00CB43F2" w14:paraId="3CDE3AD8" w14:textId="77777777">
            <w:pPr>
              <w:bidi/>
              <w:rPr>
                <w:rtl/>
                <w:lang w:bidi="he-IL"/>
              </w:rPr>
            </w:pPr>
            <w:r>
              <w:rPr>
                <w:rFonts w:hint="cs"/>
                <w:rtl/>
                <w:lang w:bidi="he-IL"/>
              </w:rPr>
              <w:t>רכיב</w:t>
            </w:r>
          </w:p>
        </w:tc>
        <w:tc>
          <w:tcPr>
            <w:tcW w:w="1013" w:type="dxa"/>
          </w:tcPr>
          <w:p w:rsidR="00CB43F2" w:rsidRDefault="00CB43F2" w14:paraId="34844690"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סוג רכיב / שדה</w:t>
            </w:r>
          </w:p>
        </w:tc>
        <w:tc>
          <w:tcPr>
            <w:tcW w:w="2397" w:type="dxa"/>
          </w:tcPr>
          <w:p w:rsidR="00CB43F2" w:rsidRDefault="00CB43F2" w14:paraId="5193D0D6"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מקור נתונים</w:t>
            </w:r>
          </w:p>
        </w:tc>
        <w:tc>
          <w:tcPr>
            <w:tcW w:w="3642" w:type="dxa"/>
          </w:tcPr>
          <w:p w:rsidR="00CB43F2" w:rsidRDefault="00CB43F2" w14:paraId="2EBF895F" w14:textId="77777777">
            <w:pPr>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פונקציונאליות</w:t>
            </w:r>
          </w:p>
        </w:tc>
      </w:tr>
      <w:tr w:rsidRPr="00C317A3" w:rsidR="00CB43F2" w:rsidTr="000B7661" w14:paraId="7A94FD1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1" w:type="dxa"/>
          </w:tcPr>
          <w:p w:rsidR="00CB43F2" w:rsidRDefault="00CB43F2" w14:paraId="4830B1BE" w14:textId="77777777">
            <w:pPr>
              <w:bidi/>
              <w:rPr>
                <w:rtl/>
                <w:lang w:bidi="he-IL"/>
              </w:rPr>
            </w:pPr>
            <w:r>
              <w:rPr>
                <w:rFonts w:hint="cs"/>
                <w:b w:val="0"/>
                <w:bCs w:val="0"/>
                <w:rtl/>
                <w:lang w:bidi="he-IL"/>
              </w:rPr>
              <w:t>כותרת ראשית</w:t>
            </w:r>
          </w:p>
          <w:p w:rsidR="00CB43F2" w:rsidRDefault="007D3B55" w14:paraId="2128E0BC" w14:textId="658176F4">
            <w:pPr>
              <w:bidi/>
              <w:rPr>
                <w:rtl/>
                <w:lang w:bidi="he-IL"/>
              </w:rPr>
            </w:pPr>
            <w:r w:rsidRPr="007D3B55">
              <w:rPr>
                <w:rFonts w:cs="Arial"/>
                <w:noProof/>
                <w:rtl/>
                <w:lang w:bidi="he-IL"/>
              </w:rPr>
              <w:drawing>
                <wp:inline distT="0" distB="0" distL="0" distR="0" wp14:anchorId="32BD5927" wp14:editId="2511FB8C">
                  <wp:extent cx="1358970" cy="330217"/>
                  <wp:effectExtent l="0" t="0" r="0" b="0"/>
                  <wp:docPr id="496593219" name="Picture 49659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93219" name=""/>
                          <pic:cNvPicPr/>
                        </pic:nvPicPr>
                        <pic:blipFill>
                          <a:blip r:embed="rId230"/>
                          <a:stretch>
                            <a:fillRect/>
                          </a:stretch>
                        </pic:blipFill>
                        <pic:spPr>
                          <a:xfrm>
                            <a:off x="0" y="0"/>
                            <a:ext cx="1358970" cy="330217"/>
                          </a:xfrm>
                          <a:prstGeom prst="rect">
                            <a:avLst/>
                          </a:prstGeom>
                        </pic:spPr>
                      </pic:pic>
                    </a:graphicData>
                  </a:graphic>
                </wp:inline>
              </w:drawing>
            </w:r>
          </w:p>
          <w:p w:rsidRPr="008E6C7E" w:rsidR="00CB43F2" w:rsidP="00F52870" w:rsidRDefault="00CB43F2" w14:paraId="694F5FEE" w14:textId="77777777">
            <w:pPr>
              <w:bidi/>
              <w:rPr>
                <w:b w:val="0"/>
                <w:bCs w:val="0"/>
                <w:rtl/>
                <w:lang w:bidi="he-IL"/>
              </w:rPr>
            </w:pPr>
          </w:p>
        </w:tc>
        <w:tc>
          <w:tcPr>
            <w:tcW w:w="1013" w:type="dxa"/>
          </w:tcPr>
          <w:p w:rsidRPr="00E870FF" w:rsidR="00CB43F2" w:rsidRDefault="00CB43F2" w14:paraId="25201BE8"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E870FF">
              <w:rPr>
                <w:rFonts w:hint="cs"/>
                <w:rtl/>
                <w:lang w:bidi="he-IL"/>
              </w:rPr>
              <w:t>כותרת ראשית</w:t>
            </w:r>
          </w:p>
          <w:p w:rsidR="00CB43F2" w:rsidRDefault="00CB43F2" w14:paraId="5BDB6314" w14:textId="77777777">
            <w:pPr>
              <w:bidi/>
              <w:cnfStyle w:val="000000100000" w:firstRow="0" w:lastRow="0" w:firstColumn="0" w:lastColumn="0" w:oddVBand="0" w:evenVBand="0" w:oddHBand="1" w:evenHBand="0" w:firstRowFirstColumn="0" w:firstRowLastColumn="0" w:lastRowFirstColumn="0" w:lastRowLastColumn="0"/>
              <w:rPr>
                <w:rtl/>
                <w:lang w:bidi="he-IL"/>
              </w:rPr>
            </w:pPr>
          </w:p>
        </w:tc>
        <w:tc>
          <w:tcPr>
            <w:tcW w:w="2397" w:type="dxa"/>
          </w:tcPr>
          <w:p w:rsidR="00CB43F2" w:rsidRDefault="00CB43F2" w14:paraId="0A74E144" w14:textId="6CB3550E">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 xml:space="preserve">טקסט קבוע </w:t>
            </w:r>
          </w:p>
        </w:tc>
        <w:tc>
          <w:tcPr>
            <w:tcW w:w="3642" w:type="dxa"/>
          </w:tcPr>
          <w:p w:rsidRPr="00C317A3" w:rsidR="00CB43F2" w:rsidP="00CB43F2" w:rsidRDefault="00CB43F2" w14:paraId="47434403" w14:textId="4BF4AEDF">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הצגת</w:t>
            </w:r>
          </w:p>
        </w:tc>
      </w:tr>
      <w:tr w:rsidRPr="00C317A3" w:rsidR="007D3B55" w:rsidTr="000B7661" w14:paraId="008304DD" w14:textId="77777777">
        <w:tc>
          <w:tcPr>
            <w:cnfStyle w:val="001000000000" w:firstRow="0" w:lastRow="0" w:firstColumn="1" w:lastColumn="0" w:oddVBand="0" w:evenVBand="0" w:oddHBand="0" w:evenHBand="0" w:firstRowFirstColumn="0" w:firstRowLastColumn="0" w:lastRowFirstColumn="0" w:lastRowLastColumn="0"/>
            <w:tcW w:w="3711" w:type="dxa"/>
          </w:tcPr>
          <w:p w:rsidRPr="00762567" w:rsidR="007D3B55" w:rsidRDefault="00762567" w14:paraId="5629498A" w14:textId="77777777">
            <w:pPr>
              <w:bidi/>
              <w:rPr>
                <w:b w:val="0"/>
                <w:bCs w:val="0"/>
                <w:rtl/>
                <w:lang w:bidi="he-IL"/>
              </w:rPr>
            </w:pPr>
            <w:r w:rsidRPr="00762567">
              <w:rPr>
                <w:rFonts w:hint="cs"/>
                <w:b w:val="0"/>
                <w:bCs w:val="0"/>
                <w:rtl/>
                <w:lang w:bidi="he-IL"/>
              </w:rPr>
              <w:t>טקסט התראה</w:t>
            </w:r>
          </w:p>
          <w:p w:rsidR="00762567" w:rsidP="00762567" w:rsidRDefault="00762567" w14:paraId="31C1C254" w14:textId="77777777">
            <w:pPr>
              <w:bidi/>
              <w:rPr>
                <w:b w:val="0"/>
                <w:bCs w:val="0"/>
                <w:rtl/>
                <w:lang w:bidi="he-IL"/>
              </w:rPr>
            </w:pPr>
            <w:r w:rsidRPr="00762567">
              <w:rPr>
                <w:rFonts w:cs="Arial"/>
                <w:noProof/>
                <w:rtl/>
                <w:lang w:bidi="he-IL"/>
              </w:rPr>
              <w:drawing>
                <wp:inline distT="0" distB="0" distL="0" distR="0" wp14:anchorId="24019430" wp14:editId="6B9EB98C">
                  <wp:extent cx="1447874" cy="234962"/>
                  <wp:effectExtent l="0" t="0" r="0" b="0"/>
                  <wp:docPr id="88513604" name="Picture 8851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3604" name=""/>
                          <pic:cNvPicPr/>
                        </pic:nvPicPr>
                        <pic:blipFill>
                          <a:blip r:embed="rId231"/>
                          <a:stretch>
                            <a:fillRect/>
                          </a:stretch>
                        </pic:blipFill>
                        <pic:spPr>
                          <a:xfrm>
                            <a:off x="0" y="0"/>
                            <a:ext cx="1447874" cy="234962"/>
                          </a:xfrm>
                          <a:prstGeom prst="rect">
                            <a:avLst/>
                          </a:prstGeom>
                        </pic:spPr>
                      </pic:pic>
                    </a:graphicData>
                  </a:graphic>
                </wp:inline>
              </w:drawing>
            </w:r>
          </w:p>
          <w:p w:rsidR="00762567" w:rsidP="00762567" w:rsidRDefault="00762567" w14:paraId="35A49E2B" w14:textId="1DA6D337">
            <w:pPr>
              <w:bidi/>
              <w:rPr>
                <w:rtl/>
                <w:lang w:bidi="he-IL"/>
              </w:rPr>
            </w:pPr>
          </w:p>
        </w:tc>
        <w:tc>
          <w:tcPr>
            <w:tcW w:w="1013" w:type="dxa"/>
          </w:tcPr>
          <w:p w:rsidRPr="00E870FF" w:rsidR="007D3B55" w:rsidRDefault="006C3604" w14:paraId="07549A89" w14:textId="06BD90F2">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 + אייקון</w:t>
            </w:r>
          </w:p>
        </w:tc>
        <w:tc>
          <w:tcPr>
            <w:tcW w:w="2397" w:type="dxa"/>
          </w:tcPr>
          <w:p w:rsidR="007D3B55" w:rsidRDefault="006C3604" w14:paraId="53B9351D" w14:textId="34757E8D">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טקסט קבוע + אייקון</w:t>
            </w:r>
          </w:p>
        </w:tc>
        <w:tc>
          <w:tcPr>
            <w:tcW w:w="3642" w:type="dxa"/>
          </w:tcPr>
          <w:p w:rsidR="006C3604" w:rsidP="006C3604" w:rsidRDefault="006C3604" w14:paraId="35C7174B" w14:textId="77777777">
            <w:pPr>
              <w:bidi/>
              <w:cnfStyle w:val="000000000000" w:firstRow="0" w:lastRow="0" w:firstColumn="0" w:lastColumn="0" w:oddVBand="0" w:evenVBand="0" w:oddHBand="0" w:evenHBand="0" w:firstRowFirstColumn="0" w:firstRowLastColumn="0" w:lastRowFirstColumn="0" w:lastRowLastColumn="0"/>
              <w:rPr>
                <w:rtl/>
                <w:lang w:bidi="he-IL"/>
              </w:rPr>
            </w:pPr>
            <w:r w:rsidRPr="00630133">
              <w:rPr>
                <w:rFonts w:hint="cs"/>
                <w:b/>
                <w:bCs/>
                <w:rtl/>
                <w:lang w:bidi="he-IL"/>
              </w:rPr>
              <w:t>מצבים בהם מופיע</w:t>
            </w:r>
            <w:r>
              <w:rPr>
                <w:rFonts w:hint="cs"/>
                <w:rtl/>
                <w:lang w:bidi="he-IL"/>
              </w:rPr>
              <w:t>:</w:t>
            </w:r>
          </w:p>
          <w:p w:rsidR="007D3B55" w:rsidP="00CB43F2" w:rsidRDefault="006C3604" w14:paraId="03376DFC" w14:textId="7C827E4D">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 xml:space="preserve">רק עבור תרחיש "הסרת </w:t>
            </w:r>
            <w:r w:rsidR="008C7C0B">
              <w:rPr>
                <w:rFonts w:hint="cs"/>
                <w:rtl/>
                <w:lang w:bidi="he-IL"/>
              </w:rPr>
              <w:t>הצעה</w:t>
            </w:r>
            <w:r>
              <w:rPr>
                <w:rFonts w:hint="cs"/>
                <w:rtl/>
                <w:lang w:bidi="he-IL"/>
              </w:rPr>
              <w:t>"</w:t>
            </w:r>
            <w:r w:rsidR="001375BD">
              <w:rPr>
                <w:rFonts w:hint="cs"/>
                <w:rtl/>
                <w:lang w:bidi="he-IL"/>
              </w:rPr>
              <w:t xml:space="preserve"> (סטטוס "הצעה הוגשה")</w:t>
            </w:r>
          </w:p>
        </w:tc>
      </w:tr>
      <w:tr w:rsidRPr="00C317A3" w:rsidR="006C3604" w:rsidTr="000B7661" w14:paraId="022E266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1" w:type="dxa"/>
          </w:tcPr>
          <w:p w:rsidRPr="00762567" w:rsidR="006C3604" w:rsidRDefault="00F73AB5" w14:paraId="10B8471E" w14:textId="2706F0C1">
            <w:pPr>
              <w:bidi/>
              <w:rPr>
                <w:b w:val="0"/>
                <w:bCs w:val="0"/>
                <w:rtl/>
                <w:lang w:bidi="he-IL"/>
              </w:rPr>
            </w:pPr>
            <w:r>
              <w:rPr>
                <w:rFonts w:hint="cs"/>
                <w:b w:val="0"/>
                <w:bCs w:val="0"/>
                <w:rtl/>
                <w:lang w:bidi="he-IL"/>
              </w:rPr>
              <w:t>סיבת הימנעות</w:t>
            </w:r>
          </w:p>
        </w:tc>
        <w:tc>
          <w:tcPr>
            <w:tcW w:w="1013" w:type="dxa"/>
          </w:tcPr>
          <w:p w:rsidR="006C3604" w:rsidRDefault="00F73AB5" w14:paraId="088D0638" w14:textId="3DC9E01E">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 בחירה</w:t>
            </w:r>
          </w:p>
        </w:tc>
        <w:tc>
          <w:tcPr>
            <w:tcW w:w="2397" w:type="dxa"/>
          </w:tcPr>
          <w:p w:rsidR="006C3604" w:rsidRDefault="00F73AB5" w14:paraId="25344E4A" w14:textId="2CA4B0B6">
            <w:pPr>
              <w:bidi/>
              <w:cnfStyle w:val="000000100000" w:firstRow="0" w:lastRow="0" w:firstColumn="0" w:lastColumn="0" w:oddVBand="0" w:evenVBand="0" w:oddHBand="1" w:evenHBand="0" w:firstRowFirstColumn="0" w:firstRowLastColumn="0" w:lastRowFirstColumn="0" w:lastRowLastColumn="0"/>
              <w:rPr>
                <w:rtl/>
                <w:lang w:bidi="he-IL"/>
              </w:rPr>
            </w:pPr>
            <w:r w:rsidRPr="00F73AB5">
              <w:rPr>
                <w:rFonts w:hint="cs"/>
                <w:highlight w:val="yellow"/>
                <w:rtl/>
                <w:lang w:bidi="he-IL"/>
              </w:rPr>
              <w:t>טבלה</w:t>
            </w:r>
          </w:p>
        </w:tc>
        <w:tc>
          <w:tcPr>
            <w:tcW w:w="3642" w:type="dxa"/>
          </w:tcPr>
          <w:p w:rsidR="00D437AF" w:rsidP="006C3604" w:rsidRDefault="00D437AF" w14:paraId="1FBD4BEC" w14:textId="7571BA1F">
            <w:pPr>
              <w:bidi/>
              <w:cnfStyle w:val="000000100000" w:firstRow="0" w:lastRow="0" w:firstColumn="0" w:lastColumn="0" w:oddVBand="0" w:evenVBand="0" w:oddHBand="1" w:evenHBand="0" w:firstRowFirstColumn="0" w:firstRowLastColumn="0" w:lastRowFirstColumn="0" w:lastRowLastColumn="0"/>
              <w:rPr>
                <w:b/>
                <w:bCs/>
                <w:rtl/>
                <w:lang w:bidi="he-IL"/>
              </w:rPr>
            </w:pPr>
            <w:r>
              <w:rPr>
                <w:rFonts w:hint="cs"/>
                <w:b/>
                <w:bCs/>
                <w:rtl/>
                <w:lang w:bidi="he-IL"/>
              </w:rPr>
              <w:t xml:space="preserve">שדה חובה: </w:t>
            </w:r>
            <w:r w:rsidRPr="00D437AF">
              <w:rPr>
                <w:rFonts w:hint="cs"/>
                <w:rtl/>
                <w:lang w:bidi="he-IL"/>
              </w:rPr>
              <w:t>כן</w:t>
            </w:r>
          </w:p>
          <w:p w:rsidR="00334B92" w:rsidP="00D437AF" w:rsidRDefault="009D6E29" w14:paraId="7FCFF384" w14:textId="6A38CA7F">
            <w:pPr>
              <w:bidi/>
              <w:cnfStyle w:val="000000100000" w:firstRow="0" w:lastRow="0" w:firstColumn="0" w:lastColumn="0" w:oddVBand="0" w:evenVBand="0" w:oddHBand="1" w:evenHBand="0" w:firstRowFirstColumn="0" w:firstRowLastColumn="0" w:lastRowFirstColumn="0" w:lastRowLastColumn="0"/>
              <w:rPr>
                <w:rtl/>
                <w:lang w:bidi="he-IL"/>
              </w:rPr>
            </w:pPr>
            <w:r w:rsidRPr="00124155">
              <w:rPr>
                <w:rFonts w:hint="cs"/>
                <w:b/>
                <w:bCs/>
                <w:rtl/>
                <w:lang w:bidi="he-IL"/>
              </w:rPr>
              <w:t>פעולות</w:t>
            </w:r>
            <w:r>
              <w:rPr>
                <w:rFonts w:hint="cs"/>
                <w:b/>
                <w:bCs/>
                <w:rtl/>
                <w:lang w:bidi="he-IL"/>
              </w:rPr>
              <w:t>:</w:t>
            </w:r>
            <w:r w:rsidRPr="00641DB3">
              <w:rPr>
                <w:rFonts w:hint="cs"/>
                <w:rtl/>
                <w:lang w:bidi="he-IL"/>
              </w:rPr>
              <w:t xml:space="preserve"> </w:t>
            </w:r>
            <w:r w:rsidRPr="00641DB3" w:rsidR="00641DB3">
              <w:rPr>
                <w:rFonts w:hint="cs"/>
                <w:rtl/>
                <w:lang w:bidi="he-IL"/>
              </w:rPr>
              <w:t>הצגה של רשימת ערכים</w:t>
            </w:r>
          </w:p>
          <w:p w:rsidR="00334B92" w:rsidP="00334B92" w:rsidRDefault="00334B92" w14:paraId="702D667A"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9D6E29">
              <w:rPr>
                <w:rFonts w:hint="cs"/>
                <w:b/>
                <w:bCs/>
                <w:rtl/>
                <w:lang w:bidi="he-IL"/>
              </w:rPr>
              <w:t>ערך ברירת מחדל</w:t>
            </w:r>
            <w:r>
              <w:rPr>
                <w:rFonts w:hint="cs"/>
                <w:rtl/>
                <w:lang w:bidi="he-IL"/>
              </w:rPr>
              <w:t>:</w:t>
            </w:r>
          </w:p>
          <w:p w:rsidR="006C3604" w:rsidP="001D367F" w:rsidRDefault="008D3949" w14:paraId="596721DA" w14:textId="7BDA6EEC">
            <w:pPr>
              <w:pStyle w:val="a3"/>
              <w:numPr>
                <w:ilvl w:val="0"/>
                <w:numId w:val="47"/>
              </w:numPr>
              <w:bidi/>
              <w:cnfStyle w:val="000000100000" w:firstRow="0" w:lastRow="0" w:firstColumn="0" w:lastColumn="0" w:oddVBand="0" w:evenVBand="0" w:oddHBand="1" w:evenHBand="0" w:firstRowFirstColumn="0" w:firstRowLastColumn="0" w:lastRowFirstColumn="0" w:lastRowLastColumn="0"/>
              <w:rPr>
                <w:lang w:bidi="he-IL"/>
              </w:rPr>
            </w:pPr>
            <w:r>
              <w:rPr>
                <w:rFonts w:hint="cs"/>
                <w:b/>
                <w:bCs/>
                <w:rtl/>
                <w:lang w:bidi="he-IL"/>
              </w:rPr>
              <w:lastRenderedPageBreak/>
              <w:t>כל הערכים לא מסומנים</w:t>
            </w:r>
            <w:r w:rsidR="007A00B1">
              <w:rPr>
                <w:rFonts w:hint="cs"/>
                <w:rtl/>
                <w:lang w:bidi="he-IL"/>
              </w:rPr>
              <w:t xml:space="preserve"> </w:t>
            </w:r>
            <w:r w:rsidR="007A00B1">
              <w:rPr>
                <w:rtl/>
                <w:lang w:bidi="he-IL"/>
              </w:rPr>
              <w:t>–</w:t>
            </w:r>
            <w:r w:rsidR="007A00B1">
              <w:rPr>
                <w:rFonts w:hint="cs"/>
                <w:rtl/>
                <w:lang w:bidi="he-IL"/>
              </w:rPr>
              <w:t xml:space="preserve"> עבור סטטוס "טיוטה ללא שמורה"</w:t>
            </w:r>
            <w:r w:rsidR="00394DAC">
              <w:rPr>
                <w:rFonts w:hint="cs"/>
                <w:rtl/>
                <w:lang w:bidi="he-IL"/>
              </w:rPr>
              <w:t>, " טיוטה שמורה", "הוגשה הצעה", "הצעה בעריכה"</w:t>
            </w:r>
          </w:p>
          <w:p w:rsidRPr="00641DB3" w:rsidR="00394DAC" w:rsidP="001D367F" w:rsidRDefault="00FE4D05" w14:paraId="62AC2C58" w14:textId="74F17185">
            <w:pPr>
              <w:pStyle w:val="a3"/>
              <w:numPr>
                <w:ilvl w:val="0"/>
                <w:numId w:val="47"/>
              </w:numPr>
              <w:bidi/>
              <w:cnfStyle w:val="000000100000" w:firstRow="0" w:lastRow="0" w:firstColumn="0" w:lastColumn="0" w:oddVBand="0" w:evenVBand="0" w:oddHBand="1" w:evenHBand="0" w:firstRowFirstColumn="0" w:firstRowLastColumn="0" w:lastRowFirstColumn="0" w:lastRowLastColumn="0"/>
              <w:rPr>
                <w:rtl/>
                <w:lang w:bidi="he-IL"/>
              </w:rPr>
            </w:pPr>
            <w:r w:rsidRPr="00ED42A1">
              <w:rPr>
                <w:rFonts w:hint="cs"/>
                <w:b/>
                <w:bCs/>
                <w:rtl/>
                <w:lang w:bidi="he-IL"/>
              </w:rPr>
              <w:t xml:space="preserve">ערך מסומן </w:t>
            </w:r>
            <w:r w:rsidRPr="008D3949">
              <w:rPr>
                <w:rFonts w:hint="cs"/>
                <w:rtl/>
                <w:lang w:bidi="he-IL"/>
              </w:rPr>
              <w:t>בהתאם לערכו של שדת "סיבת הימנעות" בטבלה</w:t>
            </w:r>
            <w:r w:rsidR="00ED42A1">
              <w:rPr>
                <w:rFonts w:hint="cs"/>
                <w:rtl/>
                <w:lang w:bidi="he-IL"/>
              </w:rPr>
              <w:t xml:space="preserve"> - עבור סטטוס "הוגש נמנע"</w:t>
            </w:r>
          </w:p>
        </w:tc>
      </w:tr>
      <w:tr w:rsidRPr="00C317A3" w:rsidR="000B7661" w:rsidTr="000B7661" w14:paraId="1827FD5F" w14:textId="77777777">
        <w:tc>
          <w:tcPr>
            <w:cnfStyle w:val="001000000000" w:firstRow="0" w:lastRow="0" w:firstColumn="1" w:lastColumn="0" w:oddVBand="0" w:evenVBand="0" w:oddHBand="0" w:evenHBand="0" w:firstRowFirstColumn="0" w:firstRowLastColumn="0" w:lastRowFirstColumn="0" w:lastRowLastColumn="0"/>
            <w:tcW w:w="3711" w:type="dxa"/>
          </w:tcPr>
          <w:p w:rsidRPr="000B7661" w:rsidR="000B7661" w:rsidP="00650E4F" w:rsidRDefault="000B7661" w14:paraId="669A6FD9" w14:textId="77777777">
            <w:pPr>
              <w:bidi/>
              <w:rPr>
                <w:b w:val="0"/>
                <w:bCs w:val="0"/>
                <w:strike/>
                <w:rtl/>
                <w:lang w:bidi="he-IL"/>
              </w:rPr>
            </w:pPr>
            <w:r w:rsidRPr="000B7661">
              <w:rPr>
                <w:rFonts w:hint="cs"/>
                <w:b w:val="0"/>
                <w:bCs w:val="0"/>
                <w:strike/>
                <w:rtl/>
                <w:lang w:bidi="he-IL"/>
              </w:rPr>
              <w:lastRenderedPageBreak/>
              <w:t>אל תשלחו לי עדכונים</w:t>
            </w:r>
          </w:p>
          <w:p w:rsidRPr="000B7661" w:rsidR="000B7661" w:rsidP="000B7661" w:rsidRDefault="000B7661" w14:paraId="5CA95B84" w14:textId="77777777">
            <w:pPr>
              <w:bidi/>
              <w:rPr>
                <w:b w:val="0"/>
                <w:bCs w:val="0"/>
                <w:strike/>
                <w:rtl/>
                <w:lang w:bidi="he-IL"/>
              </w:rPr>
            </w:pPr>
            <w:r w:rsidRPr="000B7661">
              <w:rPr>
                <w:rFonts w:cs="Arial"/>
                <w:strike/>
                <w:noProof/>
                <w:rtl/>
                <w:lang w:bidi="he-IL"/>
              </w:rPr>
              <w:drawing>
                <wp:inline distT="0" distB="0" distL="0" distR="0" wp14:anchorId="526C257D" wp14:editId="19E708B9">
                  <wp:extent cx="1530429" cy="177809"/>
                  <wp:effectExtent l="0" t="0" r="0" b="0"/>
                  <wp:docPr id="1389042383" name="Picture 138904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42383" name=""/>
                          <pic:cNvPicPr/>
                        </pic:nvPicPr>
                        <pic:blipFill>
                          <a:blip r:embed="rId232"/>
                          <a:stretch>
                            <a:fillRect/>
                          </a:stretch>
                        </pic:blipFill>
                        <pic:spPr>
                          <a:xfrm>
                            <a:off x="0" y="0"/>
                            <a:ext cx="1530429" cy="177809"/>
                          </a:xfrm>
                          <a:prstGeom prst="rect">
                            <a:avLst/>
                          </a:prstGeom>
                        </pic:spPr>
                      </pic:pic>
                    </a:graphicData>
                  </a:graphic>
                </wp:inline>
              </w:drawing>
            </w:r>
          </w:p>
          <w:p w:rsidRPr="000B7661" w:rsidR="000B7661" w:rsidP="000B7661" w:rsidRDefault="000B7661" w14:paraId="7ACDDE3C" w14:textId="12AB586E">
            <w:pPr>
              <w:bidi/>
              <w:rPr>
                <w:strike/>
                <w:rtl/>
                <w:lang w:bidi="he-IL"/>
              </w:rPr>
            </w:pPr>
          </w:p>
        </w:tc>
        <w:tc>
          <w:tcPr>
            <w:tcW w:w="1013" w:type="dxa"/>
          </w:tcPr>
          <w:p w:rsidRPr="000B7661" w:rsidR="000B7661" w:rsidP="00650E4F" w:rsidRDefault="000B7661" w14:paraId="46D3A32D" w14:textId="7898ECB4">
            <w:pPr>
              <w:bidi/>
              <w:cnfStyle w:val="000000000000" w:firstRow="0" w:lastRow="0" w:firstColumn="0" w:lastColumn="0" w:oddVBand="0" w:evenVBand="0" w:oddHBand="0" w:evenHBand="0" w:firstRowFirstColumn="0" w:firstRowLastColumn="0" w:lastRowFirstColumn="0" w:lastRowLastColumn="0"/>
              <w:rPr>
                <w:strike/>
                <w:rtl/>
                <w:lang w:bidi="he-IL"/>
              </w:rPr>
            </w:pPr>
            <w:r w:rsidRPr="000B7661">
              <w:rPr>
                <w:rFonts w:hint="cs"/>
                <w:strike/>
                <w:rtl/>
                <w:lang w:bidi="he-IL"/>
              </w:rPr>
              <w:t>תיבת סימון</w:t>
            </w:r>
          </w:p>
        </w:tc>
        <w:tc>
          <w:tcPr>
            <w:tcW w:w="2397" w:type="dxa"/>
          </w:tcPr>
          <w:p w:rsidRPr="00F73AB5" w:rsidR="000B7661" w:rsidP="00650E4F" w:rsidRDefault="000B7661" w14:paraId="4027C718" w14:textId="77777777">
            <w:pPr>
              <w:bidi/>
              <w:cnfStyle w:val="000000000000" w:firstRow="0" w:lastRow="0" w:firstColumn="0" w:lastColumn="0" w:oddVBand="0" w:evenVBand="0" w:oddHBand="0" w:evenHBand="0" w:firstRowFirstColumn="0" w:firstRowLastColumn="0" w:lastRowFirstColumn="0" w:lastRowLastColumn="0"/>
              <w:rPr>
                <w:highlight w:val="yellow"/>
                <w:rtl/>
                <w:lang w:bidi="he-IL"/>
              </w:rPr>
            </w:pPr>
          </w:p>
        </w:tc>
        <w:tc>
          <w:tcPr>
            <w:tcW w:w="3642" w:type="dxa"/>
          </w:tcPr>
          <w:p w:rsidRPr="000B7661" w:rsidR="000B7661" w:rsidP="00650E4F" w:rsidRDefault="000B7661" w14:paraId="510DC413" w14:textId="772D744A">
            <w:pPr>
              <w:bidi/>
              <w:cnfStyle w:val="000000000000" w:firstRow="0" w:lastRow="0" w:firstColumn="0" w:lastColumn="0" w:oddVBand="0" w:evenVBand="0" w:oddHBand="0" w:evenHBand="0" w:firstRowFirstColumn="0" w:firstRowLastColumn="0" w:lastRowFirstColumn="0" w:lastRowLastColumn="0"/>
              <w:rPr>
                <w:rtl/>
                <w:lang w:bidi="he-IL"/>
              </w:rPr>
            </w:pPr>
            <w:r w:rsidRPr="000B7661">
              <w:rPr>
                <w:rFonts w:hint="cs"/>
                <w:highlight w:val="cyan"/>
                <w:rtl/>
                <w:lang w:bidi="he-IL"/>
              </w:rPr>
              <w:t>לא לפיתוח בגרסה זו</w:t>
            </w:r>
          </w:p>
        </w:tc>
      </w:tr>
      <w:tr w:rsidRPr="00C317A3" w:rsidR="000B7661" w:rsidTr="000B7661" w14:paraId="672633F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1" w:type="dxa"/>
          </w:tcPr>
          <w:p w:rsidR="000B7661" w:rsidP="000B7661" w:rsidRDefault="000B7661" w14:paraId="26CE9EF1" w14:textId="77777777">
            <w:pPr>
              <w:bidi/>
              <w:rPr>
                <w:b w:val="0"/>
                <w:bCs w:val="0"/>
                <w:rtl/>
                <w:lang w:bidi="he-IL"/>
              </w:rPr>
            </w:pPr>
            <w:r w:rsidRPr="008F7F9F">
              <w:rPr>
                <w:rFonts w:hint="cs"/>
                <w:b w:val="0"/>
                <w:bCs w:val="0"/>
                <w:rtl/>
                <w:lang w:bidi="he-IL"/>
              </w:rPr>
              <w:t>ביטול</w:t>
            </w:r>
            <w:r>
              <w:rPr>
                <w:rFonts w:hint="cs"/>
                <w:rtl/>
                <w:lang w:bidi="he-IL"/>
              </w:rPr>
              <w:t xml:space="preserve"> </w:t>
            </w:r>
            <w:r w:rsidRPr="008F7F9F">
              <w:rPr>
                <w:b w:val="0"/>
                <w:bCs w:val="0"/>
                <w:rtl/>
                <w:lang w:bidi="he-IL"/>
              </w:rPr>
              <w:t>–</w:t>
            </w:r>
            <w:r w:rsidRPr="008F7F9F">
              <w:rPr>
                <w:rFonts w:hint="cs"/>
                <w:b w:val="0"/>
                <w:bCs w:val="0"/>
                <w:rtl/>
                <w:lang w:bidi="he-IL"/>
              </w:rPr>
              <w:t xml:space="preserve"> סגירת מסך</w:t>
            </w:r>
          </w:p>
          <w:p w:rsidR="000B7661" w:rsidP="000B7661" w:rsidRDefault="000B7661" w14:paraId="5FB443C3" w14:textId="77777777">
            <w:pPr>
              <w:bidi/>
              <w:rPr>
                <w:rFonts w:cs="Arial"/>
                <w:rtl/>
                <w:lang w:bidi="he-IL"/>
              </w:rPr>
            </w:pPr>
            <w:r w:rsidRPr="00CF054F">
              <w:rPr>
                <w:rFonts w:cs="Arial"/>
                <w:noProof/>
                <w:rtl/>
                <w:lang w:bidi="he-IL"/>
              </w:rPr>
              <w:drawing>
                <wp:inline distT="0" distB="0" distL="0" distR="0" wp14:anchorId="2198833B" wp14:editId="72EF3DC8">
                  <wp:extent cx="260498" cy="228600"/>
                  <wp:effectExtent l="0" t="0" r="6350" b="0"/>
                  <wp:docPr id="1429081591" name="Picture 142908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027" cy="229942"/>
                          </a:xfrm>
                          <a:prstGeom prst="rect">
                            <a:avLst/>
                          </a:prstGeom>
                        </pic:spPr>
                      </pic:pic>
                    </a:graphicData>
                  </a:graphic>
                </wp:inline>
              </w:drawing>
            </w:r>
          </w:p>
          <w:p w:rsidRPr="008F7F9F" w:rsidR="000B7661" w:rsidP="000B7661" w:rsidRDefault="000B7661" w14:paraId="79B9EC54" w14:textId="77777777">
            <w:pPr>
              <w:bidi/>
              <w:rPr>
                <w:rtl/>
                <w:lang w:bidi="he-IL"/>
              </w:rPr>
            </w:pPr>
          </w:p>
        </w:tc>
        <w:tc>
          <w:tcPr>
            <w:tcW w:w="1013" w:type="dxa"/>
          </w:tcPr>
          <w:p w:rsidR="000B7661" w:rsidP="000B7661" w:rsidRDefault="000B7661" w14:paraId="6CAC5902" w14:textId="5F220935">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397" w:type="dxa"/>
          </w:tcPr>
          <w:p w:rsidRPr="00F73AB5" w:rsidR="000B7661" w:rsidP="000B7661" w:rsidRDefault="000B7661" w14:paraId="2ADFA3BB" w14:textId="77777777">
            <w:pPr>
              <w:bidi/>
              <w:cnfStyle w:val="000000100000" w:firstRow="0" w:lastRow="0" w:firstColumn="0" w:lastColumn="0" w:oddVBand="0" w:evenVBand="0" w:oddHBand="1" w:evenHBand="0" w:firstRowFirstColumn="0" w:firstRowLastColumn="0" w:lastRowFirstColumn="0" w:lastRowLastColumn="0"/>
              <w:rPr>
                <w:highlight w:val="yellow"/>
                <w:rtl/>
                <w:lang w:bidi="he-IL"/>
              </w:rPr>
            </w:pPr>
          </w:p>
        </w:tc>
        <w:tc>
          <w:tcPr>
            <w:tcW w:w="3642" w:type="dxa"/>
          </w:tcPr>
          <w:p w:rsidR="000B7661" w:rsidP="000B7661" w:rsidRDefault="000B7661" w14:paraId="37C8114B"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r>
              <w:rPr>
                <w:rFonts w:hint="cs"/>
                <w:rtl/>
                <w:lang w:bidi="he-IL"/>
              </w:rPr>
              <w:t xml:space="preserve"> </w:t>
            </w:r>
          </w:p>
          <w:p w:rsidR="000B7661" w:rsidP="000B7661" w:rsidRDefault="000B7661" w14:paraId="114C3853" w14:textId="77777777">
            <w:pPr>
              <w:bidi/>
              <w:cnfStyle w:val="000000100000" w:firstRow="0" w:lastRow="0" w:firstColumn="0" w:lastColumn="0" w:oddVBand="0" w:evenVBand="0" w:oddHBand="1" w:evenHBand="0" w:firstRowFirstColumn="0" w:firstRowLastColumn="0" w:lastRowFirstColumn="0" w:lastRowLastColumn="0"/>
              <w:rPr>
                <w:rtl/>
                <w:lang w:bidi="he-IL"/>
              </w:rPr>
            </w:pPr>
            <w:r w:rsidRPr="001D4182">
              <w:rPr>
                <w:rFonts w:hint="cs"/>
                <w:b/>
                <w:bCs/>
                <w:rtl/>
                <w:lang w:bidi="he-IL"/>
              </w:rPr>
              <w:t>פעולות</w:t>
            </w:r>
            <w:r>
              <w:rPr>
                <w:rFonts w:hint="cs"/>
                <w:rtl/>
                <w:lang w:bidi="he-IL"/>
              </w:rPr>
              <w:t>:</w:t>
            </w:r>
          </w:p>
          <w:p w:rsidR="000B7661" w:rsidP="000B7661" w:rsidRDefault="000B7661" w14:paraId="6098F61A" w14:textId="341985F8">
            <w:pPr>
              <w:bidi/>
              <w:cnfStyle w:val="000000100000" w:firstRow="0" w:lastRow="0" w:firstColumn="0" w:lastColumn="0" w:oddVBand="0" w:evenVBand="0" w:oddHBand="1" w:evenHBand="0" w:firstRowFirstColumn="0" w:firstRowLastColumn="0" w:lastRowFirstColumn="0" w:lastRowLastColumn="0"/>
              <w:rPr>
                <w:b/>
                <w:bCs/>
                <w:rtl/>
                <w:lang w:bidi="he-IL"/>
              </w:rPr>
            </w:pPr>
            <w:r>
              <w:rPr>
                <w:rFonts w:hint="cs"/>
                <w:rtl/>
                <w:lang w:bidi="he-IL"/>
              </w:rPr>
              <w:t>סגירת מסך פופ-אפ, חזרה לדף נוכחי</w:t>
            </w:r>
          </w:p>
        </w:tc>
      </w:tr>
      <w:tr w:rsidRPr="00C317A3" w:rsidR="000B7661" w:rsidTr="000B7661" w14:paraId="3F93695C" w14:textId="77777777">
        <w:tc>
          <w:tcPr>
            <w:cnfStyle w:val="001000000000" w:firstRow="0" w:lastRow="0" w:firstColumn="1" w:lastColumn="0" w:oddVBand="0" w:evenVBand="0" w:oddHBand="0" w:evenHBand="0" w:firstRowFirstColumn="0" w:firstRowLastColumn="0" w:lastRowFirstColumn="0" w:lastRowLastColumn="0"/>
            <w:tcW w:w="3711" w:type="dxa"/>
          </w:tcPr>
          <w:p w:rsidR="000B7661" w:rsidP="000B7661" w:rsidRDefault="000B7661" w14:paraId="69487E74" w14:textId="77777777">
            <w:pPr>
              <w:bidi/>
              <w:rPr>
                <w:b w:val="0"/>
                <w:bCs w:val="0"/>
                <w:rtl/>
                <w:lang w:bidi="he-IL"/>
              </w:rPr>
            </w:pPr>
            <w:r>
              <w:rPr>
                <w:rFonts w:hint="cs"/>
                <w:b w:val="0"/>
                <w:bCs w:val="0"/>
                <w:rtl/>
                <w:lang w:bidi="he-IL"/>
              </w:rPr>
              <w:t>אישור</w:t>
            </w:r>
          </w:p>
          <w:p w:rsidR="000B7661" w:rsidP="000B7661" w:rsidRDefault="000B7661" w14:paraId="1D280DE5" w14:textId="77777777">
            <w:pPr>
              <w:bidi/>
              <w:rPr>
                <w:rFonts w:cs="Arial"/>
                <w:rtl/>
                <w:lang w:bidi="he-IL"/>
              </w:rPr>
            </w:pPr>
            <w:r w:rsidRPr="00562F4A">
              <w:rPr>
                <w:rFonts w:cs="Arial"/>
                <w:noProof/>
                <w:rtl/>
                <w:lang w:bidi="he-IL"/>
              </w:rPr>
              <w:drawing>
                <wp:inline distT="0" distB="0" distL="0" distR="0" wp14:anchorId="24A9D74B" wp14:editId="22B52E91">
                  <wp:extent cx="768698" cy="253218"/>
                  <wp:effectExtent l="0" t="0" r="0" b="0"/>
                  <wp:docPr id="353640711" name="Picture 35364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5854" name=""/>
                          <pic:cNvPicPr/>
                        </pic:nvPicPr>
                        <pic:blipFill>
                          <a:blip r:embed="rId60"/>
                          <a:stretch>
                            <a:fillRect/>
                          </a:stretch>
                        </pic:blipFill>
                        <pic:spPr>
                          <a:xfrm>
                            <a:off x="0" y="0"/>
                            <a:ext cx="773911" cy="254935"/>
                          </a:xfrm>
                          <a:prstGeom prst="rect">
                            <a:avLst/>
                          </a:prstGeom>
                        </pic:spPr>
                      </pic:pic>
                    </a:graphicData>
                  </a:graphic>
                </wp:inline>
              </w:drawing>
            </w:r>
          </w:p>
          <w:p w:rsidR="000B7661" w:rsidP="000B7661" w:rsidRDefault="000B7661" w14:paraId="1C97E647" w14:textId="77777777">
            <w:pPr>
              <w:bidi/>
              <w:rPr>
                <w:b w:val="0"/>
                <w:bCs w:val="0"/>
                <w:rtl/>
                <w:lang w:bidi="he-IL"/>
              </w:rPr>
            </w:pPr>
          </w:p>
        </w:tc>
        <w:tc>
          <w:tcPr>
            <w:tcW w:w="1013" w:type="dxa"/>
          </w:tcPr>
          <w:p w:rsidR="000B7661" w:rsidP="000B7661" w:rsidRDefault="000B7661" w14:paraId="0A69FB3A" w14:textId="1BC82DBF">
            <w:pPr>
              <w:bidi/>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כפתור</w:t>
            </w:r>
          </w:p>
        </w:tc>
        <w:tc>
          <w:tcPr>
            <w:tcW w:w="2397" w:type="dxa"/>
          </w:tcPr>
          <w:p w:rsidRPr="00F73AB5" w:rsidR="000B7661" w:rsidP="000B7661" w:rsidRDefault="000B7661" w14:paraId="1ED793D9" w14:textId="77777777">
            <w:pPr>
              <w:bidi/>
              <w:cnfStyle w:val="000000000000" w:firstRow="0" w:lastRow="0" w:firstColumn="0" w:lastColumn="0" w:oddVBand="0" w:evenVBand="0" w:oddHBand="0" w:evenHBand="0" w:firstRowFirstColumn="0" w:firstRowLastColumn="0" w:lastRowFirstColumn="0" w:lastRowLastColumn="0"/>
              <w:rPr>
                <w:highlight w:val="yellow"/>
                <w:rtl/>
                <w:lang w:bidi="he-IL"/>
              </w:rPr>
            </w:pPr>
          </w:p>
        </w:tc>
        <w:tc>
          <w:tcPr>
            <w:tcW w:w="3642" w:type="dxa"/>
          </w:tcPr>
          <w:p w:rsidR="000B7661" w:rsidP="000B7661" w:rsidRDefault="000B7661" w14:paraId="698FAD49" w14:textId="5199A9DB">
            <w:pPr>
              <w:bidi/>
              <w:cnfStyle w:val="000000000000" w:firstRow="0" w:lastRow="0" w:firstColumn="0" w:lastColumn="0" w:oddVBand="0" w:evenVBand="0" w:oddHBand="0"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r>
              <w:rPr>
                <w:rFonts w:hint="cs"/>
                <w:rtl/>
                <w:lang w:bidi="he-IL"/>
              </w:rPr>
              <w:t xml:space="preserve"> </w:t>
            </w:r>
            <w:r>
              <w:rPr>
                <w:rtl/>
                <w:lang w:bidi="he-IL"/>
              </w:rPr>
              <w:t>–</w:t>
            </w:r>
            <w:r>
              <w:rPr>
                <w:rFonts w:hint="cs"/>
                <w:rtl/>
                <w:lang w:bidi="he-IL"/>
              </w:rPr>
              <w:t xml:space="preserve"> בפוקוס </w:t>
            </w:r>
            <w:r w:rsidR="002E5840">
              <w:rPr>
                <w:rFonts w:hint="cs"/>
                <w:rtl/>
                <w:lang w:bidi="he-IL"/>
              </w:rPr>
              <w:t>רק לאחר סימון אחד הערכים ברכיב "סיבת הימנעות"</w:t>
            </w:r>
          </w:p>
          <w:p w:rsidR="000B7661" w:rsidP="000B7661" w:rsidRDefault="000B7661" w14:paraId="47F7AC80" w14:textId="77777777">
            <w:pPr>
              <w:bidi/>
              <w:cnfStyle w:val="000000000000" w:firstRow="0" w:lastRow="0" w:firstColumn="0" w:lastColumn="0" w:oddVBand="0" w:evenVBand="0" w:oddHBand="0" w:evenHBand="0" w:firstRowFirstColumn="0" w:firstRowLastColumn="0" w:lastRowFirstColumn="0" w:lastRowLastColumn="0"/>
              <w:rPr>
                <w:lang w:bidi="he-IL"/>
              </w:rPr>
            </w:pPr>
            <w:r w:rsidRPr="001D4182">
              <w:rPr>
                <w:rFonts w:hint="cs"/>
                <w:b/>
                <w:bCs/>
                <w:rtl/>
                <w:lang w:bidi="he-IL"/>
              </w:rPr>
              <w:t>פעולות</w:t>
            </w:r>
            <w:r>
              <w:rPr>
                <w:rFonts w:hint="cs"/>
                <w:rtl/>
                <w:lang w:bidi="he-IL"/>
              </w:rPr>
              <w:t xml:space="preserve">: </w:t>
            </w:r>
          </w:p>
          <w:p w:rsidR="000B7661" w:rsidP="000B7661" w:rsidRDefault="000B7661" w14:paraId="03A18252" w14:textId="77777777">
            <w:pPr>
              <w:pStyle w:val="a3"/>
              <w:numPr>
                <w:ilvl w:val="0"/>
                <w:numId w:val="13"/>
              </w:numPr>
              <w:bidi/>
              <w:cnfStyle w:val="000000000000" w:firstRow="0" w:lastRow="0" w:firstColumn="0" w:lastColumn="0" w:oddVBand="0" w:evenVBand="0" w:oddHBand="0" w:evenHBand="0" w:firstRowFirstColumn="0" w:firstRowLastColumn="0" w:lastRowFirstColumn="0" w:lastRowLastColumn="0"/>
              <w:rPr>
                <w:lang w:bidi="he-IL"/>
              </w:rPr>
            </w:pPr>
            <w:r>
              <w:rPr>
                <w:rFonts w:hint="cs"/>
                <w:rtl/>
                <w:lang w:bidi="he-IL"/>
              </w:rPr>
              <w:t>לסגור מסך פופ-אפ נוכחי</w:t>
            </w:r>
          </w:p>
          <w:p w:rsidRPr="00067153" w:rsidR="000B7661" w:rsidP="00067153" w:rsidRDefault="000B7661" w14:paraId="4F4FB303" w14:textId="4A8BBD97">
            <w:pPr>
              <w:pStyle w:val="a3"/>
              <w:numPr>
                <w:ilvl w:val="0"/>
                <w:numId w:val="13"/>
              </w:numPr>
              <w:bidi/>
              <w:cnfStyle w:val="000000000000" w:firstRow="0" w:lastRow="0" w:firstColumn="0" w:lastColumn="0" w:oddVBand="0" w:evenVBand="0" w:oddHBand="0" w:evenHBand="0" w:firstRowFirstColumn="0" w:firstRowLastColumn="0" w:lastRowFirstColumn="0" w:lastRowLastColumn="0"/>
              <w:rPr>
                <w:b/>
                <w:bCs/>
                <w:rtl/>
                <w:lang w:bidi="he-IL"/>
              </w:rPr>
            </w:pPr>
            <w:r>
              <w:rPr>
                <w:rFonts w:hint="cs"/>
                <w:rtl/>
                <w:lang w:bidi="he-IL"/>
              </w:rPr>
              <w:t xml:space="preserve">להפעיל </w:t>
            </w:r>
            <w:r w:rsidRPr="00067153">
              <w:rPr>
                <w:rFonts w:hint="cs"/>
                <w:b/>
                <w:bCs/>
                <w:rtl/>
                <w:lang w:bidi="he-IL"/>
              </w:rPr>
              <w:t xml:space="preserve">תהליך 7 "שמירת נתונים במערכת" </w:t>
            </w:r>
            <w:r w:rsidRPr="00067153">
              <w:rPr>
                <w:b/>
                <w:bCs/>
                <w:rtl/>
                <w:lang w:bidi="he-IL"/>
              </w:rPr>
              <w:t>–</w:t>
            </w:r>
            <w:r w:rsidRPr="00067153">
              <w:rPr>
                <w:rFonts w:hint="cs"/>
                <w:b/>
                <w:bCs/>
                <w:rtl/>
                <w:lang w:bidi="he-IL"/>
              </w:rPr>
              <w:t xml:space="preserve"> הגשת נמנע, עדכון נמנע, הסרת </w:t>
            </w:r>
            <w:r w:rsidRPr="00067153" w:rsidR="001D367F">
              <w:rPr>
                <w:rFonts w:hint="cs"/>
                <w:b/>
                <w:bCs/>
                <w:rtl/>
                <w:lang w:bidi="he-IL"/>
              </w:rPr>
              <w:t>הצעה</w:t>
            </w:r>
          </w:p>
        </w:tc>
      </w:tr>
      <w:tr w:rsidRPr="00C317A3" w:rsidR="000B7661" w:rsidTr="000B7661" w14:paraId="711A790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1" w:type="dxa"/>
          </w:tcPr>
          <w:p w:rsidR="000B7661" w:rsidP="000B7661" w:rsidRDefault="000B7661" w14:paraId="3CD58523" w14:textId="77777777">
            <w:pPr>
              <w:bidi/>
              <w:rPr>
                <w:b w:val="0"/>
                <w:bCs w:val="0"/>
                <w:rtl/>
                <w:lang w:bidi="he-IL"/>
              </w:rPr>
            </w:pPr>
            <w:r>
              <w:rPr>
                <w:rFonts w:hint="cs"/>
                <w:b w:val="0"/>
                <w:bCs w:val="0"/>
                <w:rtl/>
                <w:lang w:bidi="he-IL"/>
              </w:rPr>
              <w:t>ביטול</w:t>
            </w:r>
          </w:p>
          <w:p w:rsidR="000B7661" w:rsidP="000B7661" w:rsidRDefault="000B7661" w14:paraId="666153D3" w14:textId="77777777">
            <w:pPr>
              <w:bidi/>
              <w:rPr>
                <w:rFonts w:cs="Arial"/>
                <w:rtl/>
                <w:lang w:bidi="he-IL"/>
              </w:rPr>
            </w:pPr>
            <w:r w:rsidRPr="00562F4A">
              <w:rPr>
                <w:rFonts w:cs="Arial"/>
                <w:noProof/>
                <w:rtl/>
                <w:lang w:bidi="he-IL"/>
              </w:rPr>
              <w:drawing>
                <wp:inline distT="0" distB="0" distL="0" distR="0" wp14:anchorId="3ED9A3C3" wp14:editId="3E6C4F13">
                  <wp:extent cx="811404" cy="267286"/>
                  <wp:effectExtent l="0" t="0" r="8255" b="0"/>
                  <wp:docPr id="823929320" name="Picture 82392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59640" name=""/>
                          <pic:cNvPicPr/>
                        </pic:nvPicPr>
                        <pic:blipFill>
                          <a:blip r:embed="rId61"/>
                          <a:stretch>
                            <a:fillRect/>
                          </a:stretch>
                        </pic:blipFill>
                        <pic:spPr>
                          <a:xfrm>
                            <a:off x="0" y="0"/>
                            <a:ext cx="819269" cy="269877"/>
                          </a:xfrm>
                          <a:prstGeom prst="rect">
                            <a:avLst/>
                          </a:prstGeom>
                        </pic:spPr>
                      </pic:pic>
                    </a:graphicData>
                  </a:graphic>
                </wp:inline>
              </w:drawing>
            </w:r>
          </w:p>
          <w:p w:rsidR="000B7661" w:rsidP="000B7661" w:rsidRDefault="000B7661" w14:paraId="6BF1BEFB" w14:textId="77777777">
            <w:pPr>
              <w:bidi/>
              <w:rPr>
                <w:b w:val="0"/>
                <w:bCs w:val="0"/>
                <w:rtl/>
                <w:lang w:bidi="he-IL"/>
              </w:rPr>
            </w:pPr>
          </w:p>
        </w:tc>
        <w:tc>
          <w:tcPr>
            <w:tcW w:w="1013" w:type="dxa"/>
          </w:tcPr>
          <w:p w:rsidR="000B7661" w:rsidP="000B7661" w:rsidRDefault="000B7661" w14:paraId="34388F9B" w14:textId="5C226092">
            <w:pPr>
              <w:bidi/>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כפתור</w:t>
            </w:r>
          </w:p>
        </w:tc>
        <w:tc>
          <w:tcPr>
            <w:tcW w:w="2397" w:type="dxa"/>
          </w:tcPr>
          <w:p w:rsidRPr="00F73AB5" w:rsidR="000B7661" w:rsidP="000B7661" w:rsidRDefault="000B7661" w14:paraId="78EA00DA" w14:textId="77777777">
            <w:pPr>
              <w:bidi/>
              <w:cnfStyle w:val="000000100000" w:firstRow="0" w:lastRow="0" w:firstColumn="0" w:lastColumn="0" w:oddVBand="0" w:evenVBand="0" w:oddHBand="1" w:evenHBand="0" w:firstRowFirstColumn="0" w:firstRowLastColumn="0" w:lastRowFirstColumn="0" w:lastRowLastColumn="0"/>
              <w:rPr>
                <w:highlight w:val="yellow"/>
                <w:rtl/>
                <w:lang w:bidi="he-IL"/>
              </w:rPr>
            </w:pPr>
          </w:p>
        </w:tc>
        <w:tc>
          <w:tcPr>
            <w:tcW w:w="3642" w:type="dxa"/>
          </w:tcPr>
          <w:p w:rsidR="000B7661" w:rsidP="000B7661" w:rsidRDefault="000B7661" w14:paraId="2DDFA49F" w14:textId="77777777">
            <w:pPr>
              <w:bidi/>
              <w:cnfStyle w:val="000000100000" w:firstRow="0" w:lastRow="0" w:firstColumn="0" w:lastColumn="0" w:oddVBand="0" w:evenVBand="0" w:oddHBand="1" w:evenHBand="0" w:firstRowFirstColumn="0" w:firstRowLastColumn="0" w:lastRowFirstColumn="0" w:lastRowLastColumn="0"/>
              <w:rPr>
                <w:rtl/>
                <w:lang w:bidi="he-IL"/>
              </w:rPr>
            </w:pPr>
            <w:r>
              <w:rPr>
                <w:rFonts w:hint="cs"/>
                <w:b/>
                <w:bCs/>
                <w:rtl/>
                <w:lang w:bidi="he-IL"/>
              </w:rPr>
              <w:t xml:space="preserve">פעיל: </w:t>
            </w:r>
            <w:r w:rsidRPr="004C3324">
              <w:rPr>
                <w:rFonts w:hint="cs"/>
                <w:rtl/>
                <w:lang w:bidi="he-IL"/>
              </w:rPr>
              <w:t>תמיד</w:t>
            </w:r>
          </w:p>
          <w:p w:rsidRPr="00124155" w:rsidR="000B7661" w:rsidP="000B7661" w:rsidRDefault="000B7661" w14:paraId="442F9957" w14:textId="77BB2A98">
            <w:pPr>
              <w:bidi/>
              <w:cnfStyle w:val="000000100000" w:firstRow="0" w:lastRow="0" w:firstColumn="0" w:lastColumn="0" w:oddVBand="0" w:evenVBand="0" w:oddHBand="1" w:evenHBand="0" w:firstRowFirstColumn="0" w:firstRowLastColumn="0" w:lastRowFirstColumn="0" w:lastRowLastColumn="0"/>
              <w:rPr>
                <w:b/>
                <w:bCs/>
                <w:rtl/>
                <w:lang w:bidi="he-IL"/>
              </w:rPr>
            </w:pPr>
            <w:r w:rsidRPr="001D4182">
              <w:rPr>
                <w:rFonts w:hint="cs"/>
                <w:b/>
                <w:bCs/>
                <w:rtl/>
                <w:lang w:bidi="he-IL"/>
              </w:rPr>
              <w:t>פעולות</w:t>
            </w:r>
            <w:r>
              <w:rPr>
                <w:rFonts w:hint="cs"/>
                <w:rtl/>
                <w:lang w:bidi="he-IL"/>
              </w:rPr>
              <w:t xml:space="preserve">: </w:t>
            </w:r>
            <w:r w:rsidRPr="008D12B6">
              <w:rPr>
                <w:rFonts w:hint="cs"/>
                <w:rtl/>
                <w:lang w:bidi="he-IL"/>
              </w:rPr>
              <w:t xml:space="preserve">לסגור </w:t>
            </w:r>
            <w:r>
              <w:rPr>
                <w:rFonts w:hint="cs"/>
                <w:rtl/>
                <w:lang w:bidi="he-IL"/>
              </w:rPr>
              <w:t>מסך פופ-אפ נוכחי</w:t>
            </w:r>
          </w:p>
        </w:tc>
      </w:tr>
    </w:tbl>
    <w:p w:rsidR="00CB43F2" w:rsidP="00CB43F2" w:rsidRDefault="00CB43F2" w14:paraId="2DFC0C23" w14:textId="77777777">
      <w:pPr>
        <w:bidi/>
        <w:rPr>
          <w:rtl/>
          <w:lang w:bidi="he-IL"/>
        </w:rPr>
      </w:pPr>
    </w:p>
    <w:p w:rsidR="007B1D3B" w:rsidP="007B1D3B" w:rsidRDefault="007B1D3B" w14:paraId="2C66A7C5" w14:textId="77777777">
      <w:pPr>
        <w:bidi/>
        <w:rPr>
          <w:rtl/>
          <w:lang w:bidi="he-IL"/>
        </w:rPr>
      </w:pPr>
    </w:p>
    <w:p w:rsidR="0082797F" w:rsidP="0082797F" w:rsidRDefault="00EA09DA" w14:paraId="4BE0B714" w14:textId="2F757AC4">
      <w:pPr>
        <w:pStyle w:val="2"/>
        <w:bidi/>
        <w:rPr>
          <w:rtl/>
          <w:lang w:bidi="he-IL"/>
        </w:rPr>
      </w:pPr>
      <w:bookmarkStart w:name="_Toc153118412" w:id="49"/>
      <w:r>
        <w:rPr>
          <w:rFonts w:hint="cs"/>
          <w:rtl/>
          <w:lang w:bidi="he-IL"/>
        </w:rPr>
        <w:t>סיכום הצעה</w:t>
      </w:r>
      <w:r w:rsidR="003B6820">
        <w:rPr>
          <w:rFonts w:hint="cs"/>
          <w:rtl/>
          <w:lang w:bidi="he-IL"/>
        </w:rPr>
        <w:t>/הימנעות</w:t>
      </w:r>
      <w:r>
        <w:rPr>
          <w:rFonts w:hint="cs"/>
          <w:rtl/>
          <w:lang w:bidi="he-IL"/>
        </w:rPr>
        <w:t xml:space="preserve"> בתצורת </w:t>
      </w:r>
      <w:r>
        <w:rPr>
          <w:rFonts w:hint="cs"/>
          <w:lang w:bidi="he-IL"/>
        </w:rPr>
        <w:t>PDF</w:t>
      </w:r>
      <w:bookmarkEnd w:id="49"/>
    </w:p>
    <w:p w:rsidR="001804B7" w:rsidP="00B52D7A" w:rsidRDefault="00F07501" w14:paraId="24E0E05C" w14:textId="2F1022A6">
      <w:pPr>
        <w:bidi/>
        <w:rPr>
          <w:rtl/>
          <w:lang w:bidi="he-IL"/>
        </w:rPr>
      </w:pPr>
      <w:r>
        <w:rPr>
          <w:rFonts w:hint="cs"/>
          <w:rtl/>
          <w:lang w:bidi="he-IL"/>
        </w:rPr>
        <w:t xml:space="preserve">יצירת מסמך מסוג </w:t>
      </w:r>
      <w:r>
        <w:rPr>
          <w:rFonts w:hint="cs"/>
          <w:lang w:bidi="he-IL"/>
        </w:rPr>
        <w:t>PDF</w:t>
      </w:r>
      <w:r>
        <w:rPr>
          <w:rFonts w:hint="cs"/>
          <w:rtl/>
          <w:lang w:bidi="he-IL"/>
        </w:rPr>
        <w:t xml:space="preserve"> </w:t>
      </w:r>
      <w:r w:rsidR="001C55E0">
        <w:rPr>
          <w:rFonts w:hint="cs"/>
          <w:rtl/>
          <w:lang w:bidi="he-IL"/>
        </w:rPr>
        <w:t xml:space="preserve">הכולל נתונים של </w:t>
      </w:r>
      <w:r w:rsidR="005A07B2">
        <w:rPr>
          <w:rFonts w:hint="cs"/>
          <w:rtl/>
          <w:lang w:bidi="he-IL"/>
        </w:rPr>
        <w:t>סיכום הצעה</w:t>
      </w:r>
      <w:r w:rsidR="00A13205">
        <w:rPr>
          <w:rFonts w:hint="cs"/>
          <w:rtl/>
          <w:lang w:bidi="he-IL"/>
        </w:rPr>
        <w:t>/הימנעות שהוגשה כמענה למכרז</w:t>
      </w:r>
      <w:r w:rsidR="0074181C">
        <w:rPr>
          <w:rFonts w:hint="cs"/>
          <w:rtl/>
          <w:lang w:bidi="he-IL"/>
        </w:rPr>
        <w:t>.</w:t>
      </w:r>
    </w:p>
    <w:p w:rsidR="00926668" w:rsidP="001804B7" w:rsidRDefault="00C3435B" w14:paraId="298CC274" w14:textId="77777777">
      <w:pPr>
        <w:bidi/>
        <w:rPr>
          <w:rtl/>
          <w:lang w:bidi="he-IL"/>
        </w:rPr>
      </w:pPr>
      <w:r>
        <w:rPr>
          <w:rFonts w:hint="cs"/>
          <w:rtl/>
          <w:lang w:bidi="he-IL"/>
        </w:rPr>
        <w:t>המסמך</w:t>
      </w:r>
      <w:r w:rsidR="00D34AEE">
        <w:rPr>
          <w:rFonts w:hint="cs"/>
          <w:rtl/>
          <w:lang w:bidi="he-IL"/>
        </w:rPr>
        <w:t xml:space="preserve"> ישמר ב</w:t>
      </w:r>
      <w:r w:rsidR="00E37614">
        <w:rPr>
          <w:rFonts w:hint="cs"/>
          <w:rtl/>
          <w:lang w:bidi="he-IL"/>
        </w:rPr>
        <w:t>טבל</w:t>
      </w:r>
      <w:r w:rsidR="00B66992">
        <w:rPr>
          <w:rFonts w:hint="cs"/>
          <w:rtl/>
          <w:lang w:bidi="he-IL"/>
        </w:rPr>
        <w:t>ת ה</w:t>
      </w:r>
      <w:r w:rsidR="00D34AEE">
        <w:rPr>
          <w:rFonts w:hint="cs"/>
          <w:rtl/>
          <w:lang w:bidi="he-IL"/>
        </w:rPr>
        <w:t>מע</w:t>
      </w:r>
      <w:r w:rsidR="001673D0">
        <w:rPr>
          <w:rFonts w:hint="cs"/>
          <w:rtl/>
          <w:lang w:bidi="he-IL"/>
        </w:rPr>
        <w:t>רכת</w:t>
      </w:r>
      <w:r w:rsidR="00926668">
        <w:rPr>
          <w:rFonts w:hint="cs"/>
          <w:rtl/>
          <w:lang w:bidi="he-IL"/>
        </w:rPr>
        <w:t>.</w:t>
      </w:r>
    </w:p>
    <w:p w:rsidR="006461F0" w:rsidP="00926668" w:rsidRDefault="00926668" w14:paraId="243450C6" w14:textId="77777777">
      <w:pPr>
        <w:bidi/>
        <w:rPr>
          <w:rtl/>
          <w:lang w:bidi="he-IL"/>
        </w:rPr>
      </w:pPr>
      <w:r>
        <w:rPr>
          <w:rFonts w:hint="cs"/>
          <w:rtl/>
          <w:lang w:bidi="he-IL"/>
        </w:rPr>
        <w:t xml:space="preserve">למשתמש תתאפשר שמרית המסמך </w:t>
      </w:r>
      <w:r w:rsidR="00695A3B">
        <w:rPr>
          <w:rFonts w:hint="cs"/>
          <w:rtl/>
          <w:lang w:bidi="he-IL"/>
        </w:rPr>
        <w:t>בתיקיה אישית במחשב</w:t>
      </w:r>
      <w:r w:rsidR="00284CF8">
        <w:rPr>
          <w:rFonts w:hint="cs"/>
          <w:rtl/>
          <w:lang w:bidi="he-IL"/>
        </w:rPr>
        <w:t xml:space="preserve"> האישי</w:t>
      </w:r>
      <w:r w:rsidR="007A7518">
        <w:rPr>
          <w:rFonts w:hint="cs"/>
          <w:rtl/>
          <w:lang w:bidi="he-IL"/>
        </w:rPr>
        <w:t xml:space="preserve"> והדפסת המסמך</w:t>
      </w:r>
      <w:r w:rsidR="0025767C">
        <w:rPr>
          <w:rFonts w:hint="cs"/>
          <w:rtl/>
          <w:lang w:bidi="he-IL"/>
        </w:rPr>
        <w:t>.</w:t>
      </w:r>
    </w:p>
    <w:p w:rsidR="001222D5" w:rsidP="006461F0" w:rsidRDefault="006461F0" w14:paraId="2E573C3B" w14:textId="74235E79">
      <w:pPr>
        <w:bidi/>
        <w:rPr>
          <w:rtl/>
          <w:lang w:bidi="he-IL"/>
        </w:rPr>
      </w:pPr>
      <w:r>
        <w:rPr>
          <w:rFonts w:hint="cs"/>
          <w:rtl/>
          <w:lang w:bidi="he-IL"/>
        </w:rPr>
        <w:t>שמירה/הדפסה של המסמך תתאפשר מתוך מסכים:</w:t>
      </w:r>
      <w:r w:rsidR="00C3435B">
        <w:rPr>
          <w:rFonts w:hint="cs"/>
          <w:rtl/>
          <w:lang w:bidi="he-IL"/>
        </w:rPr>
        <w:t xml:space="preserve"> </w:t>
      </w:r>
    </w:p>
    <w:p w:rsidR="001D2717" w:rsidP="001D2717" w:rsidRDefault="001D2717" w14:paraId="3525BDC1" w14:textId="0C10F4FE">
      <w:pPr>
        <w:pStyle w:val="a3"/>
        <w:numPr>
          <w:ilvl w:val="0"/>
          <w:numId w:val="49"/>
        </w:numPr>
        <w:bidi/>
        <w:rPr>
          <w:lang w:bidi="he-IL"/>
        </w:rPr>
      </w:pPr>
      <w:r>
        <w:rPr>
          <w:rFonts w:hint="cs"/>
          <w:rtl/>
          <w:lang w:bidi="he-IL"/>
        </w:rPr>
        <w:t>פרטי הצ</w:t>
      </w:r>
      <w:r w:rsidR="00423D32">
        <w:rPr>
          <w:rFonts w:hint="cs"/>
          <w:rtl/>
          <w:lang w:bidi="he-IL"/>
        </w:rPr>
        <w:t>עה למכרז</w:t>
      </w:r>
      <w:r w:rsidR="00EB4690">
        <w:rPr>
          <w:rFonts w:hint="cs"/>
          <w:rtl/>
          <w:lang w:bidi="he-IL"/>
        </w:rPr>
        <w:t xml:space="preserve"> </w:t>
      </w:r>
      <w:r w:rsidR="00EB4690">
        <w:rPr>
          <w:rtl/>
          <w:lang w:bidi="he-IL"/>
        </w:rPr>
        <w:t>–</w:t>
      </w:r>
      <w:r w:rsidR="00EB4690">
        <w:rPr>
          <w:rFonts w:hint="cs"/>
          <w:rtl/>
          <w:lang w:bidi="he-IL"/>
        </w:rPr>
        <w:t xml:space="preserve"> לחיצה על כפתור "שמיר</w:t>
      </w:r>
      <w:r w:rsidR="00D528D3">
        <w:rPr>
          <w:rFonts w:hint="cs"/>
          <w:rtl/>
          <w:lang w:bidi="he-IL"/>
        </w:rPr>
        <w:t>ת</w:t>
      </w:r>
      <w:r w:rsidR="00EB4690">
        <w:rPr>
          <w:rFonts w:hint="cs"/>
          <w:rtl/>
          <w:lang w:bidi="he-IL"/>
        </w:rPr>
        <w:t xml:space="preserve"> </w:t>
      </w:r>
      <w:r w:rsidR="00EB4690">
        <w:rPr>
          <w:rFonts w:hint="cs"/>
          <w:lang w:bidi="he-IL"/>
        </w:rPr>
        <w:t>PDF</w:t>
      </w:r>
      <w:r w:rsidR="00EB4690">
        <w:rPr>
          <w:rFonts w:hint="cs"/>
          <w:rtl/>
          <w:lang w:bidi="he-IL"/>
        </w:rPr>
        <w:t>" / "הדפסה"</w:t>
      </w:r>
    </w:p>
    <w:p w:rsidRPr="00B52D7A" w:rsidR="00423D32" w:rsidP="00423D32" w:rsidRDefault="00423D32" w14:paraId="2D9F47A8" w14:textId="4E739878">
      <w:pPr>
        <w:pStyle w:val="a3"/>
        <w:numPr>
          <w:ilvl w:val="0"/>
          <w:numId w:val="49"/>
        </w:numPr>
        <w:bidi/>
        <w:rPr>
          <w:rtl/>
          <w:lang w:bidi="he-IL"/>
        </w:rPr>
      </w:pPr>
      <w:r>
        <w:rPr>
          <w:rFonts w:hint="cs"/>
          <w:rtl/>
          <w:lang w:bidi="he-IL"/>
        </w:rPr>
        <w:t>אסמכתא</w:t>
      </w:r>
      <w:r w:rsidR="00EB4690">
        <w:rPr>
          <w:rFonts w:hint="cs"/>
          <w:rtl/>
          <w:lang w:bidi="he-IL"/>
        </w:rPr>
        <w:t xml:space="preserve"> </w:t>
      </w:r>
      <w:r w:rsidR="00EB4690">
        <w:rPr>
          <w:rtl/>
          <w:lang w:bidi="he-IL"/>
        </w:rPr>
        <w:t>–</w:t>
      </w:r>
      <w:r w:rsidR="00EB4690">
        <w:rPr>
          <w:rFonts w:hint="cs"/>
          <w:rtl/>
          <w:lang w:bidi="he-IL"/>
        </w:rPr>
        <w:t xml:space="preserve"> לחיצה על כפתור "שמיר</w:t>
      </w:r>
      <w:r w:rsidR="00841717">
        <w:rPr>
          <w:rFonts w:hint="cs"/>
          <w:rtl/>
          <w:lang w:bidi="he-IL"/>
        </w:rPr>
        <w:t>ת</w:t>
      </w:r>
      <w:r w:rsidR="00EB4690">
        <w:rPr>
          <w:rFonts w:hint="cs"/>
          <w:rtl/>
          <w:lang w:bidi="he-IL"/>
        </w:rPr>
        <w:t xml:space="preserve"> </w:t>
      </w:r>
      <w:r w:rsidR="00EB4690">
        <w:rPr>
          <w:rFonts w:hint="cs"/>
          <w:lang w:bidi="he-IL"/>
        </w:rPr>
        <w:t>PDF</w:t>
      </w:r>
      <w:r w:rsidR="00EB4690">
        <w:rPr>
          <w:rFonts w:hint="cs"/>
          <w:rtl/>
          <w:lang w:bidi="he-IL"/>
        </w:rPr>
        <w:t>" / "הדפסה"</w:t>
      </w:r>
    </w:p>
    <w:p w:rsidR="0082797F" w:rsidP="00B52D7A" w:rsidRDefault="00FC7DFE" w14:paraId="06DC61E5" w14:textId="0548645B">
      <w:pPr>
        <w:bidi/>
        <w:rPr>
          <w:rtl/>
          <w:lang w:bidi="he-IL"/>
        </w:rPr>
      </w:pPr>
      <w:r w:rsidRPr="009E407D">
        <w:rPr>
          <w:rFonts w:hint="cs"/>
          <w:highlight w:val="yellow"/>
          <w:rtl/>
          <w:lang w:bidi="he-IL"/>
        </w:rPr>
        <w:t>להשלים</w:t>
      </w:r>
      <w:r w:rsidRPr="009E407D" w:rsidR="009E407D">
        <w:rPr>
          <w:rFonts w:hint="cs"/>
          <w:highlight w:val="yellow"/>
          <w:rtl/>
          <w:lang w:bidi="he-IL"/>
        </w:rPr>
        <w:t xml:space="preserve"> סקיצה</w:t>
      </w:r>
    </w:p>
    <w:p w:rsidR="0082797F" w:rsidP="0082797F" w:rsidRDefault="0082797F" w14:paraId="55C40DEC" w14:textId="77777777">
      <w:pPr>
        <w:bidi/>
        <w:rPr>
          <w:rtl/>
          <w:lang w:bidi="he-IL"/>
        </w:rPr>
      </w:pPr>
    </w:p>
    <w:p w:rsidRPr="00047BEE" w:rsidR="006D55C3" w:rsidP="006D55C3" w:rsidRDefault="006D55C3" w14:paraId="3B61DF2A" w14:textId="5188C3A2">
      <w:pPr>
        <w:pStyle w:val="1"/>
        <w:bidi/>
        <w:rPr>
          <w:rtl/>
          <w:lang w:bidi="he-IL"/>
        </w:rPr>
      </w:pPr>
      <w:bookmarkStart w:name="_Toc153118413" w:id="50"/>
      <w:r>
        <w:rPr>
          <w:rFonts w:hint="cs"/>
          <w:rtl/>
          <w:lang w:bidi="he-IL"/>
        </w:rPr>
        <w:t xml:space="preserve">מסכי המערכת </w:t>
      </w:r>
      <w:r>
        <w:rPr>
          <w:rtl/>
          <w:lang w:bidi="he-IL"/>
        </w:rPr>
        <w:t>–</w:t>
      </w:r>
      <w:r>
        <w:rPr>
          <w:rFonts w:hint="cs"/>
          <w:rtl/>
          <w:lang w:bidi="he-IL"/>
        </w:rPr>
        <w:t xml:space="preserve"> מנה"ר</w:t>
      </w:r>
      <w:bookmarkEnd w:id="50"/>
    </w:p>
    <w:p w:rsidR="006B0B4B" w:rsidP="006B0B4B" w:rsidRDefault="006B0B4B" w14:paraId="349C4C79" w14:textId="77777777">
      <w:pPr>
        <w:bidi/>
        <w:rPr>
          <w:rtl/>
          <w:lang w:bidi="he-IL"/>
        </w:rPr>
      </w:pPr>
      <w:r>
        <w:rPr>
          <w:rFonts w:hint="cs"/>
          <w:rtl/>
          <w:lang w:bidi="he-IL"/>
        </w:rPr>
        <w:t>איפון מפורט של מסכי המערכת נמצאים בקבצים נפרדים עבור אגף הנדסה ובינוי</w:t>
      </w:r>
    </w:p>
    <w:p w:rsidR="006D55C3" w:rsidP="006D55C3" w:rsidRDefault="006D55C3" w14:paraId="439923F3" w14:textId="77777777">
      <w:pPr>
        <w:bidi/>
        <w:rPr>
          <w:rtl/>
          <w:lang w:bidi="he-IL"/>
        </w:rPr>
      </w:pPr>
    </w:p>
    <w:p w:rsidR="00D57E8F" w:rsidP="009D7160" w:rsidRDefault="00026F41" w14:paraId="6A05ABD3" w14:textId="3D9E8AF1">
      <w:pPr>
        <w:pStyle w:val="1"/>
        <w:bidi/>
        <w:rPr>
          <w:rtl/>
          <w:lang w:bidi="he-IL"/>
        </w:rPr>
      </w:pPr>
      <w:bookmarkStart w:name="_Toc153118414" w:id="51"/>
      <w:r>
        <w:rPr>
          <w:rFonts w:hint="cs"/>
          <w:rtl/>
          <w:lang w:bidi="he-IL"/>
        </w:rPr>
        <w:t>טבלאות</w:t>
      </w:r>
      <w:bookmarkEnd w:id="51"/>
    </w:p>
    <w:p w:rsidR="00D57E8F" w:rsidP="00D57E8F" w:rsidRDefault="009F2C38" w14:paraId="769DA56D" w14:textId="64D127A5">
      <w:pPr>
        <w:bidi/>
        <w:rPr>
          <w:rtl/>
          <w:lang w:bidi="he-IL"/>
        </w:rPr>
      </w:pPr>
      <w:r>
        <w:rPr>
          <w:rFonts w:hint="cs"/>
          <w:rtl/>
          <w:lang w:bidi="he-IL"/>
        </w:rPr>
        <w:t xml:space="preserve">מיפוי טבלאות קיימות </w:t>
      </w:r>
      <w:r w:rsidR="00697863">
        <w:rPr>
          <w:rFonts w:hint="cs"/>
          <w:rtl/>
          <w:lang w:bidi="he-IL"/>
        </w:rPr>
        <w:t>ברשת פנימית</w:t>
      </w:r>
    </w:p>
    <w:tbl>
      <w:tblPr>
        <w:tblStyle w:val="ad"/>
        <w:bidiVisual/>
        <w:tblW w:w="0" w:type="auto"/>
        <w:tblLook w:val="04A0" w:firstRow="1" w:lastRow="0" w:firstColumn="1" w:lastColumn="0" w:noHBand="0" w:noVBand="1"/>
      </w:tblPr>
      <w:tblGrid>
        <w:gridCol w:w="2748"/>
        <w:gridCol w:w="6268"/>
      </w:tblGrid>
      <w:tr w:rsidR="00697863" w:rsidTr="00C83901" w14:paraId="7FD2D9D0" w14:textId="77777777">
        <w:tc>
          <w:tcPr>
            <w:tcW w:w="2748" w:type="dxa"/>
          </w:tcPr>
          <w:p w:rsidR="00697863" w:rsidP="00697863" w:rsidRDefault="00EC2DD9" w14:paraId="4B6FB877" w14:textId="2733F6B2">
            <w:pPr>
              <w:bidi/>
              <w:rPr>
                <w:rtl/>
                <w:lang w:bidi="he-IL"/>
              </w:rPr>
            </w:pPr>
            <w:r>
              <w:rPr>
                <w:rStyle w:val="normaltextrun"/>
                <w:rFonts w:ascii="Arial" w:hAnsi="Arial" w:cs="Arial"/>
                <w:shd w:val="clear" w:color="auto" w:fill="FFFFFF"/>
              </w:rPr>
              <w:lastRenderedPageBreak/>
              <w:t>olt04man</w:t>
            </w:r>
            <w:r>
              <w:rPr>
                <w:rStyle w:val="eop"/>
                <w:rFonts w:ascii="Arial" w:hAnsi="Arial" w:cs="Arial"/>
                <w:shd w:val="clear" w:color="auto" w:fill="FFFFFF"/>
              </w:rPr>
              <w:t> </w:t>
            </w:r>
          </w:p>
        </w:tc>
        <w:tc>
          <w:tcPr>
            <w:tcW w:w="6268" w:type="dxa"/>
          </w:tcPr>
          <w:p w:rsidRPr="00EC2DD9" w:rsidR="00EC2DD9" w:rsidP="002B726B" w:rsidRDefault="00EC2DD9" w14:paraId="180480EE" w14:textId="6351B2C8">
            <w:pPr>
              <w:bidi/>
              <w:rPr>
                <w:rtl/>
                <w:lang w:bidi="he-IL"/>
              </w:rPr>
            </w:pPr>
            <w:r>
              <w:rPr>
                <w:rStyle w:val="normaltextrun"/>
                <w:rFonts w:ascii="Arial" w:hAnsi="Arial" w:cs="Arial"/>
                <w:shd w:val="clear" w:color="auto" w:fill="FFFFFF"/>
                <w:rtl/>
                <w:lang w:bidi="he-IL"/>
              </w:rPr>
              <w:t>כל המענים שבוצעו ע</w:t>
            </w:r>
            <w:r>
              <w:rPr>
                <w:rStyle w:val="normaltextrun"/>
                <w:rFonts w:ascii="Arial" w:hAnsi="Arial" w:cs="Arial"/>
                <w:shd w:val="clear" w:color="auto" w:fill="FFFFFF"/>
              </w:rPr>
              <w:t>"</w:t>
            </w:r>
            <w:r>
              <w:rPr>
                <w:rStyle w:val="normaltextrun"/>
                <w:rFonts w:ascii="Arial" w:hAnsi="Arial" w:cs="Arial"/>
                <w:shd w:val="clear" w:color="auto" w:fill="FFFFFF"/>
                <w:rtl/>
                <w:lang w:bidi="he-IL"/>
              </w:rPr>
              <w:t>י ספק מסוים</w:t>
            </w:r>
            <w:r>
              <w:rPr>
                <w:rStyle w:val="normaltextrun"/>
                <w:rFonts w:ascii="Arial" w:hAnsi="Arial" w:cs="Arial"/>
                <w:shd w:val="clear" w:color="auto" w:fill="FFFFFF"/>
              </w:rPr>
              <w:t xml:space="preserve">. </w:t>
            </w:r>
            <w:r>
              <w:rPr>
                <w:rStyle w:val="normaltextrun"/>
                <w:rFonts w:ascii="Arial" w:hAnsi="Arial" w:cs="Arial"/>
                <w:shd w:val="clear" w:color="auto" w:fill="FFFFFF"/>
                <w:rtl/>
                <w:lang w:bidi="he-IL"/>
              </w:rPr>
              <w:t>בדף המענים מוצגת טבלה שבה רואה את כל המענים למכרזים שהגיש</w:t>
            </w:r>
          </w:p>
        </w:tc>
      </w:tr>
      <w:tr w:rsidR="00697863" w:rsidTr="00C83901" w14:paraId="0A1CB603" w14:textId="77777777">
        <w:tc>
          <w:tcPr>
            <w:tcW w:w="2748" w:type="dxa"/>
          </w:tcPr>
          <w:p w:rsidR="00697863" w:rsidP="00697863" w:rsidRDefault="00B044CC" w14:paraId="56FAF8F9" w14:textId="0E767FDE">
            <w:pPr>
              <w:bidi/>
              <w:rPr>
                <w:rtl/>
                <w:lang w:bidi="he-IL"/>
              </w:rPr>
            </w:pPr>
            <w:r>
              <w:rPr>
                <w:rStyle w:val="normaltextrun"/>
                <w:rFonts w:ascii="Arial" w:hAnsi="Arial" w:cs="Arial"/>
                <w:shd w:val="clear" w:color="auto" w:fill="FFFFFF"/>
              </w:rPr>
              <w:t>olt200Balam</w:t>
            </w:r>
            <w:r>
              <w:rPr>
                <w:rStyle w:val="eop"/>
                <w:rFonts w:ascii="Arial" w:hAnsi="Arial" w:cs="Arial"/>
                <w:shd w:val="clear" w:color="auto" w:fill="FFFFFF"/>
              </w:rPr>
              <w:t> </w:t>
            </w:r>
          </w:p>
        </w:tc>
        <w:tc>
          <w:tcPr>
            <w:tcW w:w="6268" w:type="dxa"/>
          </w:tcPr>
          <w:p w:rsidR="00697863" w:rsidP="00697863" w:rsidRDefault="002B726B" w14:paraId="752E3E66" w14:textId="341EEE5C">
            <w:pPr>
              <w:bidi/>
              <w:rPr>
                <w:rtl/>
                <w:lang w:bidi="he-IL"/>
              </w:rPr>
            </w:pPr>
            <w:r>
              <w:rPr>
                <w:rStyle w:val="normaltextrun"/>
                <w:rFonts w:ascii="Arial" w:hAnsi="Arial" w:cs="Arial"/>
                <w:shd w:val="clear" w:color="auto" w:fill="FFFFFF"/>
                <w:rtl/>
                <w:lang w:bidi="he-IL"/>
              </w:rPr>
              <w:t>נתוני בל</w:t>
            </w:r>
            <w:r>
              <w:rPr>
                <w:rStyle w:val="normaltextrun"/>
                <w:rFonts w:ascii="Arial" w:hAnsi="Arial" w:cs="Arial"/>
                <w:shd w:val="clear" w:color="auto" w:fill="FFFFFF"/>
              </w:rPr>
              <w:t>"</w:t>
            </w:r>
            <w:r>
              <w:rPr>
                <w:rStyle w:val="normaltextrun"/>
                <w:rFonts w:ascii="Arial" w:hAnsi="Arial" w:cs="Arial"/>
                <w:shd w:val="clear" w:color="auto" w:fill="FFFFFF"/>
                <w:rtl/>
                <w:lang w:bidi="he-IL"/>
              </w:rPr>
              <w:t>מ מנה</w:t>
            </w:r>
            <w:r>
              <w:rPr>
                <w:rStyle w:val="normaltextrun"/>
                <w:rFonts w:ascii="Arial" w:hAnsi="Arial" w:cs="Arial"/>
                <w:shd w:val="clear" w:color="auto" w:fill="FFFFFF"/>
              </w:rPr>
              <w:t>"</w:t>
            </w:r>
            <w:r>
              <w:rPr>
                <w:rStyle w:val="normaltextrun"/>
                <w:rFonts w:ascii="Arial" w:hAnsi="Arial" w:cs="Arial"/>
                <w:shd w:val="clear" w:color="auto" w:fill="FFFFFF"/>
                <w:rtl/>
                <w:lang w:bidi="he-IL"/>
              </w:rPr>
              <w:t>ר</w:t>
            </w:r>
            <w:r>
              <w:rPr>
                <w:rStyle w:val="normaltextrun"/>
                <w:rFonts w:ascii="Arial" w:hAnsi="Arial" w:cs="Arial"/>
                <w:shd w:val="clear" w:color="auto" w:fill="FFFFFF"/>
              </w:rPr>
              <w:t xml:space="preserve">, </w:t>
            </w:r>
            <w:r>
              <w:rPr>
                <w:rStyle w:val="normaltextrun"/>
                <w:rFonts w:ascii="Arial" w:hAnsi="Arial" w:cs="Arial"/>
                <w:shd w:val="clear" w:color="auto" w:fill="FFFFFF"/>
                <w:rtl/>
                <w:lang w:bidi="he-IL"/>
              </w:rPr>
              <w:t>מתכננים</w:t>
            </w:r>
            <w:r>
              <w:rPr>
                <w:rStyle w:val="normaltextrun"/>
                <w:rFonts w:ascii="Arial" w:hAnsi="Arial" w:cs="Arial"/>
                <w:shd w:val="clear" w:color="auto" w:fill="FFFFFF"/>
              </w:rPr>
              <w:t xml:space="preserve">, </w:t>
            </w:r>
            <w:proofErr w:type="spellStart"/>
            <w:r>
              <w:rPr>
                <w:rStyle w:val="normaltextrun"/>
                <w:rFonts w:ascii="Arial" w:hAnsi="Arial" w:cs="Arial"/>
                <w:shd w:val="clear" w:color="auto" w:fill="FFFFFF"/>
                <w:rtl/>
                <w:lang w:bidi="he-IL"/>
              </w:rPr>
              <w:t>צמ</w:t>
            </w:r>
            <w:proofErr w:type="spellEnd"/>
            <w:r>
              <w:rPr>
                <w:rStyle w:val="normaltextrun"/>
                <w:rFonts w:ascii="Arial" w:hAnsi="Arial" w:cs="Arial"/>
                <w:shd w:val="clear" w:color="auto" w:fill="FFFFFF"/>
              </w:rPr>
              <w:t>"</w:t>
            </w:r>
            <w:r>
              <w:rPr>
                <w:rStyle w:val="normaltextrun"/>
                <w:rFonts w:ascii="Arial" w:hAnsi="Arial" w:cs="Arial"/>
                <w:shd w:val="clear" w:color="auto" w:fill="FFFFFF"/>
                <w:rtl/>
                <w:lang w:bidi="he-IL"/>
              </w:rPr>
              <w:t>ה</w:t>
            </w:r>
            <w:r>
              <w:rPr>
                <w:rStyle w:val="normaltextrun"/>
                <w:rFonts w:ascii="Arial" w:hAnsi="Arial" w:cs="Arial"/>
                <w:shd w:val="clear" w:color="auto" w:fill="FFFFFF"/>
              </w:rPr>
              <w:t xml:space="preserve">, </w:t>
            </w:r>
            <w:r>
              <w:rPr>
                <w:rStyle w:val="normaltextrun"/>
                <w:rFonts w:ascii="Arial" w:hAnsi="Arial" w:cs="Arial"/>
                <w:shd w:val="clear" w:color="auto" w:fill="FFFFFF"/>
                <w:rtl/>
                <w:lang w:bidi="he-IL"/>
              </w:rPr>
              <w:t>מעבדות</w:t>
            </w:r>
            <w:r>
              <w:rPr>
                <w:rStyle w:val="normaltextrun"/>
                <w:rFonts w:ascii="Arial" w:hAnsi="Arial" w:cs="Arial"/>
                <w:shd w:val="clear" w:color="auto" w:fill="FFFFFF"/>
                <w:rtl/>
              </w:rPr>
              <w:t xml:space="preserve"> </w:t>
            </w:r>
            <w:proofErr w:type="spellStart"/>
            <w:r>
              <w:rPr>
                <w:rStyle w:val="normaltextrun"/>
                <w:rFonts w:ascii="Arial" w:hAnsi="Arial" w:cs="Arial"/>
                <w:shd w:val="clear" w:color="auto" w:fill="FFFFFF"/>
                <w:rtl/>
                <w:lang w:bidi="he-IL"/>
              </w:rPr>
              <w:t>ותקנ</w:t>
            </w:r>
            <w:proofErr w:type="spellEnd"/>
            <w:r>
              <w:rPr>
                <w:rStyle w:val="normaltextrun"/>
                <w:rFonts w:ascii="Arial" w:hAnsi="Arial" w:cs="Arial"/>
                <w:shd w:val="clear" w:color="auto" w:fill="FFFFFF"/>
              </w:rPr>
              <w:t>"</w:t>
            </w:r>
            <w:r>
              <w:rPr>
                <w:rStyle w:val="normaltextrun"/>
                <w:rFonts w:ascii="Arial" w:hAnsi="Arial" w:cs="Arial"/>
                <w:shd w:val="clear" w:color="auto" w:fill="FFFFFF"/>
                <w:rtl/>
                <w:lang w:bidi="he-IL"/>
              </w:rPr>
              <w:t>מ</w:t>
            </w:r>
            <w:r>
              <w:rPr>
                <w:rStyle w:val="normaltextrun"/>
                <w:rFonts w:ascii="Arial" w:hAnsi="Arial" w:cs="Arial"/>
                <w:shd w:val="clear" w:color="auto" w:fill="FFFFFF"/>
                <w:rtl/>
              </w:rPr>
              <w:t xml:space="preserve"> </w:t>
            </w:r>
            <w:r>
              <w:rPr>
                <w:rStyle w:val="normaltextrun"/>
                <w:rFonts w:ascii="Arial" w:hAnsi="Arial" w:cs="Arial"/>
                <w:shd w:val="clear" w:color="auto" w:fill="FFFFFF"/>
              </w:rPr>
              <w:t xml:space="preserve">, </w:t>
            </w:r>
            <w:r>
              <w:rPr>
                <w:rStyle w:val="normaltextrun"/>
                <w:rFonts w:ascii="Arial" w:hAnsi="Arial" w:cs="Arial"/>
                <w:shd w:val="clear" w:color="auto" w:fill="FFFFFF"/>
                <w:rtl/>
                <w:lang w:bidi="he-IL"/>
              </w:rPr>
              <w:t>רמי</w:t>
            </w:r>
            <w:r>
              <w:rPr>
                <w:rStyle w:val="normaltextrun"/>
                <w:rFonts w:ascii="Arial" w:hAnsi="Arial" w:cs="Arial"/>
                <w:shd w:val="clear" w:color="auto" w:fill="FFFFFF"/>
              </w:rPr>
              <w:t>"</w:t>
            </w:r>
            <w:r>
              <w:rPr>
                <w:rStyle w:val="normaltextrun"/>
                <w:rFonts w:ascii="Arial" w:hAnsi="Arial" w:cs="Arial"/>
                <w:shd w:val="clear" w:color="auto" w:fill="FFFFFF"/>
                <w:rtl/>
                <w:lang w:bidi="he-IL"/>
              </w:rPr>
              <w:t>ם ויתר האגפים פרט לקבלנים</w:t>
            </w:r>
          </w:p>
        </w:tc>
      </w:tr>
      <w:tr w:rsidR="00697863" w:rsidTr="00C83901" w14:paraId="7B261756" w14:textId="77777777">
        <w:tc>
          <w:tcPr>
            <w:tcW w:w="2748" w:type="dxa"/>
          </w:tcPr>
          <w:p w:rsidR="00697863" w:rsidP="00697863" w:rsidRDefault="002B726B" w14:paraId="0A7F3462" w14:textId="2AC7BBF9">
            <w:pPr>
              <w:bidi/>
              <w:rPr>
                <w:rtl/>
                <w:lang w:bidi="he-IL"/>
              </w:rPr>
            </w:pPr>
            <w:r>
              <w:rPr>
                <w:rStyle w:val="normaltextrun"/>
                <w:rFonts w:ascii="Arial" w:hAnsi="Arial" w:cs="Arial"/>
                <w:shd w:val="clear" w:color="auto" w:fill="FFFFFF"/>
              </w:rPr>
              <w:t>olt200BalamAdmin</w:t>
            </w:r>
            <w:r>
              <w:rPr>
                <w:rStyle w:val="eop"/>
                <w:rFonts w:ascii="Arial" w:hAnsi="Arial" w:cs="Arial"/>
                <w:shd w:val="clear" w:color="auto" w:fill="FFFFFF"/>
              </w:rPr>
              <w:t> </w:t>
            </w:r>
          </w:p>
        </w:tc>
        <w:tc>
          <w:tcPr>
            <w:tcW w:w="6268" w:type="dxa"/>
          </w:tcPr>
          <w:p w:rsidR="00697863" w:rsidP="00697863" w:rsidRDefault="002C7961" w14:paraId="4D095C48" w14:textId="52C2CCAF">
            <w:pPr>
              <w:bidi/>
              <w:rPr>
                <w:rtl/>
                <w:lang w:bidi="he-IL"/>
              </w:rPr>
            </w:pPr>
            <w:r>
              <w:rPr>
                <w:rStyle w:val="normaltextrun"/>
                <w:rFonts w:ascii="Arial" w:hAnsi="Arial" w:cs="Arial"/>
                <w:shd w:val="clear" w:color="auto" w:fill="FFFFFF"/>
                <w:rtl/>
                <w:lang w:bidi="he-IL"/>
              </w:rPr>
              <w:t>בעת קליטת נתוני בל</w:t>
            </w:r>
            <w:r>
              <w:rPr>
                <w:rStyle w:val="normaltextrun"/>
                <w:rFonts w:ascii="Arial" w:hAnsi="Arial" w:cs="Arial"/>
                <w:shd w:val="clear" w:color="auto" w:fill="FFFFFF"/>
              </w:rPr>
              <w:t>"</w:t>
            </w:r>
            <w:r>
              <w:rPr>
                <w:rStyle w:val="normaltextrun"/>
                <w:rFonts w:ascii="Arial" w:hAnsi="Arial" w:cs="Arial"/>
                <w:shd w:val="clear" w:color="auto" w:fill="FFFFFF"/>
                <w:rtl/>
                <w:lang w:bidi="he-IL"/>
              </w:rPr>
              <w:t>מ מהמערכת הפנימית נפתחת כספת לטובת המענה לבל</w:t>
            </w:r>
            <w:r>
              <w:rPr>
                <w:rStyle w:val="normaltextrun"/>
                <w:rFonts w:ascii="Arial" w:hAnsi="Arial" w:cs="Arial"/>
                <w:shd w:val="clear" w:color="auto" w:fill="FFFFFF"/>
              </w:rPr>
              <w:t>"</w:t>
            </w:r>
            <w:r>
              <w:rPr>
                <w:rStyle w:val="normaltextrun"/>
                <w:rFonts w:ascii="Arial" w:hAnsi="Arial" w:cs="Arial"/>
                <w:shd w:val="clear" w:color="auto" w:fill="FFFFFF"/>
                <w:rtl/>
                <w:lang w:bidi="he-IL"/>
              </w:rPr>
              <w:t>מ כשמדובר על מכרזי מנה</w:t>
            </w:r>
            <w:r>
              <w:rPr>
                <w:rStyle w:val="normaltextrun"/>
                <w:rFonts w:ascii="Arial" w:hAnsi="Arial" w:cs="Arial"/>
                <w:shd w:val="clear" w:color="auto" w:fill="FFFFFF"/>
              </w:rPr>
              <w:t>"</w:t>
            </w:r>
            <w:r>
              <w:rPr>
                <w:rStyle w:val="normaltextrun"/>
                <w:rFonts w:ascii="Arial" w:hAnsi="Arial" w:cs="Arial"/>
                <w:shd w:val="clear" w:color="auto" w:fill="FFFFFF"/>
                <w:rtl/>
                <w:lang w:bidi="he-IL"/>
              </w:rPr>
              <w:t>ר</w:t>
            </w:r>
            <w:r>
              <w:rPr>
                <w:rStyle w:val="normaltextrun"/>
                <w:rFonts w:ascii="Arial" w:hAnsi="Arial" w:cs="Arial"/>
                <w:shd w:val="clear" w:color="auto" w:fill="FFFFFF"/>
              </w:rPr>
              <w:t xml:space="preserve">. </w:t>
            </w:r>
            <w:r>
              <w:rPr>
                <w:rStyle w:val="normaltextrun"/>
                <w:rFonts w:ascii="Arial" w:hAnsi="Arial" w:cs="Arial"/>
                <w:shd w:val="clear" w:color="auto" w:fill="FFFFFF"/>
                <w:rtl/>
                <w:lang w:bidi="he-IL"/>
              </w:rPr>
              <w:t>הטבלה מכילה נתונים של האם נפתחה הכספת</w:t>
            </w:r>
          </w:p>
        </w:tc>
      </w:tr>
      <w:tr w:rsidR="00697863" w:rsidTr="00C83901" w14:paraId="60CE7786" w14:textId="77777777">
        <w:tc>
          <w:tcPr>
            <w:tcW w:w="2748" w:type="dxa"/>
          </w:tcPr>
          <w:p w:rsidR="00697863" w:rsidP="00697863" w:rsidRDefault="002C7961" w14:paraId="7F5A2EA2" w14:textId="03C837AB">
            <w:pPr>
              <w:bidi/>
              <w:rPr>
                <w:rtl/>
                <w:lang w:bidi="he-IL"/>
              </w:rPr>
            </w:pPr>
            <w:r>
              <w:rPr>
                <w:rStyle w:val="normaltextrun"/>
                <w:rFonts w:ascii="Arial" w:hAnsi="Arial" w:cs="Arial"/>
                <w:color w:val="000000"/>
                <w:bdr w:val="none" w:color="auto" w:sz="0" w:space="0" w:frame="1"/>
              </w:rPr>
              <w:t>olt200BalamAdminKablan</w:t>
            </w:r>
          </w:p>
        </w:tc>
        <w:tc>
          <w:tcPr>
            <w:tcW w:w="6268" w:type="dxa"/>
          </w:tcPr>
          <w:p w:rsidR="00697863" w:rsidP="00697863" w:rsidRDefault="002C7961" w14:paraId="41BBE860" w14:textId="38328A75">
            <w:pPr>
              <w:bidi/>
              <w:rPr>
                <w:rtl/>
              </w:rPr>
            </w:pPr>
            <w:r>
              <w:rPr>
                <w:rStyle w:val="normaltextrun"/>
                <w:rFonts w:ascii="Arial" w:hAnsi="Arial" w:cs="Arial"/>
                <w:shd w:val="clear" w:color="auto" w:fill="FFFFFF"/>
                <w:rtl/>
                <w:lang w:bidi="he-IL"/>
              </w:rPr>
              <w:t>שכפול של הטבלה של פתיחת הכספות לבינוי לא יודעת האם בשימוש</w:t>
            </w:r>
            <w:r>
              <w:rPr>
                <w:rStyle w:val="normaltextrun"/>
                <w:rFonts w:ascii="Arial" w:hAnsi="Arial" w:cs="Arial"/>
                <w:shd w:val="clear" w:color="auto" w:fill="FFFFFF"/>
                <w:rtl/>
              </w:rPr>
              <w:t xml:space="preserve"> </w:t>
            </w:r>
            <w:r>
              <w:rPr>
                <w:rStyle w:val="normaltextrun"/>
                <w:rFonts w:ascii="Arial" w:hAnsi="Arial" w:cs="Arial"/>
                <w:shd w:val="clear" w:color="auto" w:fill="FFFFFF"/>
                <w:rtl/>
                <w:lang w:bidi="he-IL"/>
              </w:rPr>
              <w:t>מאחר ואין</w:t>
            </w:r>
            <w:r>
              <w:rPr>
                <w:rStyle w:val="normaltextrun"/>
                <w:rFonts w:ascii="Arial" w:hAnsi="Arial" w:cs="Arial"/>
                <w:shd w:val="clear" w:color="auto" w:fill="FFFFFF"/>
                <w:rtl/>
              </w:rPr>
              <w:t xml:space="preserve"> </w:t>
            </w:r>
            <w:r>
              <w:rPr>
                <w:rStyle w:val="normaltextrun"/>
                <w:rFonts w:ascii="Arial" w:hAnsi="Arial" w:cs="Arial"/>
                <w:shd w:val="clear" w:color="auto" w:fill="FFFFFF"/>
                <w:rtl/>
                <w:lang w:bidi="he-IL"/>
              </w:rPr>
              <w:t>מענה מקוון לבינוי</w:t>
            </w:r>
            <w:r>
              <w:rPr>
                <w:rStyle w:val="eop"/>
                <w:rFonts w:ascii="Arial" w:hAnsi="Arial" w:cs="Arial"/>
                <w:shd w:val="clear" w:color="auto" w:fill="FFFFFF"/>
                <w:rtl/>
              </w:rPr>
              <w:t> </w:t>
            </w:r>
          </w:p>
        </w:tc>
      </w:tr>
      <w:tr w:rsidR="00697863" w:rsidTr="00C83901" w14:paraId="4442A790" w14:textId="77777777">
        <w:tc>
          <w:tcPr>
            <w:tcW w:w="2748" w:type="dxa"/>
          </w:tcPr>
          <w:p w:rsidR="00697863" w:rsidP="00697863" w:rsidRDefault="00F973BB" w14:paraId="6BCC48E9" w14:textId="1EFDD71A">
            <w:pPr>
              <w:bidi/>
              <w:rPr>
                <w:rtl/>
                <w:lang w:bidi="he-IL"/>
              </w:rPr>
            </w:pPr>
            <w:r>
              <w:rPr>
                <w:rStyle w:val="normaltextrun"/>
                <w:rFonts w:ascii="Arial" w:hAnsi="Arial" w:cs="Arial"/>
                <w:shd w:val="clear" w:color="auto" w:fill="FFFFFF"/>
              </w:rPr>
              <w:t>olt200BalamKablan</w:t>
            </w:r>
            <w:r>
              <w:rPr>
                <w:rStyle w:val="eop"/>
                <w:rFonts w:ascii="Arial" w:hAnsi="Arial" w:cs="Arial"/>
                <w:shd w:val="clear" w:color="auto" w:fill="FFFFFF"/>
              </w:rPr>
              <w:t> </w:t>
            </w:r>
          </w:p>
        </w:tc>
        <w:tc>
          <w:tcPr>
            <w:tcW w:w="6268" w:type="dxa"/>
          </w:tcPr>
          <w:p w:rsidR="00697863" w:rsidP="00697863" w:rsidRDefault="00F973BB" w14:paraId="17160ECE" w14:textId="560FF7ED">
            <w:pPr>
              <w:bidi/>
              <w:rPr>
                <w:rtl/>
              </w:rPr>
            </w:pPr>
            <w:r>
              <w:rPr>
                <w:rStyle w:val="normaltextrun"/>
                <w:rFonts w:ascii="Arial" w:hAnsi="Arial" w:cs="Arial"/>
                <w:shd w:val="clear" w:color="auto" w:fill="FFFFFF"/>
                <w:rtl/>
                <w:lang w:bidi="he-IL"/>
              </w:rPr>
              <w:t>טבלת בל</w:t>
            </w:r>
            <w:r>
              <w:rPr>
                <w:rStyle w:val="normaltextrun"/>
                <w:rFonts w:ascii="Arial" w:hAnsi="Arial" w:cs="Arial"/>
                <w:shd w:val="clear" w:color="auto" w:fill="FFFFFF"/>
              </w:rPr>
              <w:t>"</w:t>
            </w:r>
            <w:r>
              <w:rPr>
                <w:rStyle w:val="normaltextrun"/>
                <w:rFonts w:ascii="Arial" w:hAnsi="Arial" w:cs="Arial"/>
                <w:shd w:val="clear" w:color="auto" w:fill="FFFFFF"/>
                <w:rtl/>
                <w:lang w:bidi="he-IL"/>
              </w:rPr>
              <w:t>מ עבור קבלנים</w:t>
            </w:r>
            <w:r>
              <w:rPr>
                <w:rStyle w:val="eop"/>
                <w:rFonts w:ascii="Arial" w:hAnsi="Arial" w:cs="Arial"/>
                <w:shd w:val="clear" w:color="auto" w:fill="FFFFFF"/>
                <w:rtl/>
              </w:rPr>
              <w:t> </w:t>
            </w:r>
          </w:p>
        </w:tc>
      </w:tr>
      <w:tr w:rsidR="00F973BB" w:rsidTr="00C83901" w14:paraId="217830D4" w14:textId="77777777">
        <w:tc>
          <w:tcPr>
            <w:tcW w:w="2748" w:type="dxa"/>
          </w:tcPr>
          <w:p w:rsidR="00F973BB" w:rsidP="00697863" w:rsidRDefault="000F6F2A" w14:paraId="7E9B7EB5" w14:textId="0DFCE7EE">
            <w:pPr>
              <w:bidi/>
              <w:rPr>
                <w:rStyle w:val="normaltextrun"/>
                <w:rFonts w:ascii="Arial" w:hAnsi="Arial" w:cs="Arial"/>
                <w:shd w:val="clear" w:color="auto" w:fill="FFFFFF"/>
              </w:rPr>
            </w:pPr>
            <w:r>
              <w:rPr>
                <w:rStyle w:val="normaltextrun"/>
                <w:rFonts w:ascii="Arial" w:hAnsi="Arial" w:cs="Arial"/>
                <w:shd w:val="clear" w:color="auto" w:fill="FFFFFF"/>
              </w:rPr>
              <w:t>olt200BalamRFI</w:t>
            </w:r>
            <w:r>
              <w:rPr>
                <w:rStyle w:val="eop"/>
                <w:rFonts w:ascii="Arial" w:hAnsi="Arial" w:cs="Arial"/>
                <w:shd w:val="clear" w:color="auto" w:fill="FFFFFF"/>
              </w:rPr>
              <w:t> </w:t>
            </w:r>
          </w:p>
        </w:tc>
        <w:tc>
          <w:tcPr>
            <w:tcW w:w="6268" w:type="dxa"/>
          </w:tcPr>
          <w:p w:rsidR="00F973BB" w:rsidP="00697863" w:rsidRDefault="000F6F2A" w14:paraId="2E58D88C" w14:textId="252C2BA4">
            <w:pPr>
              <w:bidi/>
              <w:rPr>
                <w:rStyle w:val="normaltextrun"/>
                <w:rFonts w:ascii="Arial" w:hAnsi="Arial" w:cs="Arial"/>
                <w:shd w:val="clear" w:color="auto" w:fill="FFFFFF"/>
                <w:rtl/>
              </w:rPr>
            </w:pPr>
            <w:r>
              <w:rPr>
                <w:rStyle w:val="normaltextrun"/>
                <w:rFonts w:ascii="Arial" w:hAnsi="Arial" w:cs="Arial"/>
                <w:shd w:val="clear" w:color="auto" w:fill="FFFFFF"/>
                <w:rtl/>
                <w:lang w:bidi="he-IL"/>
              </w:rPr>
              <w:t>טבלת נתוני</w:t>
            </w:r>
            <w:r>
              <w:rPr>
                <w:rStyle w:val="normaltextrun"/>
                <w:rFonts w:ascii="Arial" w:hAnsi="Arial" w:cs="Arial"/>
                <w:shd w:val="clear" w:color="auto" w:fill="FFFFFF"/>
                <w:rtl/>
              </w:rPr>
              <w:t xml:space="preserve"> </w:t>
            </w:r>
            <w:r>
              <w:rPr>
                <w:rStyle w:val="normaltextrun"/>
                <w:rFonts w:ascii="Arial" w:hAnsi="Arial" w:cs="Arial"/>
                <w:shd w:val="clear" w:color="auto" w:fill="FFFFFF"/>
              </w:rPr>
              <w:t xml:space="preserve">RFI </w:t>
            </w:r>
            <w:r>
              <w:rPr>
                <w:rStyle w:val="normaltextrun"/>
                <w:rFonts w:ascii="Arial" w:hAnsi="Arial" w:cs="Arial"/>
                <w:shd w:val="clear" w:color="auto" w:fill="FFFFFF"/>
                <w:rtl/>
                <w:lang w:bidi="he-IL"/>
              </w:rPr>
              <w:t>מנה</w:t>
            </w:r>
            <w:r>
              <w:rPr>
                <w:rStyle w:val="normaltextrun"/>
                <w:rFonts w:ascii="Arial" w:hAnsi="Arial" w:cs="Arial"/>
                <w:shd w:val="clear" w:color="auto" w:fill="FFFFFF"/>
              </w:rPr>
              <w:t>"</w:t>
            </w:r>
            <w:r>
              <w:rPr>
                <w:rStyle w:val="normaltextrun"/>
                <w:rFonts w:ascii="Arial" w:hAnsi="Arial" w:cs="Arial"/>
                <w:shd w:val="clear" w:color="auto" w:fill="FFFFFF"/>
                <w:rtl/>
                <w:lang w:bidi="he-IL"/>
              </w:rPr>
              <w:t>ר</w:t>
            </w:r>
            <w:r>
              <w:rPr>
                <w:rStyle w:val="eop"/>
                <w:rFonts w:ascii="Arial" w:hAnsi="Arial" w:cs="Arial"/>
                <w:shd w:val="clear" w:color="auto" w:fill="FFFFFF"/>
                <w:rtl/>
              </w:rPr>
              <w:t> </w:t>
            </w:r>
          </w:p>
        </w:tc>
      </w:tr>
      <w:tr w:rsidR="00F973BB" w:rsidTr="00C83901" w14:paraId="53285561" w14:textId="77777777">
        <w:tc>
          <w:tcPr>
            <w:tcW w:w="2748" w:type="dxa"/>
          </w:tcPr>
          <w:p w:rsidR="00F973BB" w:rsidP="00697863" w:rsidRDefault="000F6F2A" w14:paraId="444BED58" w14:textId="19B53F7A">
            <w:pPr>
              <w:bidi/>
              <w:rPr>
                <w:rStyle w:val="normaltextrun"/>
                <w:rFonts w:ascii="Arial" w:hAnsi="Arial" w:cs="Arial"/>
                <w:shd w:val="clear" w:color="auto" w:fill="FFFFFF"/>
              </w:rPr>
            </w:pPr>
            <w:r>
              <w:rPr>
                <w:rStyle w:val="normaltextrun"/>
                <w:rFonts w:ascii="Arial" w:hAnsi="Arial" w:cs="Arial"/>
                <w:shd w:val="clear" w:color="auto" w:fill="FFFFFF"/>
              </w:rPr>
              <w:t>olt201BalamItems</w:t>
            </w:r>
            <w:r>
              <w:rPr>
                <w:rStyle w:val="eop"/>
                <w:rFonts w:ascii="Arial" w:hAnsi="Arial" w:cs="Arial"/>
                <w:shd w:val="clear" w:color="auto" w:fill="FFFFFF"/>
              </w:rPr>
              <w:t> </w:t>
            </w:r>
          </w:p>
        </w:tc>
        <w:tc>
          <w:tcPr>
            <w:tcW w:w="6268" w:type="dxa"/>
          </w:tcPr>
          <w:p w:rsidR="00F973BB" w:rsidP="00697863" w:rsidRDefault="006D54FC" w14:paraId="2FDD2D87" w14:textId="66F2EEFC">
            <w:pPr>
              <w:bidi/>
              <w:rPr>
                <w:rStyle w:val="normaltextrun"/>
                <w:rFonts w:ascii="Arial" w:hAnsi="Arial" w:cs="Arial"/>
                <w:shd w:val="clear" w:color="auto" w:fill="FFFFFF"/>
                <w:rtl/>
                <w:lang w:bidi="he-IL"/>
              </w:rPr>
            </w:pPr>
            <w:r>
              <w:rPr>
                <w:rStyle w:val="normaltextrun"/>
                <w:rFonts w:ascii="Arial" w:hAnsi="Arial" w:cs="Arial"/>
                <w:shd w:val="clear" w:color="auto" w:fill="FFFFFF"/>
                <w:rtl/>
                <w:lang w:bidi="he-IL"/>
              </w:rPr>
              <w:t>טבלה המכילה את רשימת</w:t>
            </w:r>
            <w:r>
              <w:rPr>
                <w:rStyle w:val="normaltextrun"/>
                <w:rFonts w:ascii="Arial" w:hAnsi="Arial" w:cs="Arial"/>
                <w:shd w:val="clear" w:color="auto" w:fill="FFFFFF"/>
                <w:rtl/>
              </w:rPr>
              <w:t xml:space="preserve"> </w:t>
            </w:r>
            <w:r>
              <w:rPr>
                <w:rStyle w:val="normaltextrun"/>
                <w:rFonts w:ascii="Arial" w:hAnsi="Arial" w:cs="Arial"/>
                <w:shd w:val="clear" w:color="auto" w:fill="FFFFFF"/>
                <w:rtl/>
                <w:lang w:bidi="he-IL"/>
              </w:rPr>
              <w:t>הפרטים  המקושרים</w:t>
            </w:r>
            <w:r>
              <w:rPr>
                <w:rStyle w:val="normaltextrun"/>
                <w:rFonts w:ascii="Arial" w:hAnsi="Arial" w:cs="Arial"/>
                <w:shd w:val="clear" w:color="auto" w:fill="FFFFFF"/>
                <w:rtl/>
              </w:rPr>
              <w:t xml:space="preserve"> </w:t>
            </w:r>
            <w:r>
              <w:rPr>
                <w:rStyle w:val="normaltextrun"/>
                <w:rFonts w:ascii="Arial" w:hAnsi="Arial" w:cs="Arial"/>
                <w:shd w:val="clear" w:color="auto" w:fill="FFFFFF"/>
                <w:rtl/>
                <w:lang w:bidi="he-IL"/>
              </w:rPr>
              <w:t>לבל</w:t>
            </w:r>
            <w:r>
              <w:rPr>
                <w:rStyle w:val="normaltextrun"/>
                <w:rFonts w:ascii="Arial" w:hAnsi="Arial" w:cs="Arial"/>
                <w:shd w:val="clear" w:color="auto" w:fill="FFFFFF"/>
              </w:rPr>
              <w:t>"</w:t>
            </w:r>
            <w:r>
              <w:rPr>
                <w:rStyle w:val="normaltextrun"/>
                <w:rFonts w:ascii="Arial" w:hAnsi="Arial" w:cs="Arial"/>
                <w:shd w:val="clear" w:color="auto" w:fill="FFFFFF"/>
                <w:rtl/>
                <w:lang w:bidi="he-IL"/>
              </w:rPr>
              <w:t>מ מנה</w:t>
            </w:r>
            <w:r>
              <w:rPr>
                <w:rStyle w:val="normaltextrun"/>
                <w:rFonts w:ascii="Arial" w:hAnsi="Arial" w:cs="Arial"/>
                <w:shd w:val="clear" w:color="auto" w:fill="FFFFFF"/>
              </w:rPr>
              <w:t>"</w:t>
            </w:r>
            <w:r>
              <w:rPr>
                <w:rStyle w:val="normaltextrun"/>
                <w:rFonts w:ascii="Arial" w:hAnsi="Arial" w:cs="Arial"/>
                <w:shd w:val="clear" w:color="auto" w:fill="FFFFFF"/>
                <w:rtl/>
                <w:lang w:bidi="he-IL"/>
              </w:rPr>
              <w:t>ר ובינוי פרט לקבלנים</w:t>
            </w:r>
          </w:p>
        </w:tc>
      </w:tr>
      <w:tr w:rsidR="00F973BB" w:rsidTr="00C83901" w14:paraId="3A0536F4" w14:textId="77777777">
        <w:tc>
          <w:tcPr>
            <w:tcW w:w="2748" w:type="dxa"/>
          </w:tcPr>
          <w:p w:rsidR="00F973BB" w:rsidP="00697863" w:rsidRDefault="000A31F8" w14:paraId="2EFD4518" w14:textId="28B36FAB">
            <w:pPr>
              <w:bidi/>
              <w:rPr>
                <w:rStyle w:val="normaltextrun"/>
                <w:rFonts w:ascii="Arial" w:hAnsi="Arial" w:cs="Arial"/>
                <w:shd w:val="clear" w:color="auto" w:fill="FFFFFF"/>
              </w:rPr>
            </w:pPr>
            <w:r>
              <w:rPr>
                <w:rStyle w:val="normaltextrun"/>
                <w:rFonts w:ascii="Arial" w:hAnsi="Arial" w:cs="Arial"/>
                <w:shd w:val="clear" w:color="auto" w:fill="FFFFFF"/>
              </w:rPr>
              <w:t>olt201BalamItemsKablan</w:t>
            </w:r>
            <w:r>
              <w:rPr>
                <w:rStyle w:val="eop"/>
                <w:rFonts w:ascii="Arial" w:hAnsi="Arial" w:cs="Arial"/>
                <w:shd w:val="clear" w:color="auto" w:fill="FFFFFF"/>
              </w:rPr>
              <w:t> </w:t>
            </w:r>
          </w:p>
        </w:tc>
        <w:tc>
          <w:tcPr>
            <w:tcW w:w="6268" w:type="dxa"/>
          </w:tcPr>
          <w:p w:rsidR="00F973BB" w:rsidP="00697863" w:rsidRDefault="000A31F8" w14:paraId="455070D3" w14:textId="4D87C3FB">
            <w:pPr>
              <w:bidi/>
              <w:rPr>
                <w:rStyle w:val="normaltextrun"/>
                <w:rFonts w:ascii="Arial" w:hAnsi="Arial" w:cs="Arial"/>
                <w:shd w:val="clear" w:color="auto" w:fill="FFFFFF"/>
                <w:rtl/>
              </w:rPr>
            </w:pPr>
            <w:r>
              <w:rPr>
                <w:rStyle w:val="normaltextrun"/>
                <w:rFonts w:ascii="Arial" w:hAnsi="Arial" w:cs="Arial"/>
                <w:shd w:val="clear" w:color="auto" w:fill="FFFFFF"/>
                <w:rtl/>
                <w:lang w:bidi="he-IL"/>
              </w:rPr>
              <w:t>טבלה המכילה את רשימת</w:t>
            </w:r>
            <w:r>
              <w:rPr>
                <w:rStyle w:val="normaltextrun"/>
                <w:rFonts w:ascii="Arial" w:hAnsi="Arial" w:cs="Arial"/>
                <w:shd w:val="clear" w:color="auto" w:fill="FFFFFF"/>
                <w:rtl/>
              </w:rPr>
              <w:t xml:space="preserve"> </w:t>
            </w:r>
            <w:r>
              <w:rPr>
                <w:rStyle w:val="normaltextrun"/>
                <w:rFonts w:ascii="Arial" w:hAnsi="Arial" w:cs="Arial"/>
                <w:shd w:val="clear" w:color="auto" w:fill="FFFFFF"/>
                <w:rtl/>
                <w:lang w:bidi="he-IL"/>
              </w:rPr>
              <w:t>הפרטים  המקושרים</w:t>
            </w:r>
            <w:r>
              <w:rPr>
                <w:rStyle w:val="normaltextrun"/>
                <w:rFonts w:ascii="Arial" w:hAnsi="Arial" w:cs="Arial"/>
                <w:shd w:val="clear" w:color="auto" w:fill="FFFFFF"/>
                <w:rtl/>
              </w:rPr>
              <w:t xml:space="preserve"> </w:t>
            </w:r>
            <w:r>
              <w:rPr>
                <w:rStyle w:val="normaltextrun"/>
                <w:rFonts w:ascii="Arial" w:hAnsi="Arial" w:cs="Arial"/>
                <w:shd w:val="clear" w:color="auto" w:fill="FFFFFF"/>
                <w:rtl/>
                <w:lang w:bidi="he-IL"/>
              </w:rPr>
              <w:t>לבל</w:t>
            </w:r>
            <w:r>
              <w:rPr>
                <w:rStyle w:val="normaltextrun"/>
                <w:rFonts w:ascii="Arial" w:hAnsi="Arial" w:cs="Arial"/>
                <w:shd w:val="clear" w:color="auto" w:fill="FFFFFF"/>
              </w:rPr>
              <w:t>"</w:t>
            </w:r>
            <w:r>
              <w:rPr>
                <w:rStyle w:val="normaltextrun"/>
                <w:rFonts w:ascii="Arial" w:hAnsi="Arial" w:cs="Arial"/>
                <w:shd w:val="clear" w:color="auto" w:fill="FFFFFF"/>
                <w:rtl/>
                <w:lang w:bidi="he-IL"/>
              </w:rPr>
              <w:t>מ  לקבלנים</w:t>
            </w:r>
            <w:r>
              <w:rPr>
                <w:rStyle w:val="eop"/>
                <w:rFonts w:ascii="Arial" w:hAnsi="Arial" w:cs="Arial"/>
                <w:shd w:val="clear" w:color="auto" w:fill="FFFFFF"/>
                <w:rtl/>
              </w:rPr>
              <w:t> </w:t>
            </w:r>
          </w:p>
        </w:tc>
      </w:tr>
      <w:tr w:rsidR="00F973BB" w:rsidTr="00C83901" w14:paraId="193FFA2F" w14:textId="77777777">
        <w:tc>
          <w:tcPr>
            <w:tcW w:w="2748" w:type="dxa"/>
          </w:tcPr>
          <w:p w:rsidR="00F973BB" w:rsidP="00697863" w:rsidRDefault="000A31F8" w14:paraId="7804EE23" w14:textId="18CE7244">
            <w:pPr>
              <w:bidi/>
              <w:rPr>
                <w:rStyle w:val="normaltextrun"/>
                <w:rFonts w:ascii="Arial" w:hAnsi="Arial" w:cs="Arial"/>
                <w:shd w:val="clear" w:color="auto" w:fill="FFFFFF"/>
              </w:rPr>
            </w:pPr>
            <w:r>
              <w:rPr>
                <w:rStyle w:val="normaltextrun"/>
                <w:rFonts w:ascii="Arial" w:hAnsi="Arial" w:cs="Arial"/>
                <w:shd w:val="clear" w:color="auto" w:fill="FFFFFF"/>
              </w:rPr>
              <w:t>olt201BalamItemsRFI</w:t>
            </w:r>
            <w:r>
              <w:rPr>
                <w:rStyle w:val="eop"/>
                <w:rFonts w:ascii="Arial" w:hAnsi="Arial" w:cs="Arial"/>
                <w:shd w:val="clear" w:color="auto" w:fill="FFFFFF"/>
              </w:rPr>
              <w:t> </w:t>
            </w:r>
          </w:p>
        </w:tc>
        <w:tc>
          <w:tcPr>
            <w:tcW w:w="6268" w:type="dxa"/>
          </w:tcPr>
          <w:p w:rsidRPr="00853E97" w:rsidR="00F973BB" w:rsidP="00697863" w:rsidRDefault="00853E97" w14:paraId="7030BFEE" w14:textId="5043C056">
            <w:pPr>
              <w:bidi/>
              <w:rPr>
                <w:rStyle w:val="normaltextrun"/>
                <w:rFonts w:ascii="Arial" w:hAnsi="Arial" w:cs="Arial"/>
                <w:shd w:val="clear" w:color="auto" w:fill="FFFFFF"/>
                <w:rtl/>
                <w:lang w:bidi="he-IL"/>
              </w:rPr>
            </w:pPr>
            <w:r>
              <w:rPr>
                <w:rStyle w:val="normaltextrun"/>
                <w:rFonts w:ascii="Arial" w:hAnsi="Arial" w:cs="Arial"/>
                <w:shd w:val="clear" w:color="auto" w:fill="FFFFFF"/>
                <w:rtl/>
                <w:lang w:bidi="he-IL"/>
              </w:rPr>
              <w:t>טבלה המכילה את רשימת</w:t>
            </w:r>
            <w:r>
              <w:rPr>
                <w:rStyle w:val="normaltextrun"/>
                <w:rFonts w:ascii="Arial" w:hAnsi="Arial" w:cs="Arial"/>
                <w:shd w:val="clear" w:color="auto" w:fill="FFFFFF"/>
                <w:rtl/>
              </w:rPr>
              <w:t xml:space="preserve"> </w:t>
            </w:r>
            <w:r>
              <w:rPr>
                <w:rStyle w:val="normaltextrun"/>
                <w:rFonts w:ascii="Arial" w:hAnsi="Arial" w:cs="Arial"/>
                <w:shd w:val="clear" w:color="auto" w:fill="FFFFFF"/>
                <w:rtl/>
                <w:lang w:bidi="he-IL"/>
              </w:rPr>
              <w:t>הפרטים  המקושרים</w:t>
            </w:r>
            <w:r>
              <w:rPr>
                <w:rStyle w:val="normaltextrun"/>
                <w:rFonts w:ascii="Arial" w:hAnsi="Arial" w:cs="Arial"/>
                <w:shd w:val="clear" w:color="auto" w:fill="FFFFFF"/>
                <w:rtl/>
              </w:rPr>
              <w:t xml:space="preserve"> </w:t>
            </w:r>
            <w:r>
              <w:rPr>
                <w:rStyle w:val="normaltextrun"/>
                <w:rFonts w:ascii="Arial" w:hAnsi="Arial" w:cs="Arial"/>
                <w:shd w:val="clear" w:color="auto" w:fill="FFFFFF"/>
                <w:rtl/>
                <w:lang w:bidi="he-IL"/>
              </w:rPr>
              <w:t>ל</w:t>
            </w:r>
            <w:r>
              <w:rPr>
                <w:rStyle w:val="normaltextrun"/>
                <w:rFonts w:ascii="Arial" w:hAnsi="Arial" w:cs="Arial"/>
                <w:shd w:val="clear" w:color="auto" w:fill="FFFFFF"/>
                <w:rtl/>
              </w:rPr>
              <w:t xml:space="preserve"> </w:t>
            </w:r>
            <w:r>
              <w:rPr>
                <w:rStyle w:val="normaltextrun"/>
                <w:rFonts w:ascii="Arial" w:hAnsi="Arial" w:cs="Arial"/>
                <w:shd w:val="clear" w:color="auto" w:fill="FFFFFF"/>
              </w:rPr>
              <w:t>RFI</w:t>
            </w:r>
          </w:p>
        </w:tc>
      </w:tr>
      <w:tr w:rsidR="00F973BB" w:rsidTr="00C83901" w14:paraId="454B8DD9" w14:textId="77777777">
        <w:tc>
          <w:tcPr>
            <w:tcW w:w="2748" w:type="dxa"/>
          </w:tcPr>
          <w:p w:rsidR="00F973BB" w:rsidP="00697863" w:rsidRDefault="00853E97" w14:paraId="095FA596" w14:textId="294A0839">
            <w:pPr>
              <w:bidi/>
              <w:rPr>
                <w:rStyle w:val="normaltextrun"/>
                <w:rFonts w:ascii="Arial" w:hAnsi="Arial" w:cs="Arial"/>
                <w:shd w:val="clear" w:color="auto" w:fill="FFFFFF"/>
              </w:rPr>
            </w:pPr>
            <w:r>
              <w:rPr>
                <w:rStyle w:val="normaltextrun"/>
                <w:rFonts w:ascii="Arial" w:hAnsi="Arial" w:cs="Arial"/>
                <w:shd w:val="clear" w:color="auto" w:fill="FFFFFF"/>
              </w:rPr>
              <w:t>olt202BalamSapakim</w:t>
            </w:r>
            <w:r>
              <w:rPr>
                <w:rStyle w:val="eop"/>
                <w:rFonts w:ascii="Arial" w:hAnsi="Arial" w:cs="Arial"/>
                <w:shd w:val="clear" w:color="auto" w:fill="FFFFFF"/>
              </w:rPr>
              <w:t> </w:t>
            </w:r>
          </w:p>
        </w:tc>
        <w:tc>
          <w:tcPr>
            <w:tcW w:w="6268" w:type="dxa"/>
          </w:tcPr>
          <w:p w:rsidR="00F973BB" w:rsidP="00697863" w:rsidRDefault="00853E97" w14:paraId="35602A82" w14:textId="3CCFD254">
            <w:pPr>
              <w:bidi/>
              <w:rPr>
                <w:rStyle w:val="normaltextrun"/>
                <w:rFonts w:ascii="Arial" w:hAnsi="Arial" w:cs="Arial"/>
                <w:shd w:val="clear" w:color="auto" w:fill="FFFFFF"/>
                <w:rtl/>
              </w:rPr>
            </w:pPr>
            <w:r>
              <w:rPr>
                <w:rStyle w:val="normaltextrun"/>
                <w:rFonts w:ascii="Arial" w:hAnsi="Arial" w:cs="Arial"/>
                <w:shd w:val="clear" w:color="auto" w:fill="FFFFFF"/>
                <w:rtl/>
                <w:lang w:bidi="he-IL"/>
              </w:rPr>
              <w:t>רשימת מכרזים סגורים של מנה</w:t>
            </w:r>
            <w:r>
              <w:rPr>
                <w:rStyle w:val="normaltextrun"/>
                <w:rFonts w:ascii="Arial" w:hAnsi="Arial" w:cs="Arial"/>
                <w:shd w:val="clear" w:color="auto" w:fill="FFFFFF"/>
              </w:rPr>
              <w:t>"</w:t>
            </w:r>
            <w:r>
              <w:rPr>
                <w:rStyle w:val="normaltextrun"/>
                <w:rFonts w:ascii="Arial" w:hAnsi="Arial" w:cs="Arial"/>
                <w:shd w:val="clear" w:color="auto" w:fill="FFFFFF"/>
                <w:rtl/>
                <w:lang w:bidi="he-IL"/>
              </w:rPr>
              <w:t>ר המוצגים רק לספקים מוגדרים בטבלה</w:t>
            </w:r>
            <w:r>
              <w:rPr>
                <w:rStyle w:val="eop"/>
                <w:rFonts w:ascii="Arial" w:hAnsi="Arial" w:cs="Arial"/>
                <w:shd w:val="clear" w:color="auto" w:fill="FFFFFF"/>
                <w:rtl/>
              </w:rPr>
              <w:t> </w:t>
            </w:r>
          </w:p>
        </w:tc>
      </w:tr>
      <w:tr w:rsidR="006D54FC" w:rsidTr="00C83901" w14:paraId="349E4E29" w14:textId="77777777">
        <w:tc>
          <w:tcPr>
            <w:tcW w:w="2748" w:type="dxa"/>
          </w:tcPr>
          <w:p w:rsidR="006D54FC" w:rsidP="00697863" w:rsidRDefault="00DC6E0A" w14:paraId="51F51EA3" w14:textId="77E3B651">
            <w:pPr>
              <w:bidi/>
              <w:rPr>
                <w:rStyle w:val="normaltextrun"/>
                <w:rFonts w:ascii="Arial" w:hAnsi="Arial" w:cs="Arial"/>
                <w:shd w:val="clear" w:color="auto" w:fill="FFFFFF"/>
              </w:rPr>
            </w:pPr>
            <w:r>
              <w:rPr>
                <w:rStyle w:val="normaltextrun"/>
                <w:rFonts w:ascii="Arial" w:hAnsi="Arial" w:cs="Arial"/>
                <w:shd w:val="clear" w:color="auto" w:fill="FFFFFF"/>
              </w:rPr>
              <w:t>olt203BalamNispahim</w:t>
            </w:r>
            <w:r>
              <w:rPr>
                <w:rStyle w:val="eop"/>
                <w:rFonts w:ascii="Arial" w:hAnsi="Arial" w:cs="Arial"/>
                <w:shd w:val="clear" w:color="auto" w:fill="FFFFFF"/>
              </w:rPr>
              <w:t> </w:t>
            </w:r>
          </w:p>
        </w:tc>
        <w:tc>
          <w:tcPr>
            <w:tcW w:w="6268" w:type="dxa"/>
          </w:tcPr>
          <w:p w:rsidR="006D54FC" w:rsidP="00697863" w:rsidRDefault="00DC6E0A" w14:paraId="43A53991" w14:textId="082F2769">
            <w:pPr>
              <w:bidi/>
              <w:rPr>
                <w:rStyle w:val="normaltextrun"/>
                <w:rFonts w:ascii="Arial" w:hAnsi="Arial" w:cs="Arial"/>
                <w:shd w:val="clear" w:color="auto" w:fill="FFFFFF"/>
                <w:rtl/>
              </w:rPr>
            </w:pPr>
            <w:r>
              <w:rPr>
                <w:rStyle w:val="normaltextrun"/>
                <w:rFonts w:ascii="Arial" w:hAnsi="Arial" w:cs="Arial"/>
                <w:shd w:val="clear" w:color="auto" w:fill="FFFFFF"/>
                <w:rtl/>
                <w:lang w:bidi="he-IL"/>
              </w:rPr>
              <w:t>רשימת נספחים הקשורים לבל</w:t>
            </w:r>
            <w:r>
              <w:rPr>
                <w:rStyle w:val="normaltextrun"/>
                <w:rFonts w:ascii="Arial" w:hAnsi="Arial" w:cs="Arial"/>
                <w:shd w:val="clear" w:color="auto" w:fill="FFFFFF"/>
              </w:rPr>
              <w:t>"</w:t>
            </w:r>
            <w:r>
              <w:rPr>
                <w:rStyle w:val="normaltextrun"/>
                <w:rFonts w:ascii="Arial" w:hAnsi="Arial" w:cs="Arial"/>
                <w:shd w:val="clear" w:color="auto" w:fill="FFFFFF"/>
                <w:rtl/>
                <w:lang w:bidi="he-IL"/>
              </w:rPr>
              <w:t>מ מנה</w:t>
            </w:r>
            <w:r>
              <w:rPr>
                <w:rStyle w:val="normaltextrun"/>
                <w:rFonts w:ascii="Arial" w:hAnsi="Arial" w:cs="Arial"/>
                <w:shd w:val="clear" w:color="auto" w:fill="FFFFFF"/>
              </w:rPr>
              <w:t>"</w:t>
            </w:r>
            <w:r>
              <w:rPr>
                <w:rStyle w:val="normaltextrun"/>
                <w:rFonts w:ascii="Arial" w:hAnsi="Arial" w:cs="Arial"/>
                <w:shd w:val="clear" w:color="auto" w:fill="FFFFFF"/>
                <w:rtl/>
                <w:lang w:bidi="he-IL"/>
              </w:rPr>
              <w:t>ר ובינוי פרט לקבלנים</w:t>
            </w:r>
            <w:r>
              <w:rPr>
                <w:rStyle w:val="eop"/>
                <w:rFonts w:ascii="Arial" w:hAnsi="Arial" w:cs="Arial"/>
                <w:shd w:val="clear" w:color="auto" w:fill="FFFFFF"/>
                <w:rtl/>
              </w:rPr>
              <w:t> </w:t>
            </w:r>
          </w:p>
        </w:tc>
      </w:tr>
      <w:tr w:rsidR="006D54FC" w:rsidTr="00C83901" w14:paraId="26D2DCA8" w14:textId="77777777">
        <w:tc>
          <w:tcPr>
            <w:tcW w:w="2748" w:type="dxa"/>
          </w:tcPr>
          <w:p w:rsidR="006D54FC" w:rsidP="00697863" w:rsidRDefault="0090237A" w14:paraId="59816481" w14:textId="53EE61A3">
            <w:pPr>
              <w:bidi/>
              <w:rPr>
                <w:rStyle w:val="normaltextrun"/>
                <w:rFonts w:ascii="Arial" w:hAnsi="Arial" w:cs="Arial"/>
                <w:shd w:val="clear" w:color="auto" w:fill="FFFFFF"/>
              </w:rPr>
            </w:pPr>
            <w:r>
              <w:rPr>
                <w:rStyle w:val="normaltextrun"/>
                <w:rFonts w:ascii="Arial" w:hAnsi="Arial" w:cs="Arial"/>
                <w:shd w:val="clear" w:color="auto" w:fill="FFFFFF"/>
              </w:rPr>
              <w:t>olt204BalamText</w:t>
            </w:r>
            <w:r>
              <w:rPr>
                <w:rStyle w:val="eop"/>
                <w:rFonts w:ascii="Arial" w:hAnsi="Arial" w:cs="Arial"/>
                <w:shd w:val="clear" w:color="auto" w:fill="FFFFFF"/>
              </w:rPr>
              <w:t> </w:t>
            </w:r>
          </w:p>
        </w:tc>
        <w:tc>
          <w:tcPr>
            <w:tcW w:w="6268" w:type="dxa"/>
          </w:tcPr>
          <w:p w:rsidR="006D54FC" w:rsidP="00697863" w:rsidRDefault="0090237A" w14:paraId="594ED2F1" w14:textId="77777777">
            <w:pPr>
              <w:bidi/>
              <w:rPr>
                <w:rStyle w:val="normaltextrun"/>
                <w:rFonts w:ascii="Arial" w:hAnsi="Arial" w:cs="Arial"/>
                <w:shd w:val="clear" w:color="auto" w:fill="FFFFFF"/>
                <w:rtl/>
                <w:lang w:bidi="he-IL"/>
              </w:rPr>
            </w:pPr>
            <w:r>
              <w:rPr>
                <w:rStyle w:val="normaltextrun"/>
                <w:rFonts w:ascii="Arial" w:hAnsi="Arial" w:cs="Arial"/>
                <w:shd w:val="clear" w:color="auto" w:fill="FFFFFF"/>
                <w:rtl/>
                <w:lang w:bidi="he-IL"/>
              </w:rPr>
              <w:t>טבלה המכילה טקסטים לבל</w:t>
            </w:r>
            <w:r>
              <w:rPr>
                <w:rStyle w:val="normaltextrun"/>
                <w:rFonts w:ascii="Arial" w:hAnsi="Arial" w:cs="Arial"/>
                <w:shd w:val="clear" w:color="auto" w:fill="FFFFFF"/>
              </w:rPr>
              <w:t>"</w:t>
            </w:r>
            <w:r>
              <w:rPr>
                <w:rStyle w:val="normaltextrun"/>
                <w:rFonts w:ascii="Arial" w:hAnsi="Arial" w:cs="Arial"/>
                <w:shd w:val="clear" w:color="auto" w:fill="FFFFFF"/>
                <w:rtl/>
                <w:lang w:bidi="he-IL"/>
              </w:rPr>
              <w:t>מ</w:t>
            </w:r>
            <w:r>
              <w:rPr>
                <w:rStyle w:val="normaltextrun"/>
                <w:rFonts w:ascii="Arial" w:hAnsi="Arial" w:cs="Arial"/>
                <w:shd w:val="clear" w:color="auto" w:fill="FFFFFF"/>
              </w:rPr>
              <w:t xml:space="preserve">. </w:t>
            </w:r>
            <w:r>
              <w:rPr>
                <w:rStyle w:val="normaltextrun"/>
                <w:rFonts w:ascii="Arial" w:hAnsi="Arial" w:cs="Arial"/>
                <w:shd w:val="clear" w:color="auto" w:fill="FFFFFF"/>
                <w:rtl/>
                <w:lang w:bidi="he-IL"/>
              </w:rPr>
              <w:t>כמו תנאים מיוחדים</w:t>
            </w:r>
            <w:r>
              <w:rPr>
                <w:rStyle w:val="normaltextrun"/>
                <w:rFonts w:ascii="Arial" w:hAnsi="Arial" w:cs="Arial"/>
                <w:shd w:val="clear" w:color="auto" w:fill="FFFFFF"/>
              </w:rPr>
              <w:t>,</w:t>
            </w:r>
            <w:r>
              <w:rPr>
                <w:rStyle w:val="normaltextrun"/>
                <w:rFonts w:ascii="Arial" w:hAnsi="Arial" w:cs="Arial"/>
                <w:shd w:val="clear" w:color="auto" w:fill="FFFFFF"/>
                <w:rtl/>
                <w:lang w:bidi="he-IL"/>
              </w:rPr>
              <w:t>תנאי הצמדה ומקדמה</w:t>
            </w:r>
            <w:r>
              <w:rPr>
                <w:rStyle w:val="normaltextrun"/>
                <w:rFonts w:ascii="Arial" w:hAnsi="Arial" w:cs="Arial"/>
                <w:shd w:val="clear" w:color="auto" w:fill="FFFFFF"/>
              </w:rPr>
              <w:t xml:space="preserve">, </w:t>
            </w:r>
            <w:r>
              <w:rPr>
                <w:rStyle w:val="normaltextrun"/>
                <w:rFonts w:ascii="Arial" w:hAnsi="Arial" w:cs="Arial"/>
                <w:shd w:val="clear" w:color="auto" w:fill="FFFFFF"/>
                <w:rtl/>
                <w:lang w:bidi="he-IL"/>
              </w:rPr>
              <w:t>תנאים נוספים</w:t>
            </w:r>
            <w:r>
              <w:rPr>
                <w:rStyle w:val="normaltextrun"/>
                <w:rFonts w:ascii="Arial" w:hAnsi="Arial" w:cs="Arial"/>
                <w:shd w:val="clear" w:color="auto" w:fill="FFFFFF"/>
              </w:rPr>
              <w:t>.</w:t>
            </w:r>
            <w:r>
              <w:rPr>
                <w:rStyle w:val="eop"/>
                <w:rFonts w:ascii="Arial" w:hAnsi="Arial" w:cs="Arial"/>
                <w:shd w:val="clear" w:color="auto" w:fill="FFFFFF"/>
              </w:rPr>
              <w:t> </w:t>
            </w:r>
          </w:p>
          <w:p w:rsidR="00924C13" w:rsidP="008B4473" w:rsidRDefault="00924C13" w14:paraId="3FFD99AC" w14:textId="77777777">
            <w:pPr>
              <w:bidi/>
              <w:rPr>
                <w:rStyle w:val="normaltextrun"/>
                <w:rFonts w:ascii="Arial" w:hAnsi="Arial" w:cs="Arial"/>
                <w:shd w:val="clear" w:color="auto" w:fill="FFFFFF"/>
                <w:rtl/>
              </w:rPr>
            </w:pPr>
          </w:p>
          <w:p w:rsidR="00924C13" w:rsidP="008B4473" w:rsidRDefault="00924C13" w14:paraId="53EB6A96" w14:textId="77777777">
            <w:pPr>
              <w:pStyle w:val="paragraph"/>
              <w:bidi/>
              <w:spacing w:before="0" w:beforeAutospacing="0" w:after="0" w:afterAutospacing="0"/>
              <w:textAlignment w:val="baseline"/>
              <w:rPr>
                <w:rFonts w:ascii="Segoe UI" w:hAnsi="Segoe UI" w:cs="Segoe UI"/>
                <w:sz w:val="18"/>
                <w:szCs w:val="18"/>
              </w:rPr>
            </w:pPr>
            <w:r>
              <w:rPr>
                <w:rStyle w:val="normaltextrun"/>
                <w:rFonts w:ascii="Arial" w:hAnsi="Arial" w:cs="Arial"/>
                <w:rtl/>
                <w:lang w:bidi="he-IL"/>
              </w:rPr>
              <w:t>הטבלה</w:t>
            </w:r>
            <w:r>
              <w:rPr>
                <w:rStyle w:val="normaltextrun"/>
                <w:rFonts w:ascii="Arial" w:hAnsi="Arial" w:cs="Arial"/>
                <w:rtl/>
              </w:rPr>
              <w:t xml:space="preserve"> </w:t>
            </w:r>
            <w:r>
              <w:rPr>
                <w:rStyle w:val="normaltextrun"/>
                <w:rFonts w:ascii="Arial" w:hAnsi="Arial" w:cs="Arial"/>
                <w:rtl/>
                <w:lang w:bidi="he-IL"/>
              </w:rPr>
              <w:t>מכילה</w:t>
            </w:r>
            <w:r>
              <w:rPr>
                <w:rStyle w:val="normaltextrun"/>
                <w:rFonts w:ascii="Arial" w:hAnsi="Arial" w:cs="Arial"/>
                <w:rtl/>
              </w:rPr>
              <w:t xml:space="preserve"> </w:t>
            </w:r>
            <w:r>
              <w:rPr>
                <w:rStyle w:val="normaltextrun"/>
                <w:rFonts w:ascii="Arial" w:hAnsi="Arial" w:cs="Arial"/>
                <w:rtl/>
                <w:lang w:bidi="he-IL"/>
              </w:rPr>
              <w:t>שדה</w:t>
            </w:r>
            <w:r>
              <w:rPr>
                <w:rStyle w:val="normaltextrun"/>
                <w:rFonts w:ascii="Arial" w:hAnsi="Arial" w:cs="Arial"/>
                <w:rtl/>
              </w:rPr>
              <w:t xml:space="preserve"> </w:t>
            </w:r>
            <w:r>
              <w:rPr>
                <w:rStyle w:val="normaltextrun"/>
                <w:rFonts w:ascii="Arial" w:hAnsi="Arial" w:cs="Arial"/>
                <w:rtl/>
                <w:lang w:bidi="he-IL"/>
              </w:rPr>
              <w:t>מספר</w:t>
            </w:r>
            <w:r>
              <w:rPr>
                <w:rStyle w:val="normaltextrun"/>
                <w:rFonts w:ascii="Arial" w:hAnsi="Arial" w:cs="Arial"/>
                <w:rtl/>
              </w:rPr>
              <w:t xml:space="preserve"> </w:t>
            </w:r>
            <w:r>
              <w:rPr>
                <w:rStyle w:val="normaltextrun"/>
                <w:rFonts w:ascii="Arial" w:hAnsi="Arial" w:cs="Arial"/>
                <w:rtl/>
                <w:lang w:bidi="he-IL"/>
              </w:rPr>
              <w:t>בל</w:t>
            </w:r>
            <w:r>
              <w:rPr>
                <w:rStyle w:val="normaltextrun"/>
                <w:rFonts w:ascii="Arial" w:hAnsi="Arial" w:cs="Arial"/>
                <w:rtl/>
              </w:rPr>
              <w:t>"</w:t>
            </w:r>
            <w:r>
              <w:rPr>
                <w:rStyle w:val="normaltextrun"/>
                <w:rFonts w:ascii="Arial" w:hAnsi="Arial" w:cs="Arial"/>
                <w:rtl/>
                <w:lang w:bidi="he-IL"/>
              </w:rPr>
              <w:t>מ</w:t>
            </w:r>
            <w:r>
              <w:rPr>
                <w:rStyle w:val="normaltextrun"/>
                <w:rFonts w:ascii="Arial" w:hAnsi="Arial" w:cs="Arial"/>
                <w:rtl/>
              </w:rPr>
              <w:t xml:space="preserve"> </w:t>
            </w:r>
            <w:r>
              <w:rPr>
                <w:rStyle w:val="normaltextrun"/>
                <w:rFonts w:ascii="Arial" w:hAnsi="Arial" w:cs="Arial"/>
                <w:rtl/>
                <w:lang w:bidi="he-IL"/>
              </w:rPr>
              <w:t>אליו</w:t>
            </w:r>
            <w:r>
              <w:rPr>
                <w:rStyle w:val="normaltextrun"/>
                <w:rFonts w:ascii="Arial" w:hAnsi="Arial" w:cs="Arial"/>
                <w:rtl/>
              </w:rPr>
              <w:t xml:space="preserve"> </w:t>
            </w:r>
            <w:r>
              <w:rPr>
                <w:rStyle w:val="normaltextrun"/>
                <w:rFonts w:ascii="Arial" w:hAnsi="Arial" w:cs="Arial"/>
                <w:rtl/>
                <w:lang w:bidi="he-IL"/>
              </w:rPr>
              <w:t>שייכים</w:t>
            </w:r>
            <w:r>
              <w:rPr>
                <w:rStyle w:val="normaltextrun"/>
                <w:rFonts w:ascii="Arial" w:hAnsi="Arial" w:cs="Arial"/>
                <w:rtl/>
              </w:rPr>
              <w:t xml:space="preserve"> </w:t>
            </w:r>
            <w:r>
              <w:rPr>
                <w:rStyle w:val="normaltextrun"/>
                <w:rFonts w:ascii="Arial" w:hAnsi="Arial" w:cs="Arial"/>
                <w:rtl/>
                <w:lang w:bidi="he-IL"/>
              </w:rPr>
              <w:t>הטקסטים</w:t>
            </w:r>
            <w:r>
              <w:rPr>
                <w:rStyle w:val="normaltextrun"/>
                <w:rFonts w:ascii="Arial" w:hAnsi="Arial" w:cs="Arial"/>
                <w:rtl/>
              </w:rPr>
              <w:t xml:space="preserve">  </w:t>
            </w:r>
            <w:r>
              <w:rPr>
                <w:rStyle w:val="normaltextrun"/>
                <w:rFonts w:ascii="Arial" w:hAnsi="Arial" w:cs="Arial"/>
              </w:rPr>
              <w:t>olf204balam</w:t>
            </w:r>
            <w:r>
              <w:rPr>
                <w:rStyle w:val="normaltextrun"/>
                <w:rFonts w:ascii="Arial" w:hAnsi="Arial" w:cs="Arial"/>
                <w:rtl/>
              </w:rPr>
              <w:t xml:space="preserve"> </w:t>
            </w:r>
            <w:r>
              <w:rPr>
                <w:rStyle w:val="normaltextrun"/>
                <w:rFonts w:ascii="Arial" w:hAnsi="Arial" w:cs="Arial"/>
                <w:rtl/>
                <w:lang w:bidi="he-IL"/>
              </w:rPr>
              <w:t>ושדה</w:t>
            </w:r>
            <w:r>
              <w:rPr>
                <w:rStyle w:val="normaltextrun"/>
                <w:rFonts w:ascii="Arial" w:hAnsi="Arial" w:cs="Arial"/>
                <w:rtl/>
              </w:rPr>
              <w:t xml:space="preserve"> </w:t>
            </w:r>
            <w:r>
              <w:rPr>
                <w:rStyle w:val="normaltextrun"/>
                <w:rFonts w:ascii="Arial" w:hAnsi="Arial" w:cs="Arial"/>
              </w:rPr>
              <w:t>olf204text_code</w:t>
            </w:r>
            <w:r>
              <w:rPr>
                <w:rStyle w:val="eop"/>
                <w:rFonts w:ascii="Arial" w:hAnsi="Arial" w:cs="Arial" w:eastAsiaTheme="majorEastAsia"/>
                <w:rtl/>
              </w:rPr>
              <w:t> </w:t>
            </w:r>
          </w:p>
          <w:p w:rsidR="00924C13" w:rsidP="008B4473" w:rsidRDefault="00924C13" w14:paraId="0964DB6E" w14:textId="77777777">
            <w:pPr>
              <w:pStyle w:val="paragraph"/>
              <w:bidi/>
              <w:spacing w:before="0" w:beforeAutospacing="0" w:after="0" w:afterAutospacing="0"/>
              <w:textAlignment w:val="baseline"/>
              <w:rPr>
                <w:rFonts w:ascii="Segoe UI" w:hAnsi="Segoe UI" w:cs="Segoe UI"/>
                <w:sz w:val="18"/>
                <w:szCs w:val="18"/>
                <w:rtl/>
              </w:rPr>
            </w:pPr>
            <w:r>
              <w:rPr>
                <w:rStyle w:val="normaltextrun"/>
                <w:rFonts w:ascii="Arial" w:hAnsi="Arial" w:cs="Arial"/>
                <w:rtl/>
                <w:lang w:bidi="he-IL"/>
              </w:rPr>
              <w:t>קוד</w:t>
            </w:r>
            <w:r>
              <w:rPr>
                <w:rStyle w:val="normaltextrun"/>
                <w:rFonts w:ascii="Arial" w:hAnsi="Arial" w:cs="Arial"/>
                <w:rtl/>
              </w:rPr>
              <w:t xml:space="preserve"> </w:t>
            </w:r>
            <w:r>
              <w:rPr>
                <w:rStyle w:val="normaltextrun"/>
                <w:rFonts w:ascii="Arial" w:hAnsi="Arial" w:cs="Arial"/>
                <w:rtl/>
                <w:lang w:bidi="he-IL"/>
              </w:rPr>
              <w:t>מזהה</w:t>
            </w:r>
            <w:r>
              <w:rPr>
                <w:rStyle w:val="normaltextrun"/>
                <w:rFonts w:ascii="Arial" w:hAnsi="Arial" w:cs="Arial"/>
                <w:rtl/>
              </w:rPr>
              <w:t xml:space="preserve"> </w:t>
            </w:r>
            <w:r>
              <w:rPr>
                <w:rStyle w:val="normaltextrun"/>
                <w:rFonts w:ascii="Arial" w:hAnsi="Arial" w:cs="Arial"/>
                <w:rtl/>
                <w:lang w:bidi="he-IL"/>
              </w:rPr>
              <w:t>לכל</w:t>
            </w:r>
            <w:r>
              <w:rPr>
                <w:rStyle w:val="normaltextrun"/>
                <w:rFonts w:ascii="Arial" w:hAnsi="Arial" w:cs="Arial"/>
                <w:rtl/>
              </w:rPr>
              <w:t xml:space="preserve"> </w:t>
            </w:r>
            <w:r>
              <w:rPr>
                <w:rStyle w:val="normaltextrun"/>
                <w:rFonts w:ascii="Arial" w:hAnsi="Arial" w:cs="Arial"/>
                <w:rtl/>
                <w:lang w:bidi="he-IL"/>
              </w:rPr>
              <w:t>נושא</w:t>
            </w:r>
            <w:r>
              <w:rPr>
                <w:rStyle w:val="normaltextrun"/>
                <w:rFonts w:ascii="Arial" w:hAnsi="Arial" w:cs="Arial"/>
                <w:rtl/>
              </w:rPr>
              <w:t xml:space="preserve"> </w:t>
            </w:r>
            <w:r>
              <w:rPr>
                <w:rStyle w:val="normaltextrun"/>
                <w:rFonts w:ascii="Arial" w:hAnsi="Arial" w:cs="Arial"/>
                <w:rtl/>
                <w:lang w:bidi="he-IL"/>
              </w:rPr>
              <w:t>וסדר</w:t>
            </w:r>
            <w:r>
              <w:rPr>
                <w:rStyle w:val="normaltextrun"/>
                <w:rFonts w:ascii="Arial" w:hAnsi="Arial" w:cs="Arial"/>
                <w:rtl/>
              </w:rPr>
              <w:t xml:space="preserve"> </w:t>
            </w:r>
            <w:r>
              <w:rPr>
                <w:rStyle w:val="normaltextrun"/>
                <w:rFonts w:ascii="Arial" w:hAnsi="Arial" w:cs="Arial"/>
                <w:rtl/>
                <w:lang w:bidi="he-IL"/>
              </w:rPr>
              <w:t>הצגת</w:t>
            </w:r>
            <w:r>
              <w:rPr>
                <w:rStyle w:val="normaltextrun"/>
                <w:rFonts w:ascii="Arial" w:hAnsi="Arial" w:cs="Arial"/>
                <w:rtl/>
              </w:rPr>
              <w:t xml:space="preserve"> </w:t>
            </w:r>
            <w:r>
              <w:rPr>
                <w:rStyle w:val="normaltextrun"/>
                <w:rFonts w:ascii="Arial" w:hAnsi="Arial" w:cs="Arial"/>
                <w:rtl/>
                <w:lang w:bidi="he-IL"/>
              </w:rPr>
              <w:t>הטקסט</w:t>
            </w:r>
            <w:r>
              <w:rPr>
                <w:rStyle w:val="normaltextrun"/>
                <w:rFonts w:ascii="Arial" w:hAnsi="Arial" w:cs="Arial"/>
                <w:rtl/>
              </w:rPr>
              <w:t xml:space="preserve"> </w:t>
            </w:r>
            <w:r>
              <w:rPr>
                <w:rStyle w:val="normaltextrun"/>
                <w:rFonts w:ascii="Arial" w:hAnsi="Arial" w:cs="Arial"/>
                <w:rtl/>
                <w:lang w:bidi="he-IL"/>
              </w:rPr>
              <w:t>מתבצע</w:t>
            </w:r>
            <w:r>
              <w:rPr>
                <w:rStyle w:val="normaltextrun"/>
                <w:rFonts w:ascii="Arial" w:hAnsi="Arial" w:cs="Arial"/>
                <w:rtl/>
              </w:rPr>
              <w:t xml:space="preserve"> </w:t>
            </w:r>
            <w:r>
              <w:rPr>
                <w:rStyle w:val="normaltextrun"/>
                <w:rFonts w:ascii="Arial" w:hAnsi="Arial" w:cs="Arial"/>
                <w:rtl/>
                <w:lang w:bidi="he-IL"/>
              </w:rPr>
              <w:t>ע</w:t>
            </w:r>
            <w:r>
              <w:rPr>
                <w:rStyle w:val="normaltextrun"/>
                <w:rFonts w:ascii="Arial" w:hAnsi="Arial" w:cs="Arial"/>
                <w:rtl/>
              </w:rPr>
              <w:t>"</w:t>
            </w:r>
            <w:r>
              <w:rPr>
                <w:rStyle w:val="normaltextrun"/>
                <w:rFonts w:ascii="Arial" w:hAnsi="Arial" w:cs="Arial"/>
                <w:rtl/>
                <w:lang w:bidi="he-IL"/>
              </w:rPr>
              <w:t>י</w:t>
            </w:r>
            <w:r>
              <w:rPr>
                <w:rStyle w:val="normaltextrun"/>
                <w:rFonts w:ascii="Arial" w:hAnsi="Arial" w:cs="Arial"/>
                <w:rtl/>
              </w:rPr>
              <w:t xml:space="preserve"> </w:t>
            </w:r>
            <w:r>
              <w:rPr>
                <w:rStyle w:val="normaltextrun"/>
                <w:rFonts w:ascii="Arial" w:hAnsi="Arial" w:cs="Arial"/>
                <w:rtl/>
                <w:lang w:bidi="he-IL"/>
              </w:rPr>
              <w:t>שדה</w:t>
            </w:r>
            <w:r>
              <w:rPr>
                <w:rStyle w:val="normaltextrun"/>
                <w:rFonts w:ascii="Arial" w:hAnsi="Arial" w:cs="Arial"/>
                <w:rtl/>
              </w:rPr>
              <w:t xml:space="preserve"> </w:t>
            </w:r>
            <w:r>
              <w:rPr>
                <w:rStyle w:val="normaltextrun"/>
                <w:rFonts w:ascii="Arial" w:hAnsi="Arial" w:cs="Arial"/>
              </w:rPr>
              <w:t>olf204line_id</w:t>
            </w:r>
            <w:r>
              <w:rPr>
                <w:rStyle w:val="normaltextrun"/>
                <w:rFonts w:ascii="Arial" w:hAnsi="Arial" w:cs="Arial"/>
                <w:rtl/>
              </w:rPr>
              <w:t> </w:t>
            </w:r>
            <w:r>
              <w:rPr>
                <w:rStyle w:val="eop"/>
                <w:rFonts w:ascii="Arial" w:hAnsi="Arial" w:cs="Arial" w:eastAsiaTheme="majorEastAsia"/>
                <w:rtl/>
              </w:rPr>
              <w:t> </w:t>
            </w:r>
          </w:p>
          <w:p w:rsidR="00924C13" w:rsidP="008B4473" w:rsidRDefault="00924C13" w14:paraId="7D42C3C1" w14:textId="77777777">
            <w:pPr>
              <w:pStyle w:val="paragraph"/>
              <w:bidi/>
              <w:spacing w:before="0" w:beforeAutospacing="0" w:after="0" w:afterAutospacing="0"/>
              <w:textAlignment w:val="baseline"/>
              <w:rPr>
                <w:rFonts w:ascii="Segoe UI" w:hAnsi="Segoe UI" w:cs="Segoe UI"/>
                <w:sz w:val="18"/>
                <w:szCs w:val="18"/>
                <w:rtl/>
              </w:rPr>
            </w:pPr>
            <w:r>
              <w:rPr>
                <w:rStyle w:val="normaltextrun"/>
                <w:rFonts w:ascii="Arial" w:hAnsi="Arial" w:cs="Arial"/>
                <w:rtl/>
                <w:lang w:bidi="he-IL"/>
              </w:rPr>
              <w:t>התוכן</w:t>
            </w:r>
            <w:r>
              <w:rPr>
                <w:rStyle w:val="normaltextrun"/>
                <w:rFonts w:ascii="Arial" w:hAnsi="Arial" w:cs="Arial"/>
                <w:rtl/>
              </w:rPr>
              <w:t xml:space="preserve"> </w:t>
            </w:r>
            <w:r>
              <w:rPr>
                <w:rStyle w:val="normaltextrun"/>
                <w:rFonts w:ascii="Arial" w:hAnsi="Arial" w:cs="Arial"/>
                <w:rtl/>
                <w:lang w:bidi="he-IL"/>
              </w:rPr>
              <w:t>המוצג</w:t>
            </w:r>
            <w:r>
              <w:rPr>
                <w:rStyle w:val="normaltextrun"/>
                <w:rFonts w:ascii="Arial" w:hAnsi="Arial" w:cs="Arial"/>
                <w:rtl/>
              </w:rPr>
              <w:t xml:space="preserve"> </w:t>
            </w:r>
            <w:r>
              <w:rPr>
                <w:rStyle w:val="normaltextrun"/>
                <w:rFonts w:ascii="Arial" w:hAnsi="Arial" w:cs="Arial"/>
                <w:rtl/>
                <w:lang w:bidi="he-IL"/>
              </w:rPr>
              <w:t>נשלף</w:t>
            </w:r>
            <w:r>
              <w:rPr>
                <w:rStyle w:val="normaltextrun"/>
                <w:rFonts w:ascii="Arial" w:hAnsi="Arial" w:cs="Arial"/>
                <w:rtl/>
              </w:rPr>
              <w:t xml:space="preserve"> </w:t>
            </w:r>
            <w:r>
              <w:rPr>
                <w:rStyle w:val="normaltextrun"/>
                <w:rFonts w:ascii="Arial" w:hAnsi="Arial" w:cs="Arial"/>
                <w:rtl/>
                <w:lang w:bidi="he-IL"/>
              </w:rPr>
              <w:t>משדה</w:t>
            </w:r>
            <w:r>
              <w:rPr>
                <w:rStyle w:val="normaltextrun"/>
                <w:rFonts w:ascii="Arial" w:hAnsi="Arial" w:cs="Arial"/>
                <w:rtl/>
              </w:rPr>
              <w:t xml:space="preserve"> </w:t>
            </w:r>
            <w:r>
              <w:rPr>
                <w:rStyle w:val="normaltextrun"/>
                <w:rFonts w:ascii="Arial" w:hAnsi="Arial" w:cs="Arial"/>
              </w:rPr>
              <w:t>olf204text</w:t>
            </w:r>
            <w:r>
              <w:rPr>
                <w:rStyle w:val="eop"/>
                <w:rFonts w:ascii="Arial" w:hAnsi="Arial" w:cs="Arial" w:eastAsiaTheme="majorEastAsia"/>
                <w:rtl/>
              </w:rPr>
              <w:t> </w:t>
            </w:r>
          </w:p>
          <w:p w:rsidR="008B4473" w:rsidP="00924C13" w:rsidRDefault="008B4473" w14:paraId="7C33FFFC" w14:textId="77777777">
            <w:pPr>
              <w:bidi/>
              <w:rPr>
                <w:rStyle w:val="normaltextrun"/>
                <w:rFonts w:ascii="Arial" w:hAnsi="Arial" w:cs="Arial"/>
                <w:shd w:val="clear" w:color="auto" w:fill="FFFFFF"/>
                <w:rtl/>
                <w:lang w:bidi="he-IL"/>
              </w:rPr>
            </w:pPr>
          </w:p>
          <w:p w:rsidRPr="008B4473" w:rsidR="00924C13" w:rsidP="008B4473" w:rsidRDefault="008B4473" w14:paraId="53F98792" w14:textId="4735F63B">
            <w:pPr>
              <w:bidi/>
              <w:rPr>
                <w:rStyle w:val="normaltextrun"/>
                <w:rFonts w:ascii="Arial" w:hAnsi="Arial" w:cs="Arial"/>
                <w:shd w:val="clear" w:color="auto" w:fill="FFFFFF"/>
                <w:rtl/>
                <w:lang w:bidi="he-IL"/>
              </w:rPr>
            </w:pPr>
            <w:r>
              <w:rPr>
                <w:rStyle w:val="normaltextrun"/>
                <w:rFonts w:ascii="Arial" w:hAnsi="Arial" w:cs="Arial"/>
                <w:shd w:val="clear" w:color="auto" w:fill="FFFFFF"/>
                <w:rtl/>
                <w:lang w:bidi="he-IL"/>
              </w:rPr>
              <w:t>תנאי ההצעה ותנאי תשלום קבועים בקוד ולא נמצאים בטבלה זו ומשלבים שדות מטבלת</w:t>
            </w:r>
            <w:r>
              <w:rPr>
                <w:rStyle w:val="normaltextrun"/>
                <w:rFonts w:ascii="Arial" w:hAnsi="Arial" w:cs="Arial"/>
                <w:shd w:val="clear" w:color="auto" w:fill="FFFFFF"/>
                <w:rtl/>
              </w:rPr>
              <w:t xml:space="preserve"> </w:t>
            </w:r>
            <w:r>
              <w:rPr>
                <w:rStyle w:val="normaltextrun"/>
                <w:rFonts w:ascii="Arial" w:hAnsi="Arial" w:cs="Arial"/>
                <w:shd w:val="clear" w:color="auto" w:fill="FFFFFF"/>
              </w:rPr>
              <w:t>olt200Balam</w:t>
            </w:r>
          </w:p>
        </w:tc>
      </w:tr>
      <w:tr w:rsidR="006D54FC" w:rsidTr="00C83901" w14:paraId="5C4F8F43" w14:textId="77777777">
        <w:tc>
          <w:tcPr>
            <w:tcW w:w="2748" w:type="dxa"/>
          </w:tcPr>
          <w:p w:rsidR="006D54FC" w:rsidP="00697863" w:rsidRDefault="004E4E41" w14:paraId="5ED56B4A" w14:textId="65988186">
            <w:pPr>
              <w:bidi/>
              <w:rPr>
                <w:rStyle w:val="normaltextrun"/>
                <w:rFonts w:ascii="Arial" w:hAnsi="Arial" w:cs="Arial"/>
                <w:shd w:val="clear" w:color="auto" w:fill="FFFFFF"/>
              </w:rPr>
            </w:pPr>
            <w:r>
              <w:rPr>
                <w:rStyle w:val="normaltextrun"/>
                <w:rFonts w:ascii="Arial" w:hAnsi="Arial" w:cs="Arial"/>
                <w:shd w:val="clear" w:color="auto" w:fill="FFFFFF"/>
              </w:rPr>
              <w:t>olt204BalamTextKablan</w:t>
            </w:r>
            <w:r>
              <w:rPr>
                <w:rStyle w:val="eop"/>
                <w:rFonts w:ascii="Arial" w:hAnsi="Arial" w:cs="Arial"/>
                <w:shd w:val="clear" w:color="auto" w:fill="FFFFFF"/>
              </w:rPr>
              <w:t> </w:t>
            </w:r>
          </w:p>
        </w:tc>
        <w:tc>
          <w:tcPr>
            <w:tcW w:w="6268" w:type="dxa"/>
          </w:tcPr>
          <w:p w:rsidR="006D54FC" w:rsidP="00697863" w:rsidRDefault="004E4E41" w14:paraId="124FF0F2" w14:textId="77777777">
            <w:pPr>
              <w:bidi/>
              <w:rPr>
                <w:rStyle w:val="normaltextrun"/>
                <w:rFonts w:ascii="Arial" w:hAnsi="Arial" w:cs="Arial"/>
                <w:shd w:val="clear" w:color="auto" w:fill="FFFFFF"/>
                <w:rtl/>
                <w:lang w:bidi="he-IL"/>
              </w:rPr>
            </w:pPr>
            <w:r>
              <w:rPr>
                <w:rStyle w:val="normaltextrun"/>
                <w:rFonts w:ascii="Arial" w:hAnsi="Arial" w:cs="Arial"/>
                <w:shd w:val="clear" w:color="auto" w:fill="FFFFFF"/>
                <w:rtl/>
                <w:lang w:bidi="he-IL"/>
              </w:rPr>
              <w:t>טבלה המכילה טקסטים עבור בל</w:t>
            </w:r>
            <w:r>
              <w:rPr>
                <w:rStyle w:val="normaltextrun"/>
                <w:rFonts w:ascii="Arial" w:hAnsi="Arial" w:cs="Arial"/>
                <w:shd w:val="clear" w:color="auto" w:fill="FFFFFF"/>
              </w:rPr>
              <w:t>"</w:t>
            </w:r>
            <w:r>
              <w:rPr>
                <w:rStyle w:val="normaltextrun"/>
                <w:rFonts w:ascii="Arial" w:hAnsi="Arial" w:cs="Arial"/>
                <w:shd w:val="clear" w:color="auto" w:fill="FFFFFF"/>
                <w:rtl/>
                <w:lang w:bidi="he-IL"/>
              </w:rPr>
              <w:t>מ קבלן למשל פיצויי פיגורים</w:t>
            </w:r>
            <w:r>
              <w:rPr>
                <w:rStyle w:val="normaltextrun"/>
                <w:rFonts w:ascii="Arial" w:hAnsi="Arial" w:cs="Arial"/>
                <w:shd w:val="clear" w:color="auto" w:fill="FFFFFF"/>
              </w:rPr>
              <w:t> </w:t>
            </w:r>
            <w:r>
              <w:rPr>
                <w:rStyle w:val="eop"/>
                <w:rFonts w:ascii="Arial" w:hAnsi="Arial" w:cs="Arial"/>
                <w:shd w:val="clear" w:color="auto" w:fill="FFFFFF"/>
              </w:rPr>
              <w:t> </w:t>
            </w:r>
          </w:p>
          <w:p w:rsidR="00804E33" w:rsidP="00804E33" w:rsidRDefault="00804E33" w14:paraId="3DF97F2B" w14:textId="77777777">
            <w:pPr>
              <w:pStyle w:val="paragraph"/>
              <w:bidi/>
              <w:spacing w:before="0" w:beforeAutospacing="0" w:after="0" w:afterAutospacing="0"/>
              <w:textAlignment w:val="baseline"/>
              <w:rPr>
                <w:rStyle w:val="normaltextrun"/>
                <w:rFonts w:ascii="Arial" w:hAnsi="Arial" w:cs="Arial"/>
                <w:rtl/>
              </w:rPr>
            </w:pPr>
          </w:p>
          <w:p w:rsidR="00804E33" w:rsidP="00804E33" w:rsidRDefault="00804E33" w14:paraId="3ACC1D1E" w14:textId="37FE9DD3">
            <w:pPr>
              <w:pStyle w:val="paragraph"/>
              <w:bidi/>
              <w:spacing w:before="0" w:beforeAutospacing="0" w:after="0" w:afterAutospacing="0"/>
              <w:textAlignment w:val="baseline"/>
              <w:rPr>
                <w:rFonts w:ascii="Segoe UI" w:hAnsi="Segoe UI" w:cs="Segoe UI"/>
                <w:sz w:val="18"/>
                <w:szCs w:val="18"/>
              </w:rPr>
            </w:pPr>
            <w:r>
              <w:rPr>
                <w:rStyle w:val="normaltextrun"/>
                <w:rFonts w:ascii="Arial" w:hAnsi="Arial" w:cs="Arial"/>
                <w:rtl/>
                <w:lang w:bidi="he-IL"/>
              </w:rPr>
              <w:t>הטבלה</w:t>
            </w:r>
            <w:r>
              <w:rPr>
                <w:rStyle w:val="normaltextrun"/>
                <w:rFonts w:ascii="Arial" w:hAnsi="Arial" w:cs="Arial"/>
                <w:rtl/>
              </w:rPr>
              <w:t xml:space="preserve"> </w:t>
            </w:r>
            <w:r>
              <w:rPr>
                <w:rStyle w:val="normaltextrun"/>
                <w:rFonts w:ascii="Arial" w:hAnsi="Arial" w:cs="Arial"/>
                <w:rtl/>
                <w:lang w:bidi="he-IL"/>
              </w:rPr>
              <w:t>מכילה</w:t>
            </w:r>
            <w:r>
              <w:rPr>
                <w:rStyle w:val="normaltextrun"/>
                <w:rFonts w:ascii="Arial" w:hAnsi="Arial" w:cs="Arial"/>
                <w:rtl/>
              </w:rPr>
              <w:t xml:space="preserve"> </w:t>
            </w:r>
            <w:r>
              <w:rPr>
                <w:rStyle w:val="normaltextrun"/>
                <w:rFonts w:ascii="Arial" w:hAnsi="Arial" w:cs="Arial"/>
                <w:rtl/>
                <w:lang w:bidi="he-IL"/>
              </w:rPr>
              <w:t>שדה</w:t>
            </w:r>
            <w:r>
              <w:rPr>
                <w:rStyle w:val="normaltextrun"/>
                <w:rFonts w:ascii="Arial" w:hAnsi="Arial" w:cs="Arial"/>
                <w:rtl/>
              </w:rPr>
              <w:t xml:space="preserve"> </w:t>
            </w:r>
            <w:r>
              <w:rPr>
                <w:rStyle w:val="normaltextrun"/>
                <w:rFonts w:ascii="Arial" w:hAnsi="Arial" w:cs="Arial"/>
                <w:rtl/>
                <w:lang w:bidi="he-IL"/>
              </w:rPr>
              <w:t>מספר</w:t>
            </w:r>
            <w:r>
              <w:rPr>
                <w:rStyle w:val="normaltextrun"/>
                <w:rFonts w:ascii="Arial" w:hAnsi="Arial" w:cs="Arial"/>
                <w:rtl/>
              </w:rPr>
              <w:t xml:space="preserve"> </w:t>
            </w:r>
            <w:r>
              <w:rPr>
                <w:rStyle w:val="normaltextrun"/>
                <w:rFonts w:ascii="Arial" w:hAnsi="Arial" w:cs="Arial"/>
                <w:rtl/>
                <w:lang w:bidi="he-IL"/>
              </w:rPr>
              <w:t>בל</w:t>
            </w:r>
            <w:r>
              <w:rPr>
                <w:rStyle w:val="normaltextrun"/>
                <w:rFonts w:ascii="Arial" w:hAnsi="Arial" w:cs="Arial"/>
                <w:rtl/>
              </w:rPr>
              <w:t>"</w:t>
            </w:r>
            <w:r>
              <w:rPr>
                <w:rStyle w:val="normaltextrun"/>
                <w:rFonts w:ascii="Arial" w:hAnsi="Arial" w:cs="Arial"/>
                <w:rtl/>
                <w:lang w:bidi="he-IL"/>
              </w:rPr>
              <w:t>מ</w:t>
            </w:r>
            <w:r>
              <w:rPr>
                <w:rStyle w:val="normaltextrun"/>
                <w:rFonts w:ascii="Arial" w:hAnsi="Arial" w:cs="Arial"/>
                <w:rtl/>
              </w:rPr>
              <w:t xml:space="preserve"> </w:t>
            </w:r>
            <w:r>
              <w:rPr>
                <w:rStyle w:val="normaltextrun"/>
                <w:rFonts w:ascii="Arial" w:hAnsi="Arial" w:cs="Arial"/>
                <w:rtl/>
                <w:lang w:bidi="he-IL"/>
              </w:rPr>
              <w:t>אליו</w:t>
            </w:r>
            <w:r>
              <w:rPr>
                <w:rStyle w:val="normaltextrun"/>
                <w:rFonts w:ascii="Arial" w:hAnsi="Arial" w:cs="Arial"/>
                <w:rtl/>
              </w:rPr>
              <w:t xml:space="preserve"> </w:t>
            </w:r>
            <w:r>
              <w:rPr>
                <w:rStyle w:val="normaltextrun"/>
                <w:rFonts w:ascii="Arial" w:hAnsi="Arial" w:cs="Arial"/>
                <w:rtl/>
                <w:lang w:bidi="he-IL"/>
              </w:rPr>
              <w:t>שייכים</w:t>
            </w:r>
            <w:r>
              <w:rPr>
                <w:rStyle w:val="normaltextrun"/>
                <w:rFonts w:ascii="Arial" w:hAnsi="Arial" w:cs="Arial"/>
                <w:rtl/>
              </w:rPr>
              <w:t xml:space="preserve"> </w:t>
            </w:r>
            <w:r>
              <w:rPr>
                <w:rStyle w:val="normaltextrun"/>
                <w:rFonts w:ascii="Arial" w:hAnsi="Arial" w:cs="Arial"/>
                <w:rtl/>
                <w:lang w:bidi="he-IL"/>
              </w:rPr>
              <w:t>הטקסטים</w:t>
            </w:r>
            <w:r>
              <w:rPr>
                <w:rStyle w:val="normaltextrun"/>
                <w:rFonts w:ascii="Arial" w:hAnsi="Arial" w:cs="Arial"/>
                <w:rtl/>
              </w:rPr>
              <w:t xml:space="preserve">  </w:t>
            </w:r>
            <w:r>
              <w:rPr>
                <w:rStyle w:val="normaltextrun"/>
                <w:rFonts w:ascii="Arial" w:hAnsi="Arial" w:cs="Arial"/>
              </w:rPr>
              <w:t>olf204balam</w:t>
            </w:r>
            <w:r>
              <w:rPr>
                <w:rStyle w:val="normaltextrun"/>
                <w:rFonts w:ascii="Arial" w:hAnsi="Arial" w:cs="Arial"/>
                <w:rtl/>
              </w:rPr>
              <w:t xml:space="preserve"> </w:t>
            </w:r>
            <w:r>
              <w:rPr>
                <w:rStyle w:val="normaltextrun"/>
                <w:rFonts w:ascii="Arial" w:hAnsi="Arial" w:cs="Arial"/>
                <w:rtl/>
                <w:lang w:bidi="he-IL"/>
              </w:rPr>
              <w:t>ושדה</w:t>
            </w:r>
            <w:r>
              <w:rPr>
                <w:rStyle w:val="normaltextrun"/>
                <w:rFonts w:ascii="Arial" w:hAnsi="Arial" w:cs="Arial"/>
                <w:rtl/>
              </w:rPr>
              <w:t xml:space="preserve"> </w:t>
            </w:r>
            <w:r>
              <w:rPr>
                <w:rStyle w:val="normaltextrun"/>
                <w:rFonts w:ascii="Arial" w:hAnsi="Arial" w:cs="Arial"/>
              </w:rPr>
              <w:t>olf204text_code</w:t>
            </w:r>
            <w:r>
              <w:rPr>
                <w:rStyle w:val="eop"/>
                <w:rFonts w:ascii="Arial" w:hAnsi="Arial" w:cs="Arial" w:eastAsiaTheme="majorEastAsia"/>
                <w:rtl/>
              </w:rPr>
              <w:t> </w:t>
            </w:r>
          </w:p>
          <w:p w:rsidR="00804E33" w:rsidP="00804E33" w:rsidRDefault="00804E33" w14:paraId="4385E21D" w14:textId="77777777">
            <w:pPr>
              <w:pStyle w:val="paragraph"/>
              <w:bidi/>
              <w:spacing w:before="0" w:beforeAutospacing="0" w:after="0" w:afterAutospacing="0"/>
              <w:textAlignment w:val="baseline"/>
              <w:rPr>
                <w:rFonts w:ascii="Segoe UI" w:hAnsi="Segoe UI" w:cs="Segoe UI"/>
                <w:sz w:val="18"/>
                <w:szCs w:val="18"/>
                <w:rtl/>
              </w:rPr>
            </w:pPr>
            <w:r>
              <w:rPr>
                <w:rStyle w:val="normaltextrun"/>
                <w:rFonts w:ascii="Arial" w:hAnsi="Arial" w:cs="Arial"/>
                <w:rtl/>
                <w:lang w:bidi="he-IL"/>
              </w:rPr>
              <w:t>קוד</w:t>
            </w:r>
            <w:r>
              <w:rPr>
                <w:rStyle w:val="normaltextrun"/>
                <w:rFonts w:ascii="Arial" w:hAnsi="Arial" w:cs="Arial"/>
                <w:rtl/>
              </w:rPr>
              <w:t xml:space="preserve"> </w:t>
            </w:r>
            <w:r>
              <w:rPr>
                <w:rStyle w:val="normaltextrun"/>
                <w:rFonts w:ascii="Arial" w:hAnsi="Arial" w:cs="Arial"/>
                <w:rtl/>
                <w:lang w:bidi="he-IL"/>
              </w:rPr>
              <w:t>מזהה</w:t>
            </w:r>
            <w:r>
              <w:rPr>
                <w:rStyle w:val="normaltextrun"/>
                <w:rFonts w:ascii="Arial" w:hAnsi="Arial" w:cs="Arial"/>
                <w:rtl/>
              </w:rPr>
              <w:t xml:space="preserve"> </w:t>
            </w:r>
            <w:r>
              <w:rPr>
                <w:rStyle w:val="normaltextrun"/>
                <w:rFonts w:ascii="Arial" w:hAnsi="Arial" w:cs="Arial"/>
                <w:rtl/>
                <w:lang w:bidi="he-IL"/>
              </w:rPr>
              <w:t>לכל</w:t>
            </w:r>
            <w:r>
              <w:rPr>
                <w:rStyle w:val="normaltextrun"/>
                <w:rFonts w:ascii="Arial" w:hAnsi="Arial" w:cs="Arial"/>
                <w:rtl/>
              </w:rPr>
              <w:t xml:space="preserve"> </w:t>
            </w:r>
            <w:r>
              <w:rPr>
                <w:rStyle w:val="normaltextrun"/>
                <w:rFonts w:ascii="Arial" w:hAnsi="Arial" w:cs="Arial"/>
                <w:rtl/>
                <w:lang w:bidi="he-IL"/>
              </w:rPr>
              <w:t>נושא</w:t>
            </w:r>
            <w:r>
              <w:rPr>
                <w:rStyle w:val="normaltextrun"/>
                <w:rFonts w:ascii="Arial" w:hAnsi="Arial" w:cs="Arial"/>
                <w:rtl/>
              </w:rPr>
              <w:t xml:space="preserve"> </w:t>
            </w:r>
            <w:r>
              <w:rPr>
                <w:rStyle w:val="normaltextrun"/>
                <w:rFonts w:ascii="Arial" w:hAnsi="Arial" w:cs="Arial"/>
                <w:rtl/>
                <w:lang w:bidi="he-IL"/>
              </w:rPr>
              <w:t>וסדר</w:t>
            </w:r>
            <w:r>
              <w:rPr>
                <w:rStyle w:val="normaltextrun"/>
                <w:rFonts w:ascii="Arial" w:hAnsi="Arial" w:cs="Arial"/>
                <w:rtl/>
              </w:rPr>
              <w:t xml:space="preserve"> </w:t>
            </w:r>
            <w:r>
              <w:rPr>
                <w:rStyle w:val="normaltextrun"/>
                <w:rFonts w:ascii="Arial" w:hAnsi="Arial" w:cs="Arial"/>
                <w:rtl/>
                <w:lang w:bidi="he-IL"/>
              </w:rPr>
              <w:t>הצגת</w:t>
            </w:r>
            <w:r>
              <w:rPr>
                <w:rStyle w:val="normaltextrun"/>
                <w:rFonts w:ascii="Arial" w:hAnsi="Arial" w:cs="Arial"/>
                <w:rtl/>
              </w:rPr>
              <w:t xml:space="preserve"> </w:t>
            </w:r>
            <w:r>
              <w:rPr>
                <w:rStyle w:val="normaltextrun"/>
                <w:rFonts w:ascii="Arial" w:hAnsi="Arial" w:cs="Arial"/>
                <w:rtl/>
                <w:lang w:bidi="he-IL"/>
              </w:rPr>
              <w:t>הטקסט</w:t>
            </w:r>
            <w:r>
              <w:rPr>
                <w:rStyle w:val="normaltextrun"/>
                <w:rFonts w:ascii="Arial" w:hAnsi="Arial" w:cs="Arial"/>
                <w:rtl/>
              </w:rPr>
              <w:t xml:space="preserve"> </w:t>
            </w:r>
            <w:r>
              <w:rPr>
                <w:rStyle w:val="normaltextrun"/>
                <w:rFonts w:ascii="Arial" w:hAnsi="Arial" w:cs="Arial"/>
                <w:rtl/>
                <w:lang w:bidi="he-IL"/>
              </w:rPr>
              <w:t>מתבצע</w:t>
            </w:r>
            <w:r>
              <w:rPr>
                <w:rStyle w:val="normaltextrun"/>
                <w:rFonts w:ascii="Arial" w:hAnsi="Arial" w:cs="Arial"/>
                <w:rtl/>
              </w:rPr>
              <w:t xml:space="preserve"> </w:t>
            </w:r>
            <w:r>
              <w:rPr>
                <w:rStyle w:val="normaltextrun"/>
                <w:rFonts w:ascii="Arial" w:hAnsi="Arial" w:cs="Arial"/>
                <w:rtl/>
                <w:lang w:bidi="he-IL"/>
              </w:rPr>
              <w:t>ע</w:t>
            </w:r>
            <w:r>
              <w:rPr>
                <w:rStyle w:val="normaltextrun"/>
                <w:rFonts w:ascii="Arial" w:hAnsi="Arial" w:cs="Arial"/>
                <w:rtl/>
              </w:rPr>
              <w:t>"</w:t>
            </w:r>
            <w:r>
              <w:rPr>
                <w:rStyle w:val="normaltextrun"/>
                <w:rFonts w:ascii="Arial" w:hAnsi="Arial" w:cs="Arial"/>
                <w:rtl/>
                <w:lang w:bidi="he-IL"/>
              </w:rPr>
              <w:t>י</w:t>
            </w:r>
            <w:r>
              <w:rPr>
                <w:rStyle w:val="normaltextrun"/>
                <w:rFonts w:ascii="Arial" w:hAnsi="Arial" w:cs="Arial"/>
                <w:rtl/>
              </w:rPr>
              <w:t xml:space="preserve"> </w:t>
            </w:r>
            <w:r>
              <w:rPr>
                <w:rStyle w:val="normaltextrun"/>
                <w:rFonts w:ascii="Arial" w:hAnsi="Arial" w:cs="Arial"/>
                <w:rtl/>
                <w:lang w:bidi="he-IL"/>
              </w:rPr>
              <w:t>שדה</w:t>
            </w:r>
            <w:r>
              <w:rPr>
                <w:rStyle w:val="normaltextrun"/>
                <w:rFonts w:ascii="Arial" w:hAnsi="Arial" w:cs="Arial"/>
                <w:rtl/>
              </w:rPr>
              <w:t xml:space="preserve"> </w:t>
            </w:r>
            <w:r>
              <w:rPr>
                <w:rStyle w:val="normaltextrun"/>
                <w:rFonts w:ascii="Arial" w:hAnsi="Arial" w:cs="Arial"/>
              </w:rPr>
              <w:t>olf204line_id</w:t>
            </w:r>
            <w:r>
              <w:rPr>
                <w:rStyle w:val="normaltextrun"/>
                <w:rFonts w:ascii="Arial" w:hAnsi="Arial" w:cs="Arial"/>
                <w:rtl/>
              </w:rPr>
              <w:t> </w:t>
            </w:r>
            <w:r>
              <w:rPr>
                <w:rStyle w:val="eop"/>
                <w:rFonts w:ascii="Arial" w:hAnsi="Arial" w:cs="Arial" w:eastAsiaTheme="majorEastAsia"/>
                <w:rtl/>
              </w:rPr>
              <w:t> </w:t>
            </w:r>
          </w:p>
          <w:p w:rsidR="00804E33" w:rsidP="00804E33" w:rsidRDefault="00804E33" w14:paraId="024040B1" w14:textId="77777777">
            <w:pPr>
              <w:pStyle w:val="paragraph"/>
              <w:bidi/>
              <w:spacing w:before="0" w:beforeAutospacing="0" w:after="0" w:afterAutospacing="0"/>
              <w:textAlignment w:val="baseline"/>
              <w:rPr>
                <w:rFonts w:ascii="Segoe UI" w:hAnsi="Segoe UI" w:cs="Segoe UI"/>
                <w:sz w:val="18"/>
                <w:szCs w:val="18"/>
                <w:rtl/>
              </w:rPr>
            </w:pPr>
            <w:proofErr w:type="spellStart"/>
            <w:r>
              <w:rPr>
                <w:rStyle w:val="normaltextrun"/>
                <w:rFonts w:ascii="Arial" w:hAnsi="Arial" w:cs="Arial"/>
                <w:rtl/>
              </w:rPr>
              <w:t>התוכן</w:t>
            </w:r>
            <w:proofErr w:type="spellEnd"/>
            <w:r>
              <w:rPr>
                <w:rStyle w:val="normaltextrun"/>
                <w:rFonts w:ascii="Arial" w:hAnsi="Arial" w:cs="Arial"/>
                <w:rtl/>
              </w:rPr>
              <w:t xml:space="preserve"> </w:t>
            </w:r>
            <w:proofErr w:type="spellStart"/>
            <w:r>
              <w:rPr>
                <w:rStyle w:val="normaltextrun"/>
                <w:rFonts w:ascii="Arial" w:hAnsi="Arial" w:cs="Arial"/>
                <w:rtl/>
              </w:rPr>
              <w:t>המוצג</w:t>
            </w:r>
            <w:proofErr w:type="spellEnd"/>
            <w:r>
              <w:rPr>
                <w:rStyle w:val="normaltextrun"/>
                <w:rFonts w:ascii="Arial" w:hAnsi="Arial" w:cs="Arial"/>
                <w:rtl/>
              </w:rPr>
              <w:t xml:space="preserve"> </w:t>
            </w:r>
            <w:proofErr w:type="spellStart"/>
            <w:r>
              <w:rPr>
                <w:rStyle w:val="normaltextrun"/>
                <w:rFonts w:ascii="Arial" w:hAnsi="Arial" w:cs="Arial"/>
                <w:rtl/>
              </w:rPr>
              <w:t>נשלף</w:t>
            </w:r>
            <w:proofErr w:type="spellEnd"/>
            <w:r>
              <w:rPr>
                <w:rStyle w:val="normaltextrun"/>
                <w:rFonts w:ascii="Arial" w:hAnsi="Arial" w:cs="Arial"/>
                <w:rtl/>
              </w:rPr>
              <w:t xml:space="preserve"> </w:t>
            </w:r>
            <w:proofErr w:type="spellStart"/>
            <w:r>
              <w:rPr>
                <w:rStyle w:val="normaltextrun"/>
                <w:rFonts w:ascii="Arial" w:hAnsi="Arial" w:cs="Arial"/>
                <w:rtl/>
              </w:rPr>
              <w:t>משדה</w:t>
            </w:r>
            <w:proofErr w:type="spellEnd"/>
            <w:r>
              <w:rPr>
                <w:rStyle w:val="normaltextrun"/>
                <w:rFonts w:ascii="Arial" w:hAnsi="Arial" w:cs="Arial"/>
                <w:rtl/>
              </w:rPr>
              <w:t xml:space="preserve"> </w:t>
            </w:r>
            <w:r>
              <w:rPr>
                <w:rStyle w:val="normaltextrun"/>
                <w:rFonts w:ascii="Arial" w:hAnsi="Arial" w:cs="Arial"/>
              </w:rPr>
              <w:t>olf204text</w:t>
            </w:r>
            <w:r>
              <w:rPr>
                <w:rStyle w:val="eop"/>
                <w:rFonts w:ascii="Arial" w:hAnsi="Arial" w:cs="Arial" w:eastAsiaTheme="majorEastAsia"/>
                <w:rtl/>
              </w:rPr>
              <w:t> </w:t>
            </w:r>
          </w:p>
          <w:p w:rsidRPr="004E4E41" w:rsidR="004E4E41" w:rsidP="004E4E41" w:rsidRDefault="004E4E41" w14:paraId="3C81D830" w14:textId="78B0B065">
            <w:pPr>
              <w:bidi/>
              <w:rPr>
                <w:rStyle w:val="normaltextrun"/>
                <w:rFonts w:ascii="Arial" w:hAnsi="Arial" w:cs="Arial"/>
                <w:shd w:val="clear" w:color="auto" w:fill="FFFFFF"/>
                <w:rtl/>
                <w:lang w:bidi="he-IL"/>
              </w:rPr>
            </w:pPr>
          </w:p>
        </w:tc>
      </w:tr>
      <w:tr w:rsidR="008B4473" w:rsidTr="00C83901" w14:paraId="5EFA8050" w14:textId="77777777">
        <w:tc>
          <w:tcPr>
            <w:tcW w:w="2748" w:type="dxa"/>
          </w:tcPr>
          <w:p w:rsidR="008B4473" w:rsidP="00697863" w:rsidRDefault="00804E33" w14:paraId="152C23BC" w14:textId="27A032A8">
            <w:pPr>
              <w:bidi/>
              <w:rPr>
                <w:rStyle w:val="normaltextrun"/>
                <w:rFonts w:ascii="Arial" w:hAnsi="Arial" w:cs="Arial"/>
                <w:shd w:val="clear" w:color="auto" w:fill="FFFFFF"/>
                <w:lang w:bidi="he-IL"/>
              </w:rPr>
            </w:pPr>
            <w:r>
              <w:rPr>
                <w:rStyle w:val="normaltextrun"/>
                <w:rFonts w:ascii="Arial" w:hAnsi="Arial" w:cs="Arial"/>
                <w:shd w:val="clear" w:color="auto" w:fill="FFFFFF"/>
              </w:rPr>
              <w:t>olt204BalamTextRFI</w:t>
            </w:r>
            <w:r>
              <w:rPr>
                <w:rStyle w:val="eop"/>
                <w:rFonts w:ascii="Arial" w:hAnsi="Arial" w:cs="Arial"/>
                <w:shd w:val="clear" w:color="auto" w:fill="FFFFFF"/>
              </w:rPr>
              <w:t> </w:t>
            </w:r>
          </w:p>
        </w:tc>
        <w:tc>
          <w:tcPr>
            <w:tcW w:w="6268" w:type="dxa"/>
          </w:tcPr>
          <w:p w:rsidR="008B4473" w:rsidP="00697863" w:rsidRDefault="00C83901" w14:paraId="5F6D40D6" w14:textId="77777777">
            <w:pPr>
              <w:bidi/>
              <w:rPr>
                <w:rStyle w:val="normaltextrun"/>
                <w:rFonts w:ascii="Arial" w:hAnsi="Arial" w:cs="Arial"/>
                <w:shd w:val="clear" w:color="auto" w:fill="FFFFFF"/>
                <w:rtl/>
                <w:lang w:bidi="he-IL"/>
              </w:rPr>
            </w:pPr>
            <w:r>
              <w:rPr>
                <w:rStyle w:val="normaltextrun"/>
                <w:rFonts w:ascii="Arial" w:hAnsi="Arial" w:cs="Arial"/>
                <w:shd w:val="clear" w:color="auto" w:fill="FFFFFF"/>
                <w:rtl/>
                <w:lang w:bidi="he-IL"/>
              </w:rPr>
              <w:t>טבלה המכילה טקסטים עבור</w:t>
            </w:r>
            <w:r>
              <w:rPr>
                <w:rStyle w:val="normaltextrun"/>
                <w:rFonts w:ascii="Arial" w:hAnsi="Arial" w:cs="Arial"/>
                <w:shd w:val="clear" w:color="auto" w:fill="FFFFFF"/>
                <w:rtl/>
              </w:rPr>
              <w:t xml:space="preserve"> </w:t>
            </w:r>
            <w:r>
              <w:rPr>
                <w:rStyle w:val="normaltextrun"/>
                <w:rFonts w:ascii="Arial" w:hAnsi="Arial" w:cs="Arial"/>
                <w:shd w:val="clear" w:color="auto" w:fill="FFFFFF"/>
              </w:rPr>
              <w:t xml:space="preserve">RFI </w:t>
            </w:r>
            <w:r>
              <w:rPr>
                <w:rStyle w:val="normaltextrun"/>
                <w:rFonts w:ascii="Arial" w:hAnsi="Arial" w:cs="Arial"/>
                <w:shd w:val="clear" w:color="auto" w:fill="FFFFFF"/>
                <w:rtl/>
                <w:lang w:bidi="he-IL"/>
              </w:rPr>
              <w:t>מנה</w:t>
            </w:r>
            <w:r>
              <w:rPr>
                <w:rStyle w:val="normaltextrun"/>
                <w:rFonts w:ascii="Arial" w:hAnsi="Arial" w:cs="Arial"/>
                <w:shd w:val="clear" w:color="auto" w:fill="FFFFFF"/>
              </w:rPr>
              <w:t>"</w:t>
            </w:r>
            <w:r>
              <w:rPr>
                <w:rStyle w:val="normaltextrun"/>
                <w:rFonts w:ascii="Arial" w:hAnsi="Arial" w:cs="Arial"/>
                <w:shd w:val="clear" w:color="auto" w:fill="FFFFFF"/>
                <w:rtl/>
                <w:lang w:bidi="he-IL"/>
              </w:rPr>
              <w:t>ר</w:t>
            </w:r>
          </w:p>
          <w:p w:rsidR="00C83901" w:rsidP="00C83901" w:rsidRDefault="00C83901" w14:paraId="7D9C7F6C" w14:textId="77777777">
            <w:pPr>
              <w:bidi/>
              <w:rPr>
                <w:rStyle w:val="normaltextrun"/>
                <w:rFonts w:ascii="Arial" w:hAnsi="Arial" w:cs="Arial"/>
                <w:shd w:val="clear" w:color="auto" w:fill="FFFFFF"/>
                <w:rtl/>
              </w:rPr>
            </w:pPr>
          </w:p>
          <w:p w:rsidR="00C83901" w:rsidP="00C83901" w:rsidRDefault="00C83901" w14:paraId="250719F3" w14:textId="77777777">
            <w:pPr>
              <w:pStyle w:val="paragraph"/>
              <w:bidi/>
              <w:spacing w:before="0" w:beforeAutospacing="0" w:after="0" w:afterAutospacing="0"/>
              <w:textAlignment w:val="baseline"/>
              <w:rPr>
                <w:rFonts w:ascii="Segoe UI" w:hAnsi="Segoe UI" w:cs="Segoe UI"/>
                <w:sz w:val="18"/>
                <w:szCs w:val="18"/>
              </w:rPr>
            </w:pPr>
            <w:r>
              <w:rPr>
                <w:rStyle w:val="normaltextrun"/>
                <w:rFonts w:ascii="Arial" w:hAnsi="Arial" w:cs="Arial"/>
                <w:rtl/>
                <w:lang w:bidi="he-IL"/>
              </w:rPr>
              <w:t>הטבלה</w:t>
            </w:r>
            <w:r>
              <w:rPr>
                <w:rStyle w:val="normaltextrun"/>
                <w:rFonts w:ascii="Arial" w:hAnsi="Arial" w:cs="Arial"/>
                <w:rtl/>
              </w:rPr>
              <w:t xml:space="preserve"> </w:t>
            </w:r>
            <w:r>
              <w:rPr>
                <w:rStyle w:val="normaltextrun"/>
                <w:rFonts w:ascii="Arial" w:hAnsi="Arial" w:cs="Arial"/>
                <w:rtl/>
                <w:lang w:bidi="he-IL"/>
              </w:rPr>
              <w:t>מכילה</w:t>
            </w:r>
            <w:r>
              <w:rPr>
                <w:rStyle w:val="normaltextrun"/>
                <w:rFonts w:ascii="Arial" w:hAnsi="Arial" w:cs="Arial"/>
                <w:rtl/>
              </w:rPr>
              <w:t xml:space="preserve"> </w:t>
            </w:r>
            <w:r>
              <w:rPr>
                <w:rStyle w:val="normaltextrun"/>
                <w:rFonts w:ascii="Arial" w:hAnsi="Arial" w:cs="Arial"/>
                <w:rtl/>
                <w:lang w:bidi="he-IL"/>
              </w:rPr>
              <w:t>שדה</w:t>
            </w:r>
            <w:r>
              <w:rPr>
                <w:rStyle w:val="normaltextrun"/>
                <w:rFonts w:ascii="Arial" w:hAnsi="Arial" w:cs="Arial"/>
                <w:rtl/>
              </w:rPr>
              <w:t xml:space="preserve"> </w:t>
            </w:r>
            <w:r>
              <w:rPr>
                <w:rStyle w:val="normaltextrun"/>
                <w:rFonts w:ascii="Arial" w:hAnsi="Arial" w:cs="Arial"/>
                <w:rtl/>
                <w:lang w:bidi="he-IL"/>
              </w:rPr>
              <w:t>מספר</w:t>
            </w:r>
            <w:r>
              <w:rPr>
                <w:rStyle w:val="normaltextrun"/>
                <w:rFonts w:ascii="Arial" w:hAnsi="Arial" w:cs="Arial"/>
                <w:rtl/>
              </w:rPr>
              <w:t xml:space="preserve"> </w:t>
            </w:r>
            <w:r>
              <w:rPr>
                <w:rStyle w:val="normaltextrun"/>
                <w:rFonts w:ascii="Arial" w:hAnsi="Arial" w:cs="Arial"/>
                <w:rtl/>
                <w:lang w:bidi="he-IL"/>
              </w:rPr>
              <w:t>בל</w:t>
            </w:r>
            <w:r>
              <w:rPr>
                <w:rStyle w:val="normaltextrun"/>
                <w:rFonts w:ascii="Arial" w:hAnsi="Arial" w:cs="Arial"/>
                <w:rtl/>
              </w:rPr>
              <w:t>"</w:t>
            </w:r>
            <w:r>
              <w:rPr>
                <w:rStyle w:val="normaltextrun"/>
                <w:rFonts w:ascii="Arial" w:hAnsi="Arial" w:cs="Arial"/>
                <w:rtl/>
                <w:lang w:bidi="he-IL"/>
              </w:rPr>
              <w:t>מ</w:t>
            </w:r>
            <w:r>
              <w:rPr>
                <w:rStyle w:val="normaltextrun"/>
                <w:rFonts w:ascii="Arial" w:hAnsi="Arial" w:cs="Arial"/>
                <w:rtl/>
              </w:rPr>
              <w:t xml:space="preserve"> </w:t>
            </w:r>
            <w:r>
              <w:rPr>
                <w:rStyle w:val="normaltextrun"/>
                <w:rFonts w:ascii="Arial" w:hAnsi="Arial" w:cs="Arial"/>
                <w:rtl/>
                <w:lang w:bidi="he-IL"/>
              </w:rPr>
              <w:t>אליו</w:t>
            </w:r>
            <w:r>
              <w:rPr>
                <w:rStyle w:val="normaltextrun"/>
                <w:rFonts w:ascii="Arial" w:hAnsi="Arial" w:cs="Arial"/>
                <w:rtl/>
              </w:rPr>
              <w:t xml:space="preserve"> </w:t>
            </w:r>
            <w:r>
              <w:rPr>
                <w:rStyle w:val="normaltextrun"/>
                <w:rFonts w:ascii="Arial" w:hAnsi="Arial" w:cs="Arial"/>
                <w:rtl/>
                <w:lang w:bidi="he-IL"/>
              </w:rPr>
              <w:t>שייכים</w:t>
            </w:r>
            <w:r>
              <w:rPr>
                <w:rStyle w:val="normaltextrun"/>
                <w:rFonts w:ascii="Arial" w:hAnsi="Arial" w:cs="Arial"/>
                <w:rtl/>
              </w:rPr>
              <w:t xml:space="preserve"> </w:t>
            </w:r>
            <w:r>
              <w:rPr>
                <w:rStyle w:val="normaltextrun"/>
                <w:rFonts w:ascii="Arial" w:hAnsi="Arial" w:cs="Arial"/>
                <w:rtl/>
                <w:lang w:bidi="he-IL"/>
              </w:rPr>
              <w:t>הטקסטים</w:t>
            </w:r>
            <w:r>
              <w:rPr>
                <w:rStyle w:val="normaltextrun"/>
                <w:rFonts w:ascii="Arial" w:hAnsi="Arial" w:cs="Arial"/>
                <w:rtl/>
              </w:rPr>
              <w:t xml:space="preserve">  </w:t>
            </w:r>
            <w:r>
              <w:rPr>
                <w:rStyle w:val="normaltextrun"/>
                <w:rFonts w:ascii="Arial" w:hAnsi="Arial" w:cs="Arial"/>
              </w:rPr>
              <w:t>olf204balam</w:t>
            </w:r>
            <w:r>
              <w:rPr>
                <w:rStyle w:val="normaltextrun"/>
                <w:rFonts w:ascii="Arial" w:hAnsi="Arial" w:cs="Arial"/>
                <w:rtl/>
              </w:rPr>
              <w:t xml:space="preserve"> </w:t>
            </w:r>
            <w:r>
              <w:rPr>
                <w:rStyle w:val="normaltextrun"/>
                <w:rFonts w:ascii="Arial" w:hAnsi="Arial" w:cs="Arial"/>
                <w:rtl/>
                <w:lang w:bidi="he-IL"/>
              </w:rPr>
              <w:t>ושדה</w:t>
            </w:r>
            <w:r>
              <w:rPr>
                <w:rStyle w:val="normaltextrun"/>
                <w:rFonts w:ascii="Arial" w:hAnsi="Arial" w:cs="Arial"/>
                <w:rtl/>
              </w:rPr>
              <w:t xml:space="preserve"> </w:t>
            </w:r>
            <w:r>
              <w:rPr>
                <w:rStyle w:val="normaltextrun"/>
                <w:rFonts w:ascii="Arial" w:hAnsi="Arial" w:cs="Arial"/>
              </w:rPr>
              <w:t>olf204text_code</w:t>
            </w:r>
            <w:r>
              <w:rPr>
                <w:rStyle w:val="eop"/>
                <w:rFonts w:ascii="Arial" w:hAnsi="Arial" w:cs="Arial" w:eastAsiaTheme="majorEastAsia"/>
                <w:rtl/>
              </w:rPr>
              <w:t> </w:t>
            </w:r>
          </w:p>
          <w:p w:rsidR="00C83901" w:rsidP="00C83901" w:rsidRDefault="00C83901" w14:paraId="1C7B5034" w14:textId="77777777">
            <w:pPr>
              <w:pStyle w:val="paragraph"/>
              <w:bidi/>
              <w:spacing w:before="0" w:beforeAutospacing="0" w:after="0" w:afterAutospacing="0"/>
              <w:textAlignment w:val="baseline"/>
              <w:rPr>
                <w:rFonts w:ascii="Segoe UI" w:hAnsi="Segoe UI" w:cs="Segoe UI"/>
                <w:sz w:val="18"/>
                <w:szCs w:val="18"/>
                <w:rtl/>
              </w:rPr>
            </w:pPr>
            <w:r>
              <w:rPr>
                <w:rStyle w:val="normaltextrun"/>
                <w:rFonts w:ascii="Arial" w:hAnsi="Arial" w:cs="Arial"/>
                <w:rtl/>
                <w:lang w:bidi="he-IL"/>
              </w:rPr>
              <w:t>קוד</w:t>
            </w:r>
            <w:r>
              <w:rPr>
                <w:rStyle w:val="normaltextrun"/>
                <w:rFonts w:ascii="Arial" w:hAnsi="Arial" w:cs="Arial"/>
                <w:rtl/>
              </w:rPr>
              <w:t xml:space="preserve"> </w:t>
            </w:r>
            <w:r>
              <w:rPr>
                <w:rStyle w:val="normaltextrun"/>
                <w:rFonts w:ascii="Arial" w:hAnsi="Arial" w:cs="Arial"/>
                <w:rtl/>
                <w:lang w:bidi="he-IL"/>
              </w:rPr>
              <w:t>מזהה</w:t>
            </w:r>
            <w:r>
              <w:rPr>
                <w:rStyle w:val="normaltextrun"/>
                <w:rFonts w:ascii="Arial" w:hAnsi="Arial" w:cs="Arial"/>
                <w:rtl/>
              </w:rPr>
              <w:t xml:space="preserve"> </w:t>
            </w:r>
            <w:r>
              <w:rPr>
                <w:rStyle w:val="normaltextrun"/>
                <w:rFonts w:ascii="Arial" w:hAnsi="Arial" w:cs="Arial"/>
                <w:rtl/>
                <w:lang w:bidi="he-IL"/>
              </w:rPr>
              <w:t>לכל</w:t>
            </w:r>
            <w:r>
              <w:rPr>
                <w:rStyle w:val="normaltextrun"/>
                <w:rFonts w:ascii="Arial" w:hAnsi="Arial" w:cs="Arial"/>
                <w:rtl/>
              </w:rPr>
              <w:t xml:space="preserve"> </w:t>
            </w:r>
            <w:r>
              <w:rPr>
                <w:rStyle w:val="normaltextrun"/>
                <w:rFonts w:ascii="Arial" w:hAnsi="Arial" w:cs="Arial"/>
                <w:rtl/>
                <w:lang w:bidi="he-IL"/>
              </w:rPr>
              <w:t>נושא</w:t>
            </w:r>
            <w:r>
              <w:rPr>
                <w:rStyle w:val="normaltextrun"/>
                <w:rFonts w:ascii="Arial" w:hAnsi="Arial" w:cs="Arial"/>
                <w:rtl/>
              </w:rPr>
              <w:t xml:space="preserve"> </w:t>
            </w:r>
            <w:r>
              <w:rPr>
                <w:rStyle w:val="normaltextrun"/>
                <w:rFonts w:ascii="Arial" w:hAnsi="Arial" w:cs="Arial"/>
                <w:rtl/>
                <w:lang w:bidi="he-IL"/>
              </w:rPr>
              <w:t>וסדר</w:t>
            </w:r>
            <w:r>
              <w:rPr>
                <w:rStyle w:val="normaltextrun"/>
                <w:rFonts w:ascii="Arial" w:hAnsi="Arial" w:cs="Arial"/>
                <w:rtl/>
              </w:rPr>
              <w:t xml:space="preserve"> </w:t>
            </w:r>
            <w:r>
              <w:rPr>
                <w:rStyle w:val="normaltextrun"/>
                <w:rFonts w:ascii="Arial" w:hAnsi="Arial" w:cs="Arial"/>
                <w:rtl/>
                <w:lang w:bidi="he-IL"/>
              </w:rPr>
              <w:t>הצגת</w:t>
            </w:r>
            <w:r>
              <w:rPr>
                <w:rStyle w:val="normaltextrun"/>
                <w:rFonts w:ascii="Arial" w:hAnsi="Arial" w:cs="Arial"/>
                <w:rtl/>
              </w:rPr>
              <w:t xml:space="preserve"> </w:t>
            </w:r>
            <w:r>
              <w:rPr>
                <w:rStyle w:val="normaltextrun"/>
                <w:rFonts w:ascii="Arial" w:hAnsi="Arial" w:cs="Arial"/>
                <w:rtl/>
                <w:lang w:bidi="he-IL"/>
              </w:rPr>
              <w:t>הטקסט</w:t>
            </w:r>
            <w:r>
              <w:rPr>
                <w:rStyle w:val="normaltextrun"/>
                <w:rFonts w:ascii="Arial" w:hAnsi="Arial" w:cs="Arial"/>
                <w:rtl/>
              </w:rPr>
              <w:t xml:space="preserve"> </w:t>
            </w:r>
            <w:r>
              <w:rPr>
                <w:rStyle w:val="normaltextrun"/>
                <w:rFonts w:ascii="Arial" w:hAnsi="Arial" w:cs="Arial"/>
                <w:rtl/>
                <w:lang w:bidi="he-IL"/>
              </w:rPr>
              <w:t>מתבצע</w:t>
            </w:r>
            <w:r>
              <w:rPr>
                <w:rStyle w:val="normaltextrun"/>
                <w:rFonts w:ascii="Arial" w:hAnsi="Arial" w:cs="Arial"/>
                <w:rtl/>
              </w:rPr>
              <w:t xml:space="preserve"> </w:t>
            </w:r>
            <w:r>
              <w:rPr>
                <w:rStyle w:val="normaltextrun"/>
                <w:rFonts w:ascii="Arial" w:hAnsi="Arial" w:cs="Arial"/>
                <w:rtl/>
                <w:lang w:bidi="he-IL"/>
              </w:rPr>
              <w:t>ע</w:t>
            </w:r>
            <w:r>
              <w:rPr>
                <w:rStyle w:val="normaltextrun"/>
                <w:rFonts w:ascii="Arial" w:hAnsi="Arial" w:cs="Arial"/>
                <w:rtl/>
              </w:rPr>
              <w:t>"</w:t>
            </w:r>
            <w:r>
              <w:rPr>
                <w:rStyle w:val="normaltextrun"/>
                <w:rFonts w:ascii="Arial" w:hAnsi="Arial" w:cs="Arial"/>
                <w:rtl/>
                <w:lang w:bidi="he-IL"/>
              </w:rPr>
              <w:t>י</w:t>
            </w:r>
            <w:r>
              <w:rPr>
                <w:rStyle w:val="normaltextrun"/>
                <w:rFonts w:ascii="Arial" w:hAnsi="Arial" w:cs="Arial"/>
                <w:rtl/>
              </w:rPr>
              <w:t xml:space="preserve"> </w:t>
            </w:r>
            <w:r>
              <w:rPr>
                <w:rStyle w:val="normaltextrun"/>
                <w:rFonts w:ascii="Arial" w:hAnsi="Arial" w:cs="Arial"/>
                <w:rtl/>
                <w:lang w:bidi="he-IL"/>
              </w:rPr>
              <w:t>שדה</w:t>
            </w:r>
            <w:r>
              <w:rPr>
                <w:rStyle w:val="normaltextrun"/>
                <w:rFonts w:ascii="Arial" w:hAnsi="Arial" w:cs="Arial"/>
                <w:rtl/>
              </w:rPr>
              <w:t xml:space="preserve"> </w:t>
            </w:r>
            <w:r>
              <w:rPr>
                <w:rStyle w:val="normaltextrun"/>
                <w:rFonts w:ascii="Arial" w:hAnsi="Arial" w:cs="Arial"/>
              </w:rPr>
              <w:t>olf204line_id</w:t>
            </w:r>
            <w:r>
              <w:rPr>
                <w:rStyle w:val="normaltextrun"/>
                <w:rFonts w:ascii="Arial" w:hAnsi="Arial" w:cs="Arial"/>
                <w:rtl/>
              </w:rPr>
              <w:t> </w:t>
            </w:r>
            <w:r>
              <w:rPr>
                <w:rStyle w:val="eop"/>
                <w:rFonts w:ascii="Arial" w:hAnsi="Arial" w:cs="Arial" w:eastAsiaTheme="majorEastAsia"/>
                <w:rtl/>
              </w:rPr>
              <w:t> </w:t>
            </w:r>
          </w:p>
          <w:p w:rsidR="00C83901" w:rsidP="00C83901" w:rsidRDefault="00C83901" w14:paraId="41C094F6" w14:textId="77777777">
            <w:pPr>
              <w:pStyle w:val="paragraph"/>
              <w:bidi/>
              <w:spacing w:before="0" w:beforeAutospacing="0" w:after="0" w:afterAutospacing="0"/>
              <w:textAlignment w:val="baseline"/>
              <w:rPr>
                <w:rFonts w:ascii="Segoe UI" w:hAnsi="Segoe UI" w:cs="Segoe UI"/>
                <w:sz w:val="18"/>
                <w:szCs w:val="18"/>
                <w:rtl/>
              </w:rPr>
            </w:pPr>
            <w:proofErr w:type="spellStart"/>
            <w:r>
              <w:rPr>
                <w:rStyle w:val="normaltextrun"/>
                <w:rFonts w:ascii="Arial" w:hAnsi="Arial" w:cs="Arial"/>
                <w:rtl/>
              </w:rPr>
              <w:t>התוכן</w:t>
            </w:r>
            <w:proofErr w:type="spellEnd"/>
            <w:r>
              <w:rPr>
                <w:rStyle w:val="normaltextrun"/>
                <w:rFonts w:ascii="Arial" w:hAnsi="Arial" w:cs="Arial"/>
                <w:rtl/>
              </w:rPr>
              <w:t xml:space="preserve"> </w:t>
            </w:r>
            <w:proofErr w:type="spellStart"/>
            <w:r>
              <w:rPr>
                <w:rStyle w:val="normaltextrun"/>
                <w:rFonts w:ascii="Arial" w:hAnsi="Arial" w:cs="Arial"/>
                <w:rtl/>
              </w:rPr>
              <w:t>המוצג</w:t>
            </w:r>
            <w:proofErr w:type="spellEnd"/>
            <w:r>
              <w:rPr>
                <w:rStyle w:val="normaltextrun"/>
                <w:rFonts w:ascii="Arial" w:hAnsi="Arial" w:cs="Arial"/>
                <w:rtl/>
              </w:rPr>
              <w:t xml:space="preserve"> </w:t>
            </w:r>
            <w:proofErr w:type="spellStart"/>
            <w:r>
              <w:rPr>
                <w:rStyle w:val="normaltextrun"/>
                <w:rFonts w:ascii="Arial" w:hAnsi="Arial" w:cs="Arial"/>
                <w:rtl/>
              </w:rPr>
              <w:t>נשלף</w:t>
            </w:r>
            <w:proofErr w:type="spellEnd"/>
            <w:r>
              <w:rPr>
                <w:rStyle w:val="normaltextrun"/>
                <w:rFonts w:ascii="Arial" w:hAnsi="Arial" w:cs="Arial"/>
                <w:rtl/>
              </w:rPr>
              <w:t xml:space="preserve"> </w:t>
            </w:r>
            <w:proofErr w:type="spellStart"/>
            <w:r>
              <w:rPr>
                <w:rStyle w:val="normaltextrun"/>
                <w:rFonts w:ascii="Arial" w:hAnsi="Arial" w:cs="Arial"/>
                <w:rtl/>
              </w:rPr>
              <w:t>משדה</w:t>
            </w:r>
            <w:proofErr w:type="spellEnd"/>
            <w:r>
              <w:rPr>
                <w:rStyle w:val="normaltextrun"/>
                <w:rFonts w:ascii="Arial" w:hAnsi="Arial" w:cs="Arial"/>
                <w:rtl/>
              </w:rPr>
              <w:t xml:space="preserve"> </w:t>
            </w:r>
            <w:r>
              <w:rPr>
                <w:rStyle w:val="normaltextrun"/>
                <w:rFonts w:ascii="Arial" w:hAnsi="Arial" w:cs="Arial"/>
              </w:rPr>
              <w:t>olf204text</w:t>
            </w:r>
            <w:r>
              <w:rPr>
                <w:rStyle w:val="eop"/>
                <w:rFonts w:ascii="Arial" w:hAnsi="Arial" w:cs="Arial" w:eastAsiaTheme="majorEastAsia"/>
                <w:rtl/>
              </w:rPr>
              <w:t> </w:t>
            </w:r>
          </w:p>
          <w:p w:rsidR="00C83901" w:rsidP="00C83901" w:rsidRDefault="00C83901" w14:paraId="5963A695" w14:textId="514A744C">
            <w:pPr>
              <w:bidi/>
              <w:rPr>
                <w:rStyle w:val="normaltextrun"/>
                <w:rFonts w:ascii="Arial" w:hAnsi="Arial" w:cs="Arial"/>
                <w:shd w:val="clear" w:color="auto" w:fill="FFFFFF"/>
                <w:rtl/>
                <w:lang w:bidi="he-IL"/>
              </w:rPr>
            </w:pPr>
          </w:p>
        </w:tc>
      </w:tr>
      <w:tr w:rsidR="008B4473" w:rsidTr="00C83901" w14:paraId="2E5F674B" w14:textId="77777777">
        <w:tc>
          <w:tcPr>
            <w:tcW w:w="2748" w:type="dxa"/>
          </w:tcPr>
          <w:p w:rsidR="008B4473" w:rsidP="00697863" w:rsidRDefault="008B4473" w14:paraId="30213916" w14:textId="77777777">
            <w:pPr>
              <w:bidi/>
              <w:rPr>
                <w:rStyle w:val="normaltextrun"/>
                <w:rFonts w:ascii="Arial" w:hAnsi="Arial" w:cs="Arial"/>
                <w:shd w:val="clear" w:color="auto" w:fill="FFFFFF"/>
              </w:rPr>
            </w:pPr>
          </w:p>
        </w:tc>
        <w:tc>
          <w:tcPr>
            <w:tcW w:w="6268" w:type="dxa"/>
          </w:tcPr>
          <w:p w:rsidR="008B4473" w:rsidP="00697863" w:rsidRDefault="008B4473" w14:paraId="0597DF55" w14:textId="77777777">
            <w:pPr>
              <w:bidi/>
              <w:rPr>
                <w:rStyle w:val="normaltextrun"/>
                <w:rFonts w:ascii="Arial" w:hAnsi="Arial" w:cs="Arial"/>
                <w:shd w:val="clear" w:color="auto" w:fill="FFFFFF"/>
                <w:rtl/>
                <w:lang w:bidi="he-IL"/>
              </w:rPr>
            </w:pPr>
          </w:p>
        </w:tc>
      </w:tr>
    </w:tbl>
    <w:p w:rsidRPr="00697863" w:rsidR="00697863" w:rsidP="00697863" w:rsidRDefault="00697863" w14:paraId="38BF5825" w14:textId="77777777">
      <w:pPr>
        <w:bidi/>
        <w:rPr>
          <w:rtl/>
          <w:lang w:bidi="he-IL"/>
        </w:rPr>
      </w:pPr>
    </w:p>
    <w:p w:rsidR="0064346E" w:rsidP="0064346E" w:rsidRDefault="0064346E" w14:paraId="2E463595" w14:textId="77777777">
      <w:pPr>
        <w:bidi/>
        <w:rPr>
          <w:rtl/>
          <w:lang w:bidi="he-IL"/>
        </w:rPr>
      </w:pPr>
      <w:r>
        <w:rPr>
          <w:rFonts w:hint="cs"/>
          <w:lang w:bidi="he-IL"/>
        </w:rPr>
        <w:t>SAPAK</w:t>
      </w:r>
    </w:p>
    <w:tbl>
      <w:tblPr>
        <w:tblStyle w:val="ad"/>
        <w:bidiVisual/>
        <w:tblW w:w="0" w:type="auto"/>
        <w:tblLook w:val="04A0" w:firstRow="1" w:lastRow="0" w:firstColumn="1" w:lastColumn="0" w:noHBand="0" w:noVBand="1"/>
      </w:tblPr>
      <w:tblGrid>
        <w:gridCol w:w="2602"/>
        <w:gridCol w:w="3397"/>
        <w:gridCol w:w="3017"/>
      </w:tblGrid>
      <w:tr w:rsidR="0064346E" w14:paraId="053ECEED" w14:textId="77777777">
        <w:tc>
          <w:tcPr>
            <w:tcW w:w="2602" w:type="dxa"/>
          </w:tcPr>
          <w:p w:rsidR="0064346E" w:rsidRDefault="0064346E" w14:paraId="56826646" w14:textId="77777777">
            <w:pPr>
              <w:bidi/>
              <w:rPr>
                <w:lang w:bidi="he-IL"/>
              </w:rPr>
            </w:pPr>
            <w:r>
              <w:rPr>
                <w:rFonts w:hint="cs"/>
                <w:rtl/>
                <w:lang w:bidi="he-IL"/>
              </w:rPr>
              <w:t>מזהה ספק</w:t>
            </w:r>
          </w:p>
        </w:tc>
        <w:tc>
          <w:tcPr>
            <w:tcW w:w="3397" w:type="dxa"/>
          </w:tcPr>
          <w:p w:rsidR="0064346E" w:rsidRDefault="0064346E" w14:paraId="639A80C4" w14:textId="77777777">
            <w:pPr>
              <w:bidi/>
              <w:rPr>
                <w:rtl/>
                <w:lang w:bidi="he-IL"/>
              </w:rPr>
            </w:pPr>
            <w:r>
              <w:rPr>
                <w:rFonts w:hint="cs"/>
                <w:lang w:bidi="he-IL"/>
              </w:rPr>
              <w:t>TBL</w:t>
            </w:r>
            <w:r>
              <w:rPr>
                <w:rFonts w:hint="cs"/>
                <w:rtl/>
                <w:lang w:bidi="he-IL"/>
              </w:rPr>
              <w:t>500_</w:t>
            </w:r>
            <w:r>
              <w:rPr>
                <w:rFonts w:hint="cs"/>
                <w:lang w:bidi="he-IL"/>
              </w:rPr>
              <w:t>SAPAK</w:t>
            </w:r>
            <w:r>
              <w:rPr>
                <w:rFonts w:hint="cs"/>
                <w:rtl/>
                <w:lang w:bidi="he-IL"/>
              </w:rPr>
              <w:t>.</w:t>
            </w:r>
            <w:r>
              <w:rPr>
                <w:rFonts w:hint="cs"/>
                <w:lang w:bidi="he-IL"/>
              </w:rPr>
              <w:t>SAP</w:t>
            </w:r>
          </w:p>
        </w:tc>
        <w:tc>
          <w:tcPr>
            <w:tcW w:w="3017" w:type="dxa"/>
          </w:tcPr>
          <w:p w:rsidR="0064346E" w:rsidRDefault="0064346E" w14:paraId="394ACA47" w14:textId="77777777">
            <w:pPr>
              <w:bidi/>
              <w:rPr>
                <w:rtl/>
                <w:lang w:bidi="he-IL"/>
              </w:rPr>
            </w:pPr>
            <w:r>
              <w:rPr>
                <w:rFonts w:hint="cs"/>
                <w:lang w:bidi="he-IL"/>
              </w:rPr>
              <w:t>SAPID</w:t>
            </w:r>
          </w:p>
        </w:tc>
      </w:tr>
      <w:tr w:rsidR="0064346E" w14:paraId="63C774AB" w14:textId="77777777">
        <w:tc>
          <w:tcPr>
            <w:tcW w:w="2602" w:type="dxa"/>
          </w:tcPr>
          <w:p w:rsidR="0064346E" w:rsidRDefault="0064346E" w14:paraId="5595185D" w14:textId="77777777">
            <w:pPr>
              <w:bidi/>
              <w:rPr>
                <w:lang w:bidi="he-IL"/>
              </w:rPr>
            </w:pPr>
            <w:r>
              <w:rPr>
                <w:rFonts w:hint="cs"/>
                <w:rtl/>
                <w:lang w:bidi="he-IL"/>
              </w:rPr>
              <w:t>שם ספק (חברה)</w:t>
            </w:r>
          </w:p>
        </w:tc>
        <w:tc>
          <w:tcPr>
            <w:tcW w:w="3397" w:type="dxa"/>
          </w:tcPr>
          <w:p w:rsidR="0064346E" w:rsidRDefault="0064346E" w14:paraId="53D47F73" w14:textId="77777777">
            <w:pPr>
              <w:bidi/>
              <w:rPr>
                <w:lang w:bidi="he-IL"/>
              </w:rPr>
            </w:pPr>
            <w:r>
              <w:rPr>
                <w:lang w:bidi="he-IL"/>
              </w:rPr>
              <w:t>2C</w:t>
            </w:r>
          </w:p>
        </w:tc>
        <w:tc>
          <w:tcPr>
            <w:tcW w:w="3017" w:type="dxa"/>
          </w:tcPr>
          <w:p w:rsidR="0064346E" w:rsidRDefault="0064346E" w14:paraId="1A2A4C8D" w14:textId="77777777">
            <w:pPr>
              <w:bidi/>
              <w:rPr>
                <w:rtl/>
                <w:lang w:bidi="he-IL"/>
              </w:rPr>
            </w:pPr>
            <w:r>
              <w:rPr>
                <w:rFonts w:hint="cs"/>
                <w:lang w:bidi="he-IL"/>
              </w:rPr>
              <w:t>NAME</w:t>
            </w:r>
            <w:r>
              <w:rPr>
                <w:rFonts w:hint="cs"/>
                <w:rtl/>
                <w:lang w:bidi="he-IL"/>
              </w:rPr>
              <w:t xml:space="preserve"> </w:t>
            </w:r>
            <w:r>
              <w:rPr>
                <w:rFonts w:hint="cs"/>
                <w:lang w:bidi="he-IL"/>
              </w:rPr>
              <w:t>COMPANY</w:t>
            </w:r>
          </w:p>
        </w:tc>
      </w:tr>
      <w:tr w:rsidR="0064346E" w14:paraId="6BB1AC21" w14:textId="77777777">
        <w:tc>
          <w:tcPr>
            <w:tcW w:w="2602" w:type="dxa"/>
          </w:tcPr>
          <w:p w:rsidR="0064346E" w:rsidRDefault="0064346E" w14:paraId="75D3ADD8" w14:textId="77777777">
            <w:pPr>
              <w:bidi/>
              <w:rPr>
                <w:rtl/>
                <w:lang w:bidi="he-IL"/>
              </w:rPr>
            </w:pPr>
          </w:p>
        </w:tc>
        <w:tc>
          <w:tcPr>
            <w:tcW w:w="3397" w:type="dxa"/>
          </w:tcPr>
          <w:p w:rsidR="0064346E" w:rsidRDefault="0064346E" w14:paraId="54C11C9F" w14:textId="77777777">
            <w:pPr>
              <w:bidi/>
              <w:rPr>
                <w:rtl/>
                <w:lang w:bidi="he-IL"/>
              </w:rPr>
            </w:pPr>
          </w:p>
        </w:tc>
        <w:tc>
          <w:tcPr>
            <w:tcW w:w="3017" w:type="dxa"/>
          </w:tcPr>
          <w:p w:rsidR="0064346E" w:rsidRDefault="0064346E" w14:paraId="0F73E1FF" w14:textId="77777777">
            <w:pPr>
              <w:bidi/>
              <w:rPr>
                <w:rtl/>
                <w:lang w:bidi="he-IL"/>
              </w:rPr>
            </w:pPr>
          </w:p>
        </w:tc>
      </w:tr>
      <w:tr w:rsidR="0064346E" w14:paraId="5B192FFC" w14:textId="77777777">
        <w:tc>
          <w:tcPr>
            <w:tcW w:w="2602" w:type="dxa"/>
          </w:tcPr>
          <w:p w:rsidR="0064346E" w:rsidRDefault="0064346E" w14:paraId="1A256C8B" w14:textId="77777777">
            <w:pPr>
              <w:bidi/>
              <w:rPr>
                <w:rtl/>
                <w:lang w:bidi="he-IL"/>
              </w:rPr>
            </w:pPr>
          </w:p>
        </w:tc>
        <w:tc>
          <w:tcPr>
            <w:tcW w:w="3397" w:type="dxa"/>
          </w:tcPr>
          <w:p w:rsidR="0064346E" w:rsidRDefault="0064346E" w14:paraId="28C1E265" w14:textId="77777777">
            <w:pPr>
              <w:bidi/>
              <w:rPr>
                <w:rtl/>
                <w:lang w:bidi="he-IL"/>
              </w:rPr>
            </w:pPr>
          </w:p>
        </w:tc>
        <w:tc>
          <w:tcPr>
            <w:tcW w:w="3017" w:type="dxa"/>
          </w:tcPr>
          <w:p w:rsidR="0064346E" w:rsidRDefault="0064346E" w14:paraId="311704A0" w14:textId="77777777">
            <w:pPr>
              <w:bidi/>
              <w:rPr>
                <w:rtl/>
                <w:lang w:bidi="he-IL"/>
              </w:rPr>
            </w:pPr>
          </w:p>
        </w:tc>
      </w:tr>
      <w:tr w:rsidR="0064346E" w14:paraId="05421A25" w14:textId="77777777">
        <w:tc>
          <w:tcPr>
            <w:tcW w:w="2602" w:type="dxa"/>
          </w:tcPr>
          <w:p w:rsidR="0064346E" w:rsidRDefault="0064346E" w14:paraId="7052C9C9" w14:textId="77777777">
            <w:pPr>
              <w:bidi/>
              <w:rPr>
                <w:rtl/>
                <w:lang w:bidi="he-IL"/>
              </w:rPr>
            </w:pPr>
          </w:p>
        </w:tc>
        <w:tc>
          <w:tcPr>
            <w:tcW w:w="3397" w:type="dxa"/>
          </w:tcPr>
          <w:p w:rsidR="0064346E" w:rsidRDefault="0064346E" w14:paraId="33140BCC" w14:textId="77777777">
            <w:pPr>
              <w:bidi/>
              <w:rPr>
                <w:rtl/>
                <w:lang w:bidi="he-IL"/>
              </w:rPr>
            </w:pPr>
          </w:p>
        </w:tc>
        <w:tc>
          <w:tcPr>
            <w:tcW w:w="3017" w:type="dxa"/>
          </w:tcPr>
          <w:p w:rsidR="0064346E" w:rsidRDefault="0064346E" w14:paraId="23155A9E" w14:textId="77777777">
            <w:pPr>
              <w:bidi/>
              <w:rPr>
                <w:rtl/>
                <w:lang w:bidi="he-IL"/>
              </w:rPr>
            </w:pPr>
          </w:p>
        </w:tc>
      </w:tr>
    </w:tbl>
    <w:p w:rsidR="006D55C3" w:rsidP="00026F41" w:rsidRDefault="006D55C3" w14:paraId="0B0DFD62" w14:textId="2938258F">
      <w:pPr>
        <w:bidi/>
        <w:rPr>
          <w:rtl/>
          <w:lang w:bidi="he-IL"/>
        </w:rPr>
      </w:pPr>
    </w:p>
    <w:p w:rsidR="000774C6" w:rsidP="000774C6" w:rsidRDefault="000774C6" w14:paraId="365ECB9B" w14:textId="77777777">
      <w:pPr>
        <w:bidi/>
        <w:rPr>
          <w:rtl/>
          <w:lang w:bidi="he-IL"/>
        </w:rPr>
      </w:pPr>
    </w:p>
    <w:p w:rsidR="009A35B6" w:rsidP="009A35B6" w:rsidRDefault="009A35B6" w14:paraId="34D6EAFD" w14:textId="77777777">
      <w:pPr>
        <w:bidi/>
        <w:rPr>
          <w:rtl/>
          <w:lang w:bidi="he-IL"/>
        </w:rPr>
      </w:pPr>
    </w:p>
    <w:p w:rsidR="009A35B6" w:rsidP="009A35B6" w:rsidRDefault="009A35B6" w14:paraId="3F99B020" w14:textId="37A89ADD">
      <w:pPr>
        <w:bidi/>
        <w:rPr>
          <w:rtl/>
          <w:lang w:bidi="he-IL"/>
        </w:rPr>
      </w:pPr>
      <w:r>
        <w:rPr>
          <w:rFonts w:hint="cs"/>
          <w:rtl/>
          <w:lang w:bidi="he-IL"/>
        </w:rPr>
        <w:t>שאלות פתוחות:</w:t>
      </w:r>
    </w:p>
    <w:p w:rsidR="009A35B6" w:rsidP="009A35B6" w:rsidRDefault="009A35B6" w14:paraId="6034A478" w14:textId="596ACCFF">
      <w:pPr>
        <w:bidi/>
        <w:rPr>
          <w:rtl/>
          <w:lang w:bidi="he-IL"/>
        </w:rPr>
      </w:pPr>
      <w:r>
        <w:rPr>
          <w:rFonts w:hint="cs"/>
          <w:rtl/>
          <w:lang w:bidi="he-IL"/>
        </w:rPr>
        <w:t xml:space="preserve">בינוי </w:t>
      </w:r>
      <w:r>
        <w:rPr>
          <w:rtl/>
          <w:lang w:bidi="he-IL"/>
        </w:rPr>
        <w:t>–</w:t>
      </w:r>
      <w:r>
        <w:rPr>
          <w:rFonts w:hint="cs"/>
          <w:rtl/>
          <w:lang w:bidi="he-IL"/>
        </w:rPr>
        <w:t xml:space="preserve"> נספחים שקבלן צריך לעלות האם הם מגיעים </w:t>
      </w:r>
      <w:r w:rsidR="00152FC1">
        <w:rPr>
          <w:rFonts w:hint="cs"/>
          <w:rtl/>
          <w:lang w:bidi="he-IL"/>
        </w:rPr>
        <w:t>כ</w:t>
      </w:r>
      <w:r>
        <w:rPr>
          <w:rFonts w:hint="cs"/>
          <w:rtl/>
          <w:lang w:bidi="he-IL"/>
        </w:rPr>
        <w:t xml:space="preserve">קבצים בתוך הגדרות המכרז אותם הקבלן צריך להוריד, </w:t>
      </w:r>
      <w:r w:rsidR="00152FC1">
        <w:rPr>
          <w:rFonts w:hint="cs"/>
          <w:rtl/>
          <w:lang w:bidi="he-IL"/>
        </w:rPr>
        <w:t>למלא</w:t>
      </w:r>
      <w:r>
        <w:rPr>
          <w:rFonts w:hint="cs"/>
          <w:rtl/>
          <w:lang w:bidi="he-IL"/>
        </w:rPr>
        <w:t xml:space="preserve"> ולצרף בהצעה?</w:t>
      </w:r>
      <w:r w:rsidR="0046066A">
        <w:rPr>
          <w:rFonts w:hint="cs"/>
          <w:rtl/>
          <w:lang w:bidi="he-IL"/>
        </w:rPr>
        <w:t xml:space="preserve"> שאלה לדינה איך נבדיל</w:t>
      </w:r>
      <w:r w:rsidR="00F41EEA">
        <w:rPr>
          <w:rFonts w:hint="cs"/>
          <w:rtl/>
          <w:lang w:bidi="he-IL"/>
        </w:rPr>
        <w:t xml:space="preserve"> בין קבצים שהם לקריאה אישור </w:t>
      </w:r>
      <w:r w:rsidR="000E42D6">
        <w:rPr>
          <w:rFonts w:hint="cs"/>
          <w:rtl/>
          <w:lang w:bidi="he-IL"/>
        </w:rPr>
        <w:t>לבין קצים שהם נספחים להורדה וצירוף המענה?</w:t>
      </w:r>
    </w:p>
    <w:p w:rsidR="001B0DE6" w:rsidP="0064346E" w:rsidRDefault="00377F5D" w14:paraId="4C54DCC6" w14:textId="21CC2691">
      <w:pPr>
        <w:bidi/>
        <w:rPr>
          <w:rtl/>
          <w:lang w:bidi="he-IL"/>
        </w:rPr>
      </w:pPr>
      <w:r>
        <w:rPr>
          <w:rFonts w:hint="cs"/>
          <w:rtl/>
          <w:lang w:bidi="he-IL"/>
        </w:rPr>
        <w:t xml:space="preserve">לברר מול </w:t>
      </w:r>
      <w:r>
        <w:rPr>
          <w:rFonts w:hint="cs"/>
          <w:lang w:bidi="he-IL"/>
        </w:rPr>
        <w:t>SAP</w:t>
      </w:r>
      <w:r>
        <w:rPr>
          <w:rFonts w:hint="cs"/>
          <w:rtl/>
          <w:lang w:bidi="he-IL"/>
        </w:rPr>
        <w:t xml:space="preserve"> ומול 2 הלקוחות האם אפשר לא לשמור א</w:t>
      </w:r>
      <w:r w:rsidR="001B0DE6">
        <w:rPr>
          <w:rFonts w:hint="cs"/>
          <w:rtl/>
          <w:lang w:bidi="he-IL"/>
        </w:rPr>
        <w:t>צ</w:t>
      </w:r>
      <w:r>
        <w:rPr>
          <w:rFonts w:hint="cs"/>
          <w:rtl/>
          <w:lang w:bidi="he-IL"/>
        </w:rPr>
        <w:t xml:space="preserve">לנו גרסאות של מסמכי מכרז לקריאה ואישור ולהסתמך רק על </w:t>
      </w:r>
      <w:r w:rsidR="00E77CC6">
        <w:rPr>
          <w:rFonts w:hint="cs"/>
          <w:rtl/>
          <w:lang w:bidi="he-IL"/>
        </w:rPr>
        <w:t>מסמכים ששמורים בהגדרות המכרז. אנחנו רק נשמור את תאריך שבו הספק חתם על מסמכים אלו (תנאי מכרז, תנאי סף, תנאים מיוחדים</w:t>
      </w:r>
      <w:r w:rsidR="001B0DE6">
        <w:rPr>
          <w:rFonts w:hint="cs"/>
          <w:rtl/>
          <w:lang w:bidi="he-IL"/>
        </w:rPr>
        <w:t>, נספחים קבועים ומפרטים)</w:t>
      </w:r>
    </w:p>
    <w:p w:rsidR="00B65F7C" w:rsidP="00B65F7C" w:rsidRDefault="00B65F7C" w14:paraId="27840404" w14:textId="77777777">
      <w:pPr>
        <w:bidi/>
        <w:rPr>
          <w:rtl/>
          <w:lang w:bidi="he-IL"/>
        </w:rPr>
      </w:pPr>
    </w:p>
    <w:p w:rsidRPr="00495165" w:rsidR="00495165" w:rsidP="00495165" w:rsidRDefault="00495165" w14:paraId="7EF55B5A" w14:textId="3973DE7A">
      <w:pPr>
        <w:bidi/>
        <w:spacing w:after="0" w:line="240" w:lineRule="auto"/>
        <w:rPr>
          <w:rFonts w:ascii="Arial" w:hAnsi="Arial" w:eastAsia="Times New Roman" w:cs="Arial"/>
          <w:color w:val="222222"/>
          <w:sz w:val="24"/>
          <w:szCs w:val="24"/>
          <w:rtl/>
          <w:lang w:bidi="he-IL"/>
        </w:rPr>
      </w:pPr>
    </w:p>
    <w:sectPr w:rsidRPr="00495165" w:rsidR="00495165">
      <w:footerReference w:type="default" r:id="rId233"/>
      <w:pgSz w:w="11906" w:h="16838" w:orient="portrait"/>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לש" w:author="ליליה שטורפר" w:date="2023-12-10T16:12:00Z" w:id="9">
    <w:p w:rsidR="00E80A06" w:rsidRDefault="00E80A06" w14:paraId="45679CAA" w14:textId="77777777">
      <w:pPr>
        <w:pStyle w:val="af1"/>
      </w:pPr>
      <w:r>
        <w:rPr>
          <w:rStyle w:val="af0"/>
        </w:rPr>
        <w:annotationRef/>
      </w:r>
      <w:r>
        <w:rPr>
          <w:rFonts w:hint="eastAsia"/>
          <w:rtl/>
          <w:lang w:bidi="he-IL"/>
        </w:rPr>
        <w:t>צוות</w:t>
      </w:r>
      <w:r>
        <w:rPr>
          <w:rtl/>
          <w:lang w:bidi="he-IL"/>
        </w:rPr>
        <w:t xml:space="preserve"> פיתוח - האם נדרשים כל השדות או מספיק שדה מספר צרופה?</w:t>
      </w:r>
    </w:p>
  </w:comment>
  <w:comment w:initials="לש" w:author="ליליה שטורפר" w:date="2023-12-10T14:21:00Z" w:id="12">
    <w:p w:rsidR="00FA5224" w:rsidRDefault="00FA5224" w14:paraId="476EAC6E" w14:textId="7641B97A">
      <w:pPr>
        <w:pStyle w:val="af1"/>
      </w:pPr>
      <w:r>
        <w:rPr>
          <w:rStyle w:val="af0"/>
        </w:rPr>
        <w:annotationRef/>
      </w:r>
      <w:r>
        <w:rPr>
          <w:rFonts w:hint="eastAsia"/>
          <w:rtl/>
          <w:lang w:bidi="he-IL"/>
        </w:rPr>
        <w:t>צוות</w:t>
      </w:r>
      <w:r>
        <w:rPr>
          <w:rtl/>
          <w:lang w:bidi="he-IL"/>
        </w:rPr>
        <w:t xml:space="preserve"> פיתוח - ניתן להיעזר בפיתוח שבוצעו עבור מכרז בהול במשרד - פיתוח חדש</w:t>
      </w:r>
    </w:p>
  </w:comment>
  <w:comment w:initials="לש" w:author="ליליה שטורפר" w:date="2023-12-10T15:52:00Z" w:id="13">
    <w:p w:rsidR="00020D23" w:rsidRDefault="00020D23" w14:paraId="19E00720" w14:textId="77777777">
      <w:pPr>
        <w:pStyle w:val="af1"/>
      </w:pPr>
      <w:r>
        <w:rPr>
          <w:rStyle w:val="af0"/>
        </w:rPr>
        <w:annotationRef/>
      </w:r>
      <w:r>
        <w:rPr>
          <w:rFonts w:hint="eastAsia"/>
          <w:rtl/>
          <w:lang w:bidi="he-IL"/>
        </w:rPr>
        <w:t>צוות</w:t>
      </w:r>
      <w:r>
        <w:rPr>
          <w:rtl/>
          <w:lang w:bidi="he-IL"/>
        </w:rPr>
        <w:t xml:space="preserve"> פיתוח - נדרש לברר מול מיסור איך לשמור נכון את התיקיות והקבצים - האם תיקייה לכל מכרז ובתוכה תיקיות לכל קבלן?</w:t>
      </w:r>
    </w:p>
  </w:comment>
  <w:comment w:initials="לש" w:author="ליליה שטורפר" w:date="2023-08-16T12:49:00Z" w:id="16">
    <w:p w:rsidR="004F744F" w:rsidRDefault="004F744F" w14:paraId="44819B82" w14:textId="33657C5E">
      <w:pPr>
        <w:pStyle w:val="af1"/>
        <w:bidi/>
        <w:jc w:val="right"/>
      </w:pPr>
      <w:r>
        <w:rPr>
          <w:rStyle w:val="af0"/>
        </w:rPr>
        <w:annotationRef/>
      </w:r>
      <w:r>
        <w:rPr>
          <w:rFonts w:hint="eastAsia"/>
          <w:rtl/>
          <w:lang w:bidi="he-IL"/>
        </w:rPr>
        <w:t>לבדוק</w:t>
      </w:r>
      <w:r>
        <w:rPr>
          <w:rtl/>
          <w:lang w:bidi="he-IL"/>
        </w:rPr>
        <w:t xml:space="preserve"> מול לקוח האם לבצע בדיקות במערכת שמטרתן להחליט האם להקפיץ פופ-אפ לאישור וחתימה על מסמכי המכרז או פשוט להקפיץ את הפופ אפ כל הזמן, בכל לחיצה על כפתור כניסה למענה מקוון</w:t>
      </w:r>
    </w:p>
  </w:comment>
  <w:comment w:initials="לש" w:author="ליליה שטורפר" w:date="2023-08-08T11:15:00Z" w:id="19">
    <w:p w:rsidR="003A1706" w:rsidP="00DF5B71" w:rsidRDefault="003A1706" w14:paraId="786F1857" w14:textId="57C5FC58">
      <w:pPr>
        <w:pStyle w:val="af1"/>
        <w:bidi/>
        <w:jc w:val="right"/>
      </w:pPr>
      <w:r>
        <w:rPr>
          <w:rStyle w:val="af0"/>
        </w:rPr>
        <w:annotationRef/>
      </w:r>
      <w:r>
        <w:rPr>
          <w:rFonts w:hint="eastAsia"/>
          <w:rtl/>
          <w:lang w:bidi="he-IL"/>
        </w:rPr>
        <w:t>מריה</w:t>
      </w:r>
      <w:r>
        <w:rPr>
          <w:rtl/>
          <w:lang w:bidi="he-IL"/>
        </w:rPr>
        <w:t xml:space="preserve"> - כמה תווים להציג והאם נדרש להציג 3 נקודות בסוף, למקרה ומוצג טקסט חלקי. האם כמות התווים כוללת 3 נקודות?</w:t>
      </w:r>
    </w:p>
  </w:comment>
  <w:comment w:initials="לש" w:author="ליליה שטורפר" w:date="2023-09-05T16:47:00Z" w:id="30">
    <w:p w:rsidR="00CF3A20" w:rsidRDefault="00CF3A20" w14:paraId="169A7E7B" w14:textId="77777777">
      <w:pPr>
        <w:pStyle w:val="af1"/>
      </w:pPr>
      <w:r>
        <w:rPr>
          <w:rStyle w:val="af0"/>
        </w:rPr>
        <w:annotationRef/>
      </w:r>
      <w:r>
        <w:rPr>
          <w:rFonts w:hint="eastAsia"/>
          <w:b/>
          <w:bCs/>
          <w:rtl/>
          <w:lang w:bidi="he-IL"/>
        </w:rPr>
        <w:t>שאלה</w:t>
      </w:r>
      <w:r>
        <w:rPr>
          <w:b/>
          <w:bCs/>
          <w:rtl/>
          <w:lang w:bidi="he-IL"/>
        </w:rPr>
        <w:t xml:space="preserve"> לצוות פיתוח</w:t>
      </w:r>
      <w:r>
        <w:rPr>
          <w:rtl/>
          <w:lang w:bidi="he-IL"/>
        </w:rPr>
        <w:t xml:space="preserve"> - האם אפשרי? או להשתמש רק בטריגר של שמירה?</w:t>
      </w:r>
    </w:p>
  </w:comment>
  <w:comment w:initials="לש" w:author="ליליה שטורפר" w:date="2023-09-12T07:53:00Z" w:id="31">
    <w:p w:rsidR="004517E8" w:rsidRDefault="004517E8" w14:paraId="7DAB8C5B" w14:textId="77777777">
      <w:pPr>
        <w:pStyle w:val="af1"/>
      </w:pPr>
      <w:r>
        <w:rPr>
          <w:rStyle w:val="af0"/>
        </w:rPr>
        <w:annotationRef/>
      </w:r>
      <w:r>
        <w:rPr>
          <w:rFonts w:hint="eastAsia"/>
          <w:rtl/>
          <w:lang w:bidi="he-IL"/>
        </w:rPr>
        <w:t>לעדכן</w:t>
      </w:r>
      <w:r>
        <w:rPr>
          <w:rtl/>
          <w:lang w:bidi="he-IL"/>
        </w:rPr>
        <w:t xml:space="preserve"> סקיצה</w:t>
      </w:r>
    </w:p>
  </w:comment>
  <w:comment w:initials="לש" w:author="ליליה שטורפר" w:date="2023-08-29T13:33:00Z" w:id="32">
    <w:p w:rsidR="00D205F1" w:rsidRDefault="00CF3A20" w14:paraId="43B51D26" w14:textId="77777777">
      <w:pPr>
        <w:pStyle w:val="af1"/>
      </w:pPr>
      <w:r>
        <w:rPr>
          <w:rStyle w:val="af0"/>
        </w:rPr>
        <w:annotationRef/>
      </w:r>
      <w:r w:rsidR="00D205F1">
        <w:rPr>
          <w:rFonts w:hint="eastAsia"/>
          <w:rtl/>
          <w:lang w:bidi="he-IL"/>
        </w:rPr>
        <w:t>להחליף</w:t>
      </w:r>
      <w:r w:rsidR="00D205F1">
        <w:rPr>
          <w:rtl/>
          <w:lang w:bidi="he-IL"/>
        </w:rPr>
        <w:t xml:space="preserve"> גרפיקה עם ד</w:t>
      </w:r>
      <w:r w:rsidR="00D205F1">
        <w:t>u</w:t>
      </w:r>
      <w:r w:rsidR="00D205F1">
        <w:rPr>
          <w:rFonts w:hint="eastAsia"/>
          <w:rtl/>
          <w:lang w:bidi="he-IL"/>
        </w:rPr>
        <w:t>גמה</w:t>
      </w:r>
      <w:r w:rsidR="00D205F1">
        <w:rPr>
          <w:rtl/>
          <w:lang w:bidi="he-IL"/>
        </w:rPr>
        <w:t xml:space="preserve"> להודעה מתאימה ולעדכן את הטקסט באפיון בהתאם למה שיודגם בגרפיקה</w:t>
      </w:r>
    </w:p>
  </w:comment>
  <w:comment w:initials="לש" w:author="ליליה שטורפר" w:date="2023-12-10T12:49:00Z" w:id="35">
    <w:p w:rsidR="002F09FA" w:rsidRDefault="002F09FA" w14:paraId="6DF1D878" w14:textId="77777777">
      <w:pPr>
        <w:pStyle w:val="af1"/>
      </w:pPr>
      <w:r>
        <w:rPr>
          <w:rStyle w:val="af0"/>
        </w:rPr>
        <w:annotationRef/>
      </w:r>
      <w:r>
        <w:rPr>
          <w:rFonts w:hint="eastAsia"/>
          <w:rtl/>
          <w:lang w:bidi="he-IL"/>
        </w:rPr>
        <w:t>צוות</w:t>
      </w:r>
      <w:r>
        <w:rPr>
          <w:rtl/>
          <w:lang w:bidi="he-IL"/>
        </w:rPr>
        <w:t xml:space="preserve"> פיתוח - שימו לב לשינוי - מאיזה מסך מגיעי למסך זה</w:t>
      </w:r>
    </w:p>
  </w:comment>
  <w:comment w:initials="לש" w:author="ליליה שטורפר" w:date="2023-09-11T14:31:00Z" w:id="37">
    <w:p w:rsidR="002F2D42" w:rsidRDefault="001B33B7" w14:paraId="0AB515B1" w14:textId="4667768E">
      <w:pPr>
        <w:pStyle w:val="af1"/>
        <w:bidi/>
        <w:jc w:val="right"/>
      </w:pPr>
      <w:r>
        <w:rPr>
          <w:rStyle w:val="af0"/>
        </w:rPr>
        <w:annotationRef/>
      </w:r>
      <w:r w:rsidR="002F2D42">
        <w:rPr>
          <w:rFonts w:hint="eastAsia"/>
          <w:rtl/>
          <w:lang w:bidi="he-IL"/>
        </w:rPr>
        <w:t>הנחיה</w:t>
      </w:r>
      <w:r w:rsidR="002F2D42">
        <w:rPr>
          <w:rtl/>
          <w:lang w:bidi="he-IL"/>
        </w:rPr>
        <w:t xml:space="preserve"> לצוות פיתוח</w:t>
      </w:r>
    </w:p>
    <w:p w:rsidR="002F2D42" w:rsidRDefault="002F2D42" w14:paraId="600DF05B" w14:textId="77777777">
      <w:pPr>
        <w:pStyle w:val="af1"/>
        <w:bidi/>
        <w:jc w:val="right"/>
      </w:pPr>
      <w:r>
        <w:rPr>
          <w:rFonts w:hint="eastAsia"/>
          <w:rtl/>
          <w:lang w:bidi="he-IL"/>
        </w:rPr>
        <w:t>יש</w:t>
      </w:r>
      <w:r>
        <w:rPr>
          <w:rtl/>
          <w:lang w:bidi="he-IL"/>
        </w:rPr>
        <w:t xml:space="preserve"> לנהל טבלה עבור קבלנים (בינוי) ומנהר</w:t>
      </w:r>
      <w:r>
        <w:rPr>
          <w:rtl/>
        </w:rPr>
        <w:t xml:space="preserve">. </w:t>
      </w:r>
      <w:r>
        <w:rPr>
          <w:rFonts w:hint="eastAsia"/>
          <w:rtl/>
          <w:lang w:bidi="he-IL"/>
        </w:rPr>
        <w:t>הצעה</w:t>
      </w:r>
      <w:r>
        <w:rPr>
          <w:rtl/>
          <w:lang w:bidi="he-IL"/>
        </w:rPr>
        <w:t xml:space="preserve"> לשדות הטבלה:</w:t>
      </w:r>
      <w:r>
        <w:rPr>
          <w:rtl/>
        </w:rPr>
        <w:t xml:space="preserve"> </w:t>
      </w:r>
    </w:p>
    <w:p w:rsidR="002F2D42" w:rsidP="001D367F" w:rsidRDefault="002F2D42" w14:paraId="11CAB0B9" w14:textId="77777777">
      <w:pPr>
        <w:pStyle w:val="af1"/>
        <w:numPr>
          <w:ilvl w:val="0"/>
          <w:numId w:val="43"/>
        </w:numPr>
        <w:bidi/>
        <w:jc w:val="right"/>
      </w:pPr>
      <w:r>
        <w:rPr>
          <w:rFonts w:hint="eastAsia"/>
          <w:rtl/>
          <w:lang w:bidi="he-IL"/>
        </w:rPr>
        <w:t>סוג</w:t>
      </w:r>
      <w:r>
        <w:rPr>
          <w:rtl/>
          <w:lang w:bidi="he-IL"/>
        </w:rPr>
        <w:t xml:space="preserve"> לקוח (או כל שם אחר מוצלח יותר) = קבלן, מנהר</w:t>
      </w:r>
    </w:p>
    <w:p w:rsidR="002F2D42" w:rsidP="001D367F" w:rsidRDefault="002F2D42" w14:paraId="27EA5EA2" w14:textId="77777777">
      <w:pPr>
        <w:pStyle w:val="af1"/>
        <w:numPr>
          <w:ilvl w:val="0"/>
          <w:numId w:val="43"/>
        </w:numPr>
        <w:bidi/>
        <w:jc w:val="right"/>
      </w:pPr>
      <w:r>
        <w:rPr>
          <w:rFonts w:hint="eastAsia"/>
          <w:rtl/>
          <w:lang w:bidi="he-IL"/>
        </w:rPr>
        <w:t>מזהה</w:t>
      </w:r>
      <w:r>
        <w:rPr>
          <w:rtl/>
          <w:lang w:bidi="he-IL"/>
        </w:rPr>
        <w:t xml:space="preserve"> מסך</w:t>
      </w:r>
    </w:p>
    <w:p w:rsidR="002F2D42" w:rsidP="001D367F" w:rsidRDefault="002F2D42" w14:paraId="653D33E2" w14:textId="77777777">
      <w:pPr>
        <w:pStyle w:val="af1"/>
        <w:numPr>
          <w:ilvl w:val="0"/>
          <w:numId w:val="43"/>
        </w:numPr>
        <w:bidi/>
        <w:jc w:val="right"/>
      </w:pPr>
      <w:r>
        <w:rPr>
          <w:rFonts w:hint="eastAsia"/>
          <w:rtl/>
          <w:lang w:bidi="he-IL"/>
        </w:rPr>
        <w:t>טבלת</w:t>
      </w:r>
      <w:r>
        <w:rPr>
          <w:rtl/>
          <w:lang w:bidi="he-IL"/>
        </w:rPr>
        <w:t xml:space="preserve"> מקור</w:t>
      </w:r>
    </w:p>
    <w:p w:rsidR="002F2D42" w:rsidP="001D367F" w:rsidRDefault="002F2D42" w14:paraId="77FC466E" w14:textId="77777777">
      <w:pPr>
        <w:pStyle w:val="af1"/>
        <w:numPr>
          <w:ilvl w:val="0"/>
          <w:numId w:val="43"/>
        </w:numPr>
        <w:bidi/>
        <w:jc w:val="right"/>
      </w:pPr>
      <w:r>
        <w:rPr>
          <w:rFonts w:hint="eastAsia"/>
          <w:rtl/>
          <w:lang w:bidi="he-IL"/>
        </w:rPr>
        <w:t>קישור</w:t>
      </w:r>
      <w:r>
        <w:rPr>
          <w:rtl/>
          <w:lang w:bidi="he-IL"/>
        </w:rPr>
        <w:t xml:space="preserve"> למסמך</w:t>
      </w:r>
    </w:p>
    <w:p w:rsidR="002F2D42" w:rsidP="001D367F" w:rsidRDefault="002F2D42" w14:paraId="2426E84B" w14:textId="77777777">
      <w:pPr>
        <w:pStyle w:val="af1"/>
        <w:numPr>
          <w:ilvl w:val="0"/>
          <w:numId w:val="43"/>
        </w:numPr>
        <w:bidi/>
        <w:jc w:val="right"/>
      </w:pPr>
      <w:r>
        <w:rPr>
          <w:rFonts w:hint="eastAsia"/>
          <w:rtl/>
          <w:lang w:bidi="he-IL"/>
        </w:rPr>
        <w:t>שם</w:t>
      </w:r>
      <w:r>
        <w:rPr>
          <w:rtl/>
          <w:lang w:bidi="he-IL"/>
        </w:rPr>
        <w:t xml:space="preserve"> מסמך </w:t>
      </w:r>
    </w:p>
    <w:p w:rsidR="002F2D42" w:rsidP="001D367F" w:rsidRDefault="002F2D42" w14:paraId="644682A8" w14:textId="77777777">
      <w:pPr>
        <w:pStyle w:val="af1"/>
        <w:numPr>
          <w:ilvl w:val="0"/>
          <w:numId w:val="43"/>
        </w:numPr>
        <w:bidi/>
        <w:jc w:val="right"/>
      </w:pPr>
      <w:r>
        <w:rPr>
          <w:rFonts w:hint="eastAsia"/>
          <w:rtl/>
          <w:lang w:bidi="he-IL"/>
        </w:rPr>
        <w:t>סוג</w:t>
      </w:r>
      <w:r>
        <w:rPr>
          <w:rtl/>
          <w:lang w:bidi="he-IL"/>
        </w:rPr>
        <w:t xml:space="preserve"> אישור נדרש (אישור קריאה, מילוי וחתימה דיגיטלי, מילוי דיגיטלי וחתימה ידנית)</w:t>
      </w:r>
    </w:p>
  </w:comment>
  <w:comment w:initials="לש" w:author="ליליה שטורפר" w:date="2023-09-11T17:02:00Z" w:id="40">
    <w:p w:rsidR="00FA612E" w:rsidRDefault="00FA612E" w14:paraId="25E84E26" w14:textId="35BED253">
      <w:pPr>
        <w:pStyle w:val="af1"/>
      </w:pPr>
      <w:r>
        <w:rPr>
          <w:rStyle w:val="af0"/>
        </w:rPr>
        <w:annotationRef/>
      </w:r>
      <w:r>
        <w:rPr>
          <w:rFonts w:hint="eastAsia"/>
          <w:rtl/>
          <w:lang w:bidi="he-IL"/>
        </w:rPr>
        <w:t>צוות</w:t>
      </w:r>
      <w:r>
        <w:rPr>
          <w:rtl/>
          <w:lang w:bidi="he-IL"/>
        </w:rPr>
        <w:t xml:space="preserve"> פיתוח - האם אפשרי?</w:t>
      </w:r>
    </w:p>
  </w:comment>
  <w:comment w:initials="לש" w:author="ליליה שטורפר" w:date="2023-11-21T12:16:00Z" w:id="42">
    <w:p w:rsidR="00D8311D" w:rsidRDefault="00D8311D" w14:paraId="71633564" w14:textId="77777777">
      <w:pPr>
        <w:pStyle w:val="af1"/>
      </w:pPr>
      <w:r>
        <w:rPr>
          <w:rStyle w:val="af0"/>
        </w:rPr>
        <w:annotationRef/>
      </w:r>
      <w:r>
        <w:rPr>
          <w:rFonts w:hint="eastAsia"/>
          <w:rtl/>
          <w:lang w:bidi="he-IL"/>
        </w:rPr>
        <w:t>הערה</w:t>
      </w:r>
      <w:r>
        <w:rPr>
          <w:rtl/>
          <w:lang w:bidi="he-IL"/>
        </w:rPr>
        <w:t xml:space="preserve"> לצוות פיתוח - השדה עדיין לא קיים בשירות. ממתינים שאפרת באלעד מערכות תתפנה - נדרש תיאום מול לימור</w:t>
      </w:r>
    </w:p>
  </w:comment>
  <w:comment w:initials="לש" w:author="ליליה שטורפר" w:date="2023-10-26T17:35:00Z" w:id="43">
    <w:p w:rsidR="00A7318D" w:rsidRDefault="00A7318D" w14:paraId="18EE45CD" w14:textId="6C248A95">
      <w:pPr>
        <w:pStyle w:val="af1"/>
      </w:pPr>
      <w:r>
        <w:rPr>
          <w:rStyle w:val="af0"/>
        </w:rPr>
        <w:annotationRef/>
      </w:r>
      <w:r>
        <w:rPr>
          <w:rFonts w:hint="eastAsia"/>
          <w:rtl/>
          <w:lang w:bidi="he-IL"/>
        </w:rPr>
        <w:t>לברר</w:t>
      </w:r>
      <w:r>
        <w:rPr>
          <w:rtl/>
          <w:lang w:bidi="he-IL"/>
        </w:rPr>
        <w:t xml:space="preserve"> מול סימונה, דינה או כל גורם אחר במשרד</w:t>
      </w:r>
    </w:p>
  </w:comment>
  <w:comment w:initials="לש" w:author="ליליה שטורפר" w:date="2023-11-30T13:52:00Z" w:id="46">
    <w:p w:rsidR="00D26DD4" w:rsidRDefault="00D26DD4" w14:paraId="1C72C1A5" w14:textId="7CD26999">
      <w:pPr>
        <w:pStyle w:val="af1"/>
      </w:pPr>
      <w:r>
        <w:rPr>
          <w:rStyle w:val="af0"/>
        </w:rPr>
        <w:annotationRef/>
      </w:r>
      <w:r>
        <w:rPr>
          <w:rFonts w:hint="eastAsia"/>
          <w:rtl/>
          <w:lang w:bidi="he-IL"/>
        </w:rPr>
        <w:t>צוות</w:t>
      </w:r>
      <w:r>
        <w:rPr>
          <w:rtl/>
          <w:lang w:bidi="he-IL"/>
        </w:rPr>
        <w:t xml:space="preserve"> פיתוח - האם אפשרי? או לבצע חזרה לדף הבית או דף מכרזים או אזור אישי?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5679CAA" w15:done="0"/>
  <w15:commentEx w15:paraId="476EAC6E" w15:done="0"/>
  <w15:commentEx w15:paraId="19E00720" w15:done="0"/>
  <w15:commentEx w15:paraId="44819B82" w15:done="0"/>
  <w15:commentEx w15:paraId="786F1857" w15:done="0"/>
  <w15:commentEx w15:paraId="169A7E7B" w15:done="0"/>
  <w15:commentEx w15:paraId="7DAB8C5B" w15:done="0"/>
  <w15:commentEx w15:paraId="43B51D26" w15:done="0"/>
  <w15:commentEx w15:paraId="6DF1D878" w15:done="0"/>
  <w15:commentEx w15:paraId="644682A8" w15:done="0"/>
  <w15:commentEx w15:paraId="25E84E26" w15:done="0"/>
  <w15:commentEx w15:paraId="71633564" w15:done="0"/>
  <w15:commentEx w15:paraId="18EE45CD" w15:done="0"/>
  <w15:commentEx w15:paraId="1C72C1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F24C7D1" w16cex:dateUtc="2023-12-10T14:12:00Z"/>
  <w16cex:commentExtensible w16cex:durableId="3EEF6A51" w16cex:dateUtc="2023-12-10T12:21:00Z"/>
  <w16cex:commentExtensible w16cex:durableId="276653FA" w16cex:dateUtc="2023-12-10T13:52:00Z"/>
  <w16cex:commentExtensible w16cex:durableId="2887444D" w16cex:dateUtc="2023-08-16T09:49:00Z"/>
  <w16cex:commentExtensible w16cex:durableId="287CA24B" w16cex:dateUtc="2023-08-08T08:15:00Z"/>
  <w16cex:commentExtensible w16cex:durableId="28A1DA27" w16cex:dateUtc="2023-09-05T13:47:00Z"/>
  <w16cex:commentExtensible w16cex:durableId="28AA978D" w16cex:dateUtc="2023-09-12T04:53:00Z"/>
  <w16cex:commentExtensible w16cex:durableId="2898721C" w16cex:dateUtc="2023-08-29T10:33:00Z"/>
  <w16cex:commentExtensible w16cex:durableId="1D42D0E0" w16cex:dateUtc="2023-12-10T10:49:00Z"/>
  <w16cex:commentExtensible w16cex:durableId="28A9A347" w16cex:dateUtc="2023-09-11T11:31:00Z"/>
  <w16cex:commentExtensible w16cex:durableId="28A9C69C" w16cex:dateUtc="2023-09-11T14:02:00Z"/>
  <w16cex:commentExtensible w16cex:durableId="48CF5C5C" w16cex:dateUtc="2023-11-21T10:16:00Z"/>
  <w16cex:commentExtensible w16cex:durableId="3FCCBADD" w16cex:dateUtc="2023-10-26T14:35:00Z"/>
  <w16cex:commentExtensible w16cex:durableId="5816054B" w16cex:dateUtc="2023-11-30T11: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5679CAA" w16cid:durableId="3F24C7D1"/>
  <w16cid:commentId w16cid:paraId="476EAC6E" w16cid:durableId="3EEF6A51"/>
  <w16cid:commentId w16cid:paraId="19E00720" w16cid:durableId="276653FA"/>
  <w16cid:commentId w16cid:paraId="44819B82" w16cid:durableId="2887444D"/>
  <w16cid:commentId w16cid:paraId="786F1857" w16cid:durableId="287CA24B"/>
  <w16cid:commentId w16cid:paraId="169A7E7B" w16cid:durableId="28A1DA27"/>
  <w16cid:commentId w16cid:paraId="7DAB8C5B" w16cid:durableId="28AA978D"/>
  <w16cid:commentId w16cid:paraId="43B51D26" w16cid:durableId="2898721C"/>
  <w16cid:commentId w16cid:paraId="6DF1D878" w16cid:durableId="1D42D0E0"/>
  <w16cid:commentId w16cid:paraId="644682A8" w16cid:durableId="28A9A347"/>
  <w16cid:commentId w16cid:paraId="25E84E26" w16cid:durableId="28A9C69C"/>
  <w16cid:commentId w16cid:paraId="71633564" w16cid:durableId="48CF5C5C"/>
  <w16cid:commentId w16cid:paraId="18EE45CD" w16cid:durableId="3FCCBADD"/>
  <w16cid:commentId w16cid:paraId="1C72C1A5" w16cid:durableId="581605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91D55" w:rsidP="00801845" w:rsidRDefault="00A91D55" w14:paraId="1ECEF4F2" w14:textId="77777777">
      <w:pPr>
        <w:spacing w:after="0" w:line="240" w:lineRule="auto"/>
      </w:pPr>
      <w:r>
        <w:separator/>
      </w:r>
    </w:p>
  </w:endnote>
  <w:endnote w:type="continuationSeparator" w:id="0">
    <w:p w:rsidR="00A91D55" w:rsidP="00801845" w:rsidRDefault="00A91D55" w14:paraId="4B950A6F" w14:textId="77777777">
      <w:pPr>
        <w:spacing w:after="0" w:line="240" w:lineRule="auto"/>
      </w:pPr>
      <w:r>
        <w:continuationSeparator/>
      </w:r>
    </w:p>
  </w:endnote>
  <w:endnote w:type="continuationNotice" w:id="1">
    <w:p w:rsidR="00A91D55" w:rsidRDefault="00A91D55" w14:paraId="2B83E3D6"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ter">
    <w:altName w:val="Calibri"/>
    <w:charset w:val="00"/>
    <w:family w:val="swiss"/>
    <w:pitch w:val="variable"/>
    <w:sig w:usb0="E00002FF" w:usb1="1200A1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546859"/>
      <w:docPartObj>
        <w:docPartGallery w:val="Page Numbers (Bottom of Page)"/>
        <w:docPartUnique/>
      </w:docPartObj>
    </w:sdtPr>
    <w:sdtEndPr>
      <w:rPr>
        <w:noProof/>
      </w:rPr>
    </w:sdtEndPr>
    <w:sdtContent>
      <w:p w:rsidR="00801845" w:rsidRDefault="00801845" w14:paraId="5DCED491" w14:textId="217C3001">
        <w:pPr>
          <w:pStyle w:val="aa"/>
          <w:jc w:val="center"/>
        </w:pPr>
        <w:r>
          <w:fldChar w:fldCharType="begin"/>
        </w:r>
        <w:r>
          <w:instrText xml:space="preserve"> PAGE   \* MERGEFORMAT </w:instrText>
        </w:r>
        <w:r>
          <w:fldChar w:fldCharType="separate"/>
        </w:r>
        <w:r>
          <w:rPr>
            <w:noProof/>
          </w:rPr>
          <w:t>2</w:t>
        </w:r>
        <w:r>
          <w:rPr>
            <w:noProof/>
          </w:rPr>
          <w:fldChar w:fldCharType="end"/>
        </w:r>
      </w:p>
    </w:sdtContent>
  </w:sdt>
  <w:p w:rsidR="00801845" w:rsidRDefault="00801845" w14:paraId="3211052A" w14:textId="7777777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91D55" w:rsidP="00801845" w:rsidRDefault="00A91D55" w14:paraId="6EBC0A0B" w14:textId="77777777">
      <w:pPr>
        <w:spacing w:after="0" w:line="240" w:lineRule="auto"/>
      </w:pPr>
      <w:r>
        <w:separator/>
      </w:r>
    </w:p>
  </w:footnote>
  <w:footnote w:type="continuationSeparator" w:id="0">
    <w:p w:rsidR="00A91D55" w:rsidP="00801845" w:rsidRDefault="00A91D55" w14:paraId="55F12B35" w14:textId="77777777">
      <w:pPr>
        <w:spacing w:after="0" w:line="240" w:lineRule="auto"/>
      </w:pPr>
      <w:r>
        <w:continuationSeparator/>
      </w:r>
    </w:p>
  </w:footnote>
  <w:footnote w:type="continuationNotice" w:id="1">
    <w:p w:rsidR="00A91D55" w:rsidRDefault="00A91D55" w14:paraId="23589236"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7691"/>
    <w:multiLevelType w:val="hybridMultilevel"/>
    <w:tmpl w:val="B6264B92"/>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1" w15:restartNumberingAfterBreak="0">
    <w:nsid w:val="03C0126E"/>
    <w:multiLevelType w:val="hybridMultilevel"/>
    <w:tmpl w:val="703C2DC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8501117"/>
    <w:multiLevelType w:val="hybridMultilevel"/>
    <w:tmpl w:val="7DBE5014"/>
    <w:lvl w:ilvl="0" w:tplc="20000005">
      <w:start w:val="1"/>
      <w:numFmt w:val="bullet"/>
      <w:lvlText w:val=""/>
      <w:lvlJc w:val="left"/>
      <w:pPr>
        <w:ind w:left="720" w:hanging="360"/>
      </w:pPr>
      <w:rPr>
        <w:rFonts w:hint="default" w:ascii="Wingdings" w:hAnsi="Wingdings"/>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3" w15:restartNumberingAfterBreak="0">
    <w:nsid w:val="0DB214D3"/>
    <w:multiLevelType w:val="hybridMultilevel"/>
    <w:tmpl w:val="F982B69A"/>
    <w:lvl w:ilvl="0" w:tplc="20000001">
      <w:start w:val="1"/>
      <w:numFmt w:val="bullet"/>
      <w:lvlText w:val=""/>
      <w:lvlJc w:val="left"/>
      <w:pPr>
        <w:ind w:left="720" w:hanging="360"/>
      </w:pPr>
      <w:rPr>
        <w:rFonts w:hint="default" w:ascii="Symbol" w:hAnsi="Symbol"/>
      </w:rPr>
    </w:lvl>
    <w:lvl w:ilvl="1" w:tplc="20000003">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4" w15:restartNumberingAfterBreak="0">
    <w:nsid w:val="0ECE2A13"/>
    <w:multiLevelType w:val="hybridMultilevel"/>
    <w:tmpl w:val="88304312"/>
    <w:lvl w:ilvl="0" w:tplc="20000001">
      <w:start w:val="1"/>
      <w:numFmt w:val="bullet"/>
      <w:lvlText w:val=""/>
      <w:lvlJc w:val="left"/>
      <w:pPr>
        <w:ind w:left="144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 w15:restartNumberingAfterBreak="0">
    <w:nsid w:val="0EE3561C"/>
    <w:multiLevelType w:val="hybridMultilevel"/>
    <w:tmpl w:val="61E6511C"/>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6" w15:restartNumberingAfterBreak="0">
    <w:nsid w:val="12910AE0"/>
    <w:multiLevelType w:val="hybridMultilevel"/>
    <w:tmpl w:val="131C97FA"/>
    <w:lvl w:ilvl="0" w:tplc="20000001">
      <w:start w:val="1"/>
      <w:numFmt w:val="bullet"/>
      <w:lvlText w:val=""/>
      <w:lvlJc w:val="left"/>
      <w:pPr>
        <w:ind w:left="720" w:hanging="360"/>
      </w:pPr>
      <w:rPr>
        <w:rFonts w:hint="default" w:ascii="Symbol" w:hAnsi="Symbol"/>
      </w:rPr>
    </w:lvl>
    <w:lvl w:ilvl="1" w:tplc="20000003">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7" w15:restartNumberingAfterBreak="0">
    <w:nsid w:val="14A668DF"/>
    <w:multiLevelType w:val="hybridMultilevel"/>
    <w:tmpl w:val="05C46E9A"/>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8" w15:restartNumberingAfterBreak="0">
    <w:nsid w:val="18430894"/>
    <w:multiLevelType w:val="hybridMultilevel"/>
    <w:tmpl w:val="55261372"/>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9" w15:restartNumberingAfterBreak="0">
    <w:nsid w:val="197D0D00"/>
    <w:multiLevelType w:val="hybridMultilevel"/>
    <w:tmpl w:val="BD56349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1D805F4C"/>
    <w:multiLevelType w:val="hybridMultilevel"/>
    <w:tmpl w:val="143E09AE"/>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11" w15:restartNumberingAfterBreak="0">
    <w:nsid w:val="22B07450"/>
    <w:multiLevelType w:val="hybridMultilevel"/>
    <w:tmpl w:val="DAA8F656"/>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12" w15:restartNumberingAfterBreak="0">
    <w:nsid w:val="273D1B11"/>
    <w:multiLevelType w:val="hybridMultilevel"/>
    <w:tmpl w:val="45843C00"/>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13" w15:restartNumberingAfterBreak="0">
    <w:nsid w:val="294F07DD"/>
    <w:multiLevelType w:val="hybridMultilevel"/>
    <w:tmpl w:val="AF1C4C8C"/>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14" w15:restartNumberingAfterBreak="0">
    <w:nsid w:val="33660123"/>
    <w:multiLevelType w:val="hybridMultilevel"/>
    <w:tmpl w:val="9FF4E8DC"/>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15" w15:restartNumberingAfterBreak="0">
    <w:nsid w:val="368E2809"/>
    <w:multiLevelType w:val="hybridMultilevel"/>
    <w:tmpl w:val="3274EC52"/>
    <w:lvl w:ilvl="0" w:tplc="20000001">
      <w:start w:val="1"/>
      <w:numFmt w:val="bullet"/>
      <w:lvlText w:val=""/>
      <w:lvlJc w:val="left"/>
      <w:pPr>
        <w:ind w:left="720" w:hanging="360"/>
      </w:pPr>
      <w:rPr>
        <w:rFonts w:hint="default" w:ascii="Symbol" w:hAnsi="Symbol"/>
      </w:rPr>
    </w:lvl>
    <w:lvl w:ilvl="1" w:tplc="20000003">
      <w:start w:val="1"/>
      <w:numFmt w:val="bullet"/>
      <w:lvlText w:val="o"/>
      <w:lvlJc w:val="left"/>
      <w:pPr>
        <w:ind w:left="1440" w:hanging="360"/>
      </w:pPr>
      <w:rPr>
        <w:rFonts w:hint="default" w:ascii="Courier New" w:hAnsi="Courier New" w:cs="Courier New"/>
      </w:rPr>
    </w:lvl>
    <w:lvl w:ilvl="2" w:tplc="20000005">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16" w15:restartNumberingAfterBreak="0">
    <w:nsid w:val="36FE6559"/>
    <w:multiLevelType w:val="hybridMultilevel"/>
    <w:tmpl w:val="8232366A"/>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17" w15:restartNumberingAfterBreak="0">
    <w:nsid w:val="3701572A"/>
    <w:multiLevelType w:val="hybridMultilevel"/>
    <w:tmpl w:val="465A61D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39E372F6"/>
    <w:multiLevelType w:val="hybridMultilevel"/>
    <w:tmpl w:val="D57CAFF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3B8D41BF"/>
    <w:multiLevelType w:val="hybridMultilevel"/>
    <w:tmpl w:val="DA685C6E"/>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20" w15:restartNumberingAfterBreak="0">
    <w:nsid w:val="3C361E66"/>
    <w:multiLevelType w:val="hybridMultilevel"/>
    <w:tmpl w:val="F030E6D8"/>
    <w:lvl w:ilvl="0" w:tplc="20000001">
      <w:start w:val="1"/>
      <w:numFmt w:val="bullet"/>
      <w:lvlText w:val=""/>
      <w:lvlJc w:val="left"/>
      <w:pPr>
        <w:ind w:left="720" w:hanging="360"/>
      </w:pPr>
      <w:rPr>
        <w:rFonts w:hint="default" w:ascii="Symbol" w:hAnsi="Symbol"/>
      </w:rPr>
    </w:lvl>
    <w:lvl w:ilvl="1" w:tplc="20000003">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21" w15:restartNumberingAfterBreak="0">
    <w:nsid w:val="3CD46430"/>
    <w:multiLevelType w:val="hybridMultilevel"/>
    <w:tmpl w:val="E7CE7F4E"/>
    <w:lvl w:ilvl="0" w:tplc="507E4D4C">
      <w:start w:val="1"/>
      <w:numFmt w:val="bullet"/>
      <w:lvlText w:val=""/>
      <w:lvlJc w:val="left"/>
      <w:pPr>
        <w:ind w:left="720" w:hanging="360"/>
      </w:pPr>
      <w:rPr>
        <w:rFonts w:hint="default" w:ascii="Symbol" w:hAnsi="Symbol"/>
        <w:lang w:bidi="he-I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22" w15:restartNumberingAfterBreak="0">
    <w:nsid w:val="413E338C"/>
    <w:multiLevelType w:val="hybridMultilevel"/>
    <w:tmpl w:val="947A73E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450E6302"/>
    <w:multiLevelType w:val="hybridMultilevel"/>
    <w:tmpl w:val="31B2C7DA"/>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24" w15:restartNumberingAfterBreak="0">
    <w:nsid w:val="461E2D22"/>
    <w:multiLevelType w:val="hybridMultilevel"/>
    <w:tmpl w:val="5DE0CE96"/>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25" w15:restartNumberingAfterBreak="0">
    <w:nsid w:val="467C4273"/>
    <w:multiLevelType w:val="hybridMultilevel"/>
    <w:tmpl w:val="080E464C"/>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26" w15:restartNumberingAfterBreak="0">
    <w:nsid w:val="496C77D6"/>
    <w:multiLevelType w:val="hybridMultilevel"/>
    <w:tmpl w:val="1E924276"/>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27" w15:restartNumberingAfterBreak="0">
    <w:nsid w:val="4A6C583B"/>
    <w:multiLevelType w:val="hybridMultilevel"/>
    <w:tmpl w:val="55307AE0"/>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28" w15:restartNumberingAfterBreak="0">
    <w:nsid w:val="4B321407"/>
    <w:multiLevelType w:val="hybridMultilevel"/>
    <w:tmpl w:val="209AF53E"/>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29" w15:restartNumberingAfterBreak="0">
    <w:nsid w:val="4CA92B22"/>
    <w:multiLevelType w:val="hybridMultilevel"/>
    <w:tmpl w:val="C3AC3684"/>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30" w15:restartNumberingAfterBreak="0">
    <w:nsid w:val="4FF76D6B"/>
    <w:multiLevelType w:val="hybridMultilevel"/>
    <w:tmpl w:val="CBB2F680"/>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31" w15:restartNumberingAfterBreak="0">
    <w:nsid w:val="51311E57"/>
    <w:multiLevelType w:val="hybridMultilevel"/>
    <w:tmpl w:val="D7D0F45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530C2A12"/>
    <w:multiLevelType w:val="hybridMultilevel"/>
    <w:tmpl w:val="79D2FD9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54451DED"/>
    <w:multiLevelType w:val="hybridMultilevel"/>
    <w:tmpl w:val="388A741C"/>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34" w15:restartNumberingAfterBreak="0">
    <w:nsid w:val="561B036D"/>
    <w:multiLevelType w:val="hybridMultilevel"/>
    <w:tmpl w:val="40CEA83A"/>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35" w15:restartNumberingAfterBreak="0">
    <w:nsid w:val="568738AA"/>
    <w:multiLevelType w:val="hybridMultilevel"/>
    <w:tmpl w:val="3A46E5C6"/>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36" w15:restartNumberingAfterBreak="0">
    <w:nsid w:val="63BD1950"/>
    <w:multiLevelType w:val="hybridMultilevel"/>
    <w:tmpl w:val="A0DA6C66"/>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37" w15:restartNumberingAfterBreak="0">
    <w:nsid w:val="64F564C3"/>
    <w:multiLevelType w:val="hybridMultilevel"/>
    <w:tmpl w:val="D4125E7E"/>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38" w15:restartNumberingAfterBreak="0">
    <w:nsid w:val="694718E3"/>
    <w:multiLevelType w:val="hybridMultilevel"/>
    <w:tmpl w:val="F822B73A"/>
    <w:lvl w:ilvl="0" w:tplc="20000001">
      <w:start w:val="1"/>
      <w:numFmt w:val="bullet"/>
      <w:lvlText w:val=""/>
      <w:lvlJc w:val="left"/>
      <w:pPr>
        <w:ind w:left="1440" w:hanging="360"/>
      </w:pPr>
      <w:rPr>
        <w:rFonts w:hint="default" w:ascii="Symbol" w:hAnsi="Symbol"/>
      </w:rPr>
    </w:lvl>
    <w:lvl w:ilvl="1" w:tplc="20000003">
      <w:start w:val="1"/>
      <w:numFmt w:val="bullet"/>
      <w:lvlText w:val="o"/>
      <w:lvlJc w:val="left"/>
      <w:pPr>
        <w:ind w:left="2160" w:hanging="360"/>
      </w:pPr>
      <w:rPr>
        <w:rFonts w:hint="default" w:ascii="Courier New" w:hAnsi="Courier New" w:cs="Courier New"/>
      </w:rPr>
    </w:lvl>
    <w:lvl w:ilvl="2" w:tplc="20000005" w:tentative="1">
      <w:start w:val="1"/>
      <w:numFmt w:val="bullet"/>
      <w:lvlText w:val=""/>
      <w:lvlJc w:val="left"/>
      <w:pPr>
        <w:ind w:left="2880" w:hanging="360"/>
      </w:pPr>
      <w:rPr>
        <w:rFonts w:hint="default" w:ascii="Wingdings" w:hAnsi="Wingdings"/>
      </w:rPr>
    </w:lvl>
    <w:lvl w:ilvl="3" w:tplc="20000001" w:tentative="1">
      <w:start w:val="1"/>
      <w:numFmt w:val="bullet"/>
      <w:lvlText w:val=""/>
      <w:lvlJc w:val="left"/>
      <w:pPr>
        <w:ind w:left="3600" w:hanging="360"/>
      </w:pPr>
      <w:rPr>
        <w:rFonts w:hint="default" w:ascii="Symbol" w:hAnsi="Symbol"/>
      </w:rPr>
    </w:lvl>
    <w:lvl w:ilvl="4" w:tplc="20000003" w:tentative="1">
      <w:start w:val="1"/>
      <w:numFmt w:val="bullet"/>
      <w:lvlText w:val="o"/>
      <w:lvlJc w:val="left"/>
      <w:pPr>
        <w:ind w:left="4320" w:hanging="360"/>
      </w:pPr>
      <w:rPr>
        <w:rFonts w:hint="default" w:ascii="Courier New" w:hAnsi="Courier New" w:cs="Courier New"/>
      </w:rPr>
    </w:lvl>
    <w:lvl w:ilvl="5" w:tplc="20000005" w:tentative="1">
      <w:start w:val="1"/>
      <w:numFmt w:val="bullet"/>
      <w:lvlText w:val=""/>
      <w:lvlJc w:val="left"/>
      <w:pPr>
        <w:ind w:left="5040" w:hanging="360"/>
      </w:pPr>
      <w:rPr>
        <w:rFonts w:hint="default" w:ascii="Wingdings" w:hAnsi="Wingdings"/>
      </w:rPr>
    </w:lvl>
    <w:lvl w:ilvl="6" w:tplc="20000001" w:tentative="1">
      <w:start w:val="1"/>
      <w:numFmt w:val="bullet"/>
      <w:lvlText w:val=""/>
      <w:lvlJc w:val="left"/>
      <w:pPr>
        <w:ind w:left="5760" w:hanging="360"/>
      </w:pPr>
      <w:rPr>
        <w:rFonts w:hint="default" w:ascii="Symbol" w:hAnsi="Symbol"/>
      </w:rPr>
    </w:lvl>
    <w:lvl w:ilvl="7" w:tplc="20000003" w:tentative="1">
      <w:start w:val="1"/>
      <w:numFmt w:val="bullet"/>
      <w:lvlText w:val="o"/>
      <w:lvlJc w:val="left"/>
      <w:pPr>
        <w:ind w:left="6480" w:hanging="360"/>
      </w:pPr>
      <w:rPr>
        <w:rFonts w:hint="default" w:ascii="Courier New" w:hAnsi="Courier New" w:cs="Courier New"/>
      </w:rPr>
    </w:lvl>
    <w:lvl w:ilvl="8" w:tplc="20000005" w:tentative="1">
      <w:start w:val="1"/>
      <w:numFmt w:val="bullet"/>
      <w:lvlText w:val=""/>
      <w:lvlJc w:val="left"/>
      <w:pPr>
        <w:ind w:left="7200" w:hanging="360"/>
      </w:pPr>
      <w:rPr>
        <w:rFonts w:hint="default" w:ascii="Wingdings" w:hAnsi="Wingdings"/>
      </w:rPr>
    </w:lvl>
  </w:abstractNum>
  <w:abstractNum w:abstractNumId="39" w15:restartNumberingAfterBreak="0">
    <w:nsid w:val="69D56D97"/>
    <w:multiLevelType w:val="hybridMultilevel"/>
    <w:tmpl w:val="12BE51A6"/>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40" w15:restartNumberingAfterBreak="0">
    <w:nsid w:val="6A075255"/>
    <w:multiLevelType w:val="hybridMultilevel"/>
    <w:tmpl w:val="97565A5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1" w15:restartNumberingAfterBreak="0">
    <w:nsid w:val="6C930384"/>
    <w:multiLevelType w:val="hybridMultilevel"/>
    <w:tmpl w:val="B8DE95B8"/>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42" w15:restartNumberingAfterBreak="0">
    <w:nsid w:val="6D6F7F0B"/>
    <w:multiLevelType w:val="hybridMultilevel"/>
    <w:tmpl w:val="55C8334C"/>
    <w:lvl w:ilvl="0" w:tplc="538A5190">
      <w:start w:val="1"/>
      <w:numFmt w:val="bullet"/>
      <w:lvlText w:val=""/>
      <w:lvlJc w:val="left"/>
      <w:pPr>
        <w:ind w:left="720" w:hanging="360"/>
      </w:pPr>
      <w:rPr>
        <w:rFonts w:ascii="Symbol" w:hAnsi="Symbol"/>
      </w:rPr>
    </w:lvl>
    <w:lvl w:ilvl="1" w:tplc="50C0293C">
      <w:start w:val="1"/>
      <w:numFmt w:val="bullet"/>
      <w:lvlText w:val=""/>
      <w:lvlJc w:val="left"/>
      <w:pPr>
        <w:ind w:left="720" w:hanging="360"/>
      </w:pPr>
      <w:rPr>
        <w:rFonts w:ascii="Symbol" w:hAnsi="Symbol"/>
      </w:rPr>
    </w:lvl>
    <w:lvl w:ilvl="2" w:tplc="5FC8024C">
      <w:start w:val="1"/>
      <w:numFmt w:val="bullet"/>
      <w:lvlText w:val=""/>
      <w:lvlJc w:val="left"/>
      <w:pPr>
        <w:ind w:left="720" w:hanging="360"/>
      </w:pPr>
      <w:rPr>
        <w:rFonts w:ascii="Symbol" w:hAnsi="Symbol"/>
      </w:rPr>
    </w:lvl>
    <w:lvl w:ilvl="3" w:tplc="9E2A2C94">
      <w:start w:val="1"/>
      <w:numFmt w:val="bullet"/>
      <w:lvlText w:val=""/>
      <w:lvlJc w:val="left"/>
      <w:pPr>
        <w:ind w:left="720" w:hanging="360"/>
      </w:pPr>
      <w:rPr>
        <w:rFonts w:ascii="Symbol" w:hAnsi="Symbol"/>
      </w:rPr>
    </w:lvl>
    <w:lvl w:ilvl="4" w:tplc="6EDA242A">
      <w:start w:val="1"/>
      <w:numFmt w:val="bullet"/>
      <w:lvlText w:val=""/>
      <w:lvlJc w:val="left"/>
      <w:pPr>
        <w:ind w:left="720" w:hanging="360"/>
      </w:pPr>
      <w:rPr>
        <w:rFonts w:ascii="Symbol" w:hAnsi="Symbol"/>
      </w:rPr>
    </w:lvl>
    <w:lvl w:ilvl="5" w:tplc="DC4A8B66">
      <w:start w:val="1"/>
      <w:numFmt w:val="bullet"/>
      <w:lvlText w:val=""/>
      <w:lvlJc w:val="left"/>
      <w:pPr>
        <w:ind w:left="720" w:hanging="360"/>
      </w:pPr>
      <w:rPr>
        <w:rFonts w:ascii="Symbol" w:hAnsi="Symbol"/>
      </w:rPr>
    </w:lvl>
    <w:lvl w:ilvl="6" w:tplc="33A8246A">
      <w:start w:val="1"/>
      <w:numFmt w:val="bullet"/>
      <w:lvlText w:val=""/>
      <w:lvlJc w:val="left"/>
      <w:pPr>
        <w:ind w:left="720" w:hanging="360"/>
      </w:pPr>
      <w:rPr>
        <w:rFonts w:ascii="Symbol" w:hAnsi="Symbol"/>
      </w:rPr>
    </w:lvl>
    <w:lvl w:ilvl="7" w:tplc="61382E14">
      <w:start w:val="1"/>
      <w:numFmt w:val="bullet"/>
      <w:lvlText w:val=""/>
      <w:lvlJc w:val="left"/>
      <w:pPr>
        <w:ind w:left="720" w:hanging="360"/>
      </w:pPr>
      <w:rPr>
        <w:rFonts w:ascii="Symbol" w:hAnsi="Symbol"/>
      </w:rPr>
    </w:lvl>
    <w:lvl w:ilvl="8" w:tplc="16726C8C">
      <w:start w:val="1"/>
      <w:numFmt w:val="bullet"/>
      <w:lvlText w:val=""/>
      <w:lvlJc w:val="left"/>
      <w:pPr>
        <w:ind w:left="720" w:hanging="360"/>
      </w:pPr>
      <w:rPr>
        <w:rFonts w:ascii="Symbol" w:hAnsi="Symbol"/>
      </w:rPr>
    </w:lvl>
  </w:abstractNum>
  <w:abstractNum w:abstractNumId="43" w15:restartNumberingAfterBreak="0">
    <w:nsid w:val="6F8C305E"/>
    <w:multiLevelType w:val="hybridMultilevel"/>
    <w:tmpl w:val="79F653B8"/>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44" w15:restartNumberingAfterBreak="0">
    <w:nsid w:val="6FE442AE"/>
    <w:multiLevelType w:val="hybridMultilevel"/>
    <w:tmpl w:val="BFCC8044"/>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45" w15:restartNumberingAfterBreak="0">
    <w:nsid w:val="706101A0"/>
    <w:multiLevelType w:val="hybridMultilevel"/>
    <w:tmpl w:val="ED5C8A24"/>
    <w:lvl w:ilvl="0" w:tplc="20000001">
      <w:start w:val="1"/>
      <w:numFmt w:val="bullet"/>
      <w:lvlText w:val=""/>
      <w:lvlJc w:val="left"/>
      <w:pPr>
        <w:ind w:left="720" w:hanging="360"/>
      </w:pPr>
      <w:rPr>
        <w:rFonts w:hint="default" w:ascii="Symbol" w:hAnsi="Symbol"/>
      </w:rPr>
    </w:lvl>
    <w:lvl w:ilvl="1" w:tplc="20000003">
      <w:start w:val="1"/>
      <w:numFmt w:val="bullet"/>
      <w:lvlText w:val="o"/>
      <w:lvlJc w:val="left"/>
      <w:pPr>
        <w:ind w:left="1440" w:hanging="360"/>
      </w:pPr>
      <w:rPr>
        <w:rFonts w:hint="default" w:ascii="Courier New" w:hAnsi="Courier New" w:cs="Courier New"/>
      </w:rPr>
    </w:lvl>
    <w:lvl w:ilvl="2" w:tplc="20000005">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46" w15:restartNumberingAfterBreak="0">
    <w:nsid w:val="70E01232"/>
    <w:multiLevelType w:val="hybridMultilevel"/>
    <w:tmpl w:val="5754C068"/>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47" w15:restartNumberingAfterBreak="0">
    <w:nsid w:val="73DE514A"/>
    <w:multiLevelType w:val="hybridMultilevel"/>
    <w:tmpl w:val="7C121FBA"/>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48" w15:restartNumberingAfterBreak="0">
    <w:nsid w:val="74CB665C"/>
    <w:multiLevelType w:val="hybridMultilevel"/>
    <w:tmpl w:val="3D64B5C6"/>
    <w:lvl w:ilvl="0" w:tplc="20000005">
      <w:start w:val="1"/>
      <w:numFmt w:val="bullet"/>
      <w:lvlText w:val=""/>
      <w:lvlJc w:val="left"/>
      <w:pPr>
        <w:ind w:left="720" w:hanging="360"/>
      </w:pPr>
      <w:rPr>
        <w:rFonts w:hint="default" w:ascii="Wingdings" w:hAnsi="Wingdings"/>
      </w:rPr>
    </w:lvl>
    <w:lvl w:ilvl="1" w:tplc="20000003">
      <w:start w:val="1"/>
      <w:numFmt w:val="bullet"/>
      <w:lvlText w:val="o"/>
      <w:lvlJc w:val="left"/>
      <w:pPr>
        <w:ind w:left="1440" w:hanging="360"/>
      </w:pPr>
      <w:rPr>
        <w:rFonts w:hint="default" w:ascii="Courier New" w:hAnsi="Courier New" w:cs="Courier New"/>
      </w:rPr>
    </w:lvl>
    <w:lvl w:ilvl="2" w:tplc="20000005">
      <w:start w:val="1"/>
      <w:numFmt w:val="bullet"/>
      <w:lvlText w:val=""/>
      <w:lvlJc w:val="left"/>
      <w:pPr>
        <w:ind w:left="2160" w:hanging="360"/>
      </w:pPr>
      <w:rPr>
        <w:rFonts w:hint="default" w:ascii="Wingdings" w:hAnsi="Wingdings"/>
      </w:rPr>
    </w:lvl>
    <w:lvl w:ilvl="3" w:tplc="2000000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49" w15:restartNumberingAfterBreak="0">
    <w:nsid w:val="76DB7406"/>
    <w:multiLevelType w:val="hybridMultilevel"/>
    <w:tmpl w:val="DACC7604"/>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50" w15:restartNumberingAfterBreak="0">
    <w:nsid w:val="7D3F3282"/>
    <w:multiLevelType w:val="hybridMultilevel"/>
    <w:tmpl w:val="B060EFC0"/>
    <w:lvl w:ilvl="0" w:tplc="20000001">
      <w:start w:val="1"/>
      <w:numFmt w:val="bullet"/>
      <w:lvlText w:val=""/>
      <w:lvlJc w:val="left"/>
      <w:pPr>
        <w:ind w:left="720" w:hanging="360"/>
      </w:pPr>
      <w:rPr>
        <w:rFonts w:hint="default" w:ascii="Symbol" w:hAnsi="Symbol"/>
      </w:rPr>
    </w:lvl>
    <w:lvl w:ilvl="1" w:tplc="20000003">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51" w15:restartNumberingAfterBreak="0">
    <w:nsid w:val="7EB251CD"/>
    <w:multiLevelType w:val="hybridMultilevel"/>
    <w:tmpl w:val="4E2669E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671441419">
    <w:abstractNumId w:val="24"/>
  </w:num>
  <w:num w:numId="2" w16cid:durableId="656230239">
    <w:abstractNumId w:val="20"/>
  </w:num>
  <w:num w:numId="3" w16cid:durableId="1553224133">
    <w:abstractNumId w:val="18"/>
  </w:num>
  <w:num w:numId="4" w16cid:durableId="598411205">
    <w:abstractNumId w:val="17"/>
  </w:num>
  <w:num w:numId="5" w16cid:durableId="1514756684">
    <w:abstractNumId w:val="32"/>
  </w:num>
  <w:num w:numId="6" w16cid:durableId="1299606855">
    <w:abstractNumId w:val="1"/>
  </w:num>
  <w:num w:numId="7" w16cid:durableId="1681079244">
    <w:abstractNumId w:val="31"/>
  </w:num>
  <w:num w:numId="8" w16cid:durableId="1258321062">
    <w:abstractNumId w:val="35"/>
  </w:num>
  <w:num w:numId="9" w16cid:durableId="1008019656">
    <w:abstractNumId w:val="13"/>
  </w:num>
  <w:num w:numId="10" w16cid:durableId="2044398727">
    <w:abstractNumId w:val="15"/>
  </w:num>
  <w:num w:numId="11" w16cid:durableId="933321774">
    <w:abstractNumId w:val="7"/>
  </w:num>
  <w:num w:numId="12" w16cid:durableId="480390274">
    <w:abstractNumId w:val="14"/>
  </w:num>
  <w:num w:numId="13" w16cid:durableId="365564784">
    <w:abstractNumId w:val="45"/>
  </w:num>
  <w:num w:numId="14" w16cid:durableId="1793669598">
    <w:abstractNumId w:val="26"/>
  </w:num>
  <w:num w:numId="15" w16cid:durableId="1380014093">
    <w:abstractNumId w:val="4"/>
  </w:num>
  <w:num w:numId="16" w16cid:durableId="1919242588">
    <w:abstractNumId w:val="3"/>
  </w:num>
  <w:num w:numId="17" w16cid:durableId="548417125">
    <w:abstractNumId w:val="2"/>
  </w:num>
  <w:num w:numId="18" w16cid:durableId="980310174">
    <w:abstractNumId w:val="48"/>
  </w:num>
  <w:num w:numId="19" w16cid:durableId="1290431195">
    <w:abstractNumId w:val="12"/>
  </w:num>
  <w:num w:numId="20" w16cid:durableId="32271480">
    <w:abstractNumId w:val="8"/>
  </w:num>
  <w:num w:numId="21" w16cid:durableId="536040958">
    <w:abstractNumId w:val="23"/>
  </w:num>
  <w:num w:numId="22" w16cid:durableId="678047389">
    <w:abstractNumId w:val="50"/>
  </w:num>
  <w:num w:numId="23" w16cid:durableId="1526020598">
    <w:abstractNumId w:val="34"/>
  </w:num>
  <w:num w:numId="24" w16cid:durableId="1953122257">
    <w:abstractNumId w:val="36"/>
  </w:num>
  <w:num w:numId="25" w16cid:durableId="1844317972">
    <w:abstractNumId w:val="11"/>
  </w:num>
  <w:num w:numId="26" w16cid:durableId="1394308420">
    <w:abstractNumId w:val="51"/>
  </w:num>
  <w:num w:numId="27" w16cid:durableId="1116212512">
    <w:abstractNumId w:val="22"/>
  </w:num>
  <w:num w:numId="28" w16cid:durableId="642081600">
    <w:abstractNumId w:val="27"/>
  </w:num>
  <w:num w:numId="29" w16cid:durableId="1636712068">
    <w:abstractNumId w:val="6"/>
  </w:num>
  <w:num w:numId="30" w16cid:durableId="1163081362">
    <w:abstractNumId w:val="30"/>
  </w:num>
  <w:num w:numId="31" w16cid:durableId="1735086987">
    <w:abstractNumId w:val="28"/>
  </w:num>
  <w:num w:numId="32" w16cid:durableId="602880703">
    <w:abstractNumId w:val="38"/>
  </w:num>
  <w:num w:numId="33" w16cid:durableId="2069066623">
    <w:abstractNumId w:val="9"/>
  </w:num>
  <w:num w:numId="34" w16cid:durableId="735320718">
    <w:abstractNumId w:val="0"/>
  </w:num>
  <w:num w:numId="35" w16cid:durableId="2118937848">
    <w:abstractNumId w:val="25"/>
  </w:num>
  <w:num w:numId="36" w16cid:durableId="607589663">
    <w:abstractNumId w:val="41"/>
  </w:num>
  <w:num w:numId="37" w16cid:durableId="1650745240">
    <w:abstractNumId w:val="10"/>
  </w:num>
  <w:num w:numId="38" w16cid:durableId="871918491">
    <w:abstractNumId w:val="49"/>
  </w:num>
  <w:num w:numId="39" w16cid:durableId="1138647391">
    <w:abstractNumId w:val="19"/>
  </w:num>
  <w:num w:numId="40" w16cid:durableId="1355185258">
    <w:abstractNumId w:val="16"/>
  </w:num>
  <w:num w:numId="41" w16cid:durableId="1298949652">
    <w:abstractNumId w:val="39"/>
  </w:num>
  <w:num w:numId="42" w16cid:durableId="136074927">
    <w:abstractNumId w:val="21"/>
  </w:num>
  <w:num w:numId="43" w16cid:durableId="1677612347">
    <w:abstractNumId w:val="42"/>
  </w:num>
  <w:num w:numId="44" w16cid:durableId="1312442868">
    <w:abstractNumId w:val="33"/>
  </w:num>
  <w:num w:numId="45" w16cid:durableId="2018997057">
    <w:abstractNumId w:val="29"/>
  </w:num>
  <w:num w:numId="46" w16cid:durableId="1070735624">
    <w:abstractNumId w:val="40"/>
  </w:num>
  <w:num w:numId="47" w16cid:durableId="1831826582">
    <w:abstractNumId w:val="46"/>
  </w:num>
  <w:num w:numId="48" w16cid:durableId="1698508775">
    <w:abstractNumId w:val="37"/>
  </w:num>
  <w:num w:numId="49" w16cid:durableId="674502773">
    <w:abstractNumId w:val="44"/>
  </w:num>
  <w:num w:numId="50" w16cid:durableId="1067648723">
    <w:abstractNumId w:val="43"/>
  </w:num>
  <w:num w:numId="51" w16cid:durableId="276832333">
    <w:abstractNumId w:val="47"/>
  </w:num>
  <w:num w:numId="52" w16cid:durableId="1874726449">
    <w:abstractNumId w:val="5"/>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ליליה שטורפר">
    <w15:presenceInfo w15:providerId="AD" w15:userId="S::Lilya_Sh@Teams.mod.gov.il::227021b2-60d4-48bc-bee8-7ae267e8cf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998"/>
    <w:rsid w:val="00000057"/>
    <w:rsid w:val="000008C8"/>
    <w:rsid w:val="00000DB1"/>
    <w:rsid w:val="00001D44"/>
    <w:rsid w:val="00002292"/>
    <w:rsid w:val="00002F79"/>
    <w:rsid w:val="00003005"/>
    <w:rsid w:val="00004148"/>
    <w:rsid w:val="000044AD"/>
    <w:rsid w:val="00004C29"/>
    <w:rsid w:val="00004E52"/>
    <w:rsid w:val="00004FA4"/>
    <w:rsid w:val="0000502F"/>
    <w:rsid w:val="00005724"/>
    <w:rsid w:val="00005DD4"/>
    <w:rsid w:val="00006054"/>
    <w:rsid w:val="000063F9"/>
    <w:rsid w:val="00006C73"/>
    <w:rsid w:val="00006C89"/>
    <w:rsid w:val="00006E3D"/>
    <w:rsid w:val="00007316"/>
    <w:rsid w:val="00007605"/>
    <w:rsid w:val="000102FC"/>
    <w:rsid w:val="000107D4"/>
    <w:rsid w:val="00010E43"/>
    <w:rsid w:val="000116DE"/>
    <w:rsid w:val="00011828"/>
    <w:rsid w:val="0001253C"/>
    <w:rsid w:val="00012DA4"/>
    <w:rsid w:val="00013259"/>
    <w:rsid w:val="000134DB"/>
    <w:rsid w:val="00013B98"/>
    <w:rsid w:val="00013BBD"/>
    <w:rsid w:val="000146B3"/>
    <w:rsid w:val="000147EF"/>
    <w:rsid w:val="00014BEB"/>
    <w:rsid w:val="00014D27"/>
    <w:rsid w:val="000158F5"/>
    <w:rsid w:val="000159CD"/>
    <w:rsid w:val="00015CA5"/>
    <w:rsid w:val="00015DF4"/>
    <w:rsid w:val="000166E7"/>
    <w:rsid w:val="00017055"/>
    <w:rsid w:val="00020D23"/>
    <w:rsid w:val="00021F1C"/>
    <w:rsid w:val="00022C82"/>
    <w:rsid w:val="00022D3C"/>
    <w:rsid w:val="00022E8C"/>
    <w:rsid w:val="00023E51"/>
    <w:rsid w:val="000241BB"/>
    <w:rsid w:val="00024B33"/>
    <w:rsid w:val="0002561A"/>
    <w:rsid w:val="00026071"/>
    <w:rsid w:val="000265B9"/>
    <w:rsid w:val="000267F0"/>
    <w:rsid w:val="00026DAF"/>
    <w:rsid w:val="00026F41"/>
    <w:rsid w:val="00027A0A"/>
    <w:rsid w:val="00032E8E"/>
    <w:rsid w:val="000331F5"/>
    <w:rsid w:val="000332EA"/>
    <w:rsid w:val="00033972"/>
    <w:rsid w:val="00033FB9"/>
    <w:rsid w:val="00034B25"/>
    <w:rsid w:val="0003646A"/>
    <w:rsid w:val="00036DE2"/>
    <w:rsid w:val="00037CCD"/>
    <w:rsid w:val="00037EEA"/>
    <w:rsid w:val="000408DA"/>
    <w:rsid w:val="0004104B"/>
    <w:rsid w:val="00041216"/>
    <w:rsid w:val="00042625"/>
    <w:rsid w:val="0004284D"/>
    <w:rsid w:val="00042F59"/>
    <w:rsid w:val="00043822"/>
    <w:rsid w:val="000440F1"/>
    <w:rsid w:val="00044ABD"/>
    <w:rsid w:val="00044EBE"/>
    <w:rsid w:val="0004552E"/>
    <w:rsid w:val="00045632"/>
    <w:rsid w:val="00045942"/>
    <w:rsid w:val="00045F82"/>
    <w:rsid w:val="000461DB"/>
    <w:rsid w:val="00046319"/>
    <w:rsid w:val="00046F59"/>
    <w:rsid w:val="00047272"/>
    <w:rsid w:val="00047336"/>
    <w:rsid w:val="00047864"/>
    <w:rsid w:val="00047BEE"/>
    <w:rsid w:val="00047F5A"/>
    <w:rsid w:val="00050123"/>
    <w:rsid w:val="00050A60"/>
    <w:rsid w:val="00050AAB"/>
    <w:rsid w:val="00053DCB"/>
    <w:rsid w:val="00054791"/>
    <w:rsid w:val="000556FB"/>
    <w:rsid w:val="00055F4B"/>
    <w:rsid w:val="00056C1B"/>
    <w:rsid w:val="00056DFB"/>
    <w:rsid w:val="000571E2"/>
    <w:rsid w:val="0005750C"/>
    <w:rsid w:val="000579E3"/>
    <w:rsid w:val="00057B34"/>
    <w:rsid w:val="000600E9"/>
    <w:rsid w:val="00060A94"/>
    <w:rsid w:val="00060BF7"/>
    <w:rsid w:val="00061042"/>
    <w:rsid w:val="0006124B"/>
    <w:rsid w:val="000617F2"/>
    <w:rsid w:val="00061BDA"/>
    <w:rsid w:val="0006268B"/>
    <w:rsid w:val="00062900"/>
    <w:rsid w:val="00063074"/>
    <w:rsid w:val="000638E0"/>
    <w:rsid w:val="000639C2"/>
    <w:rsid w:val="00064247"/>
    <w:rsid w:val="000642B4"/>
    <w:rsid w:val="00064711"/>
    <w:rsid w:val="00064992"/>
    <w:rsid w:val="00064D00"/>
    <w:rsid w:val="00065115"/>
    <w:rsid w:val="000651E2"/>
    <w:rsid w:val="000651F2"/>
    <w:rsid w:val="0006590C"/>
    <w:rsid w:val="00066A3C"/>
    <w:rsid w:val="00066BD3"/>
    <w:rsid w:val="00067153"/>
    <w:rsid w:val="0006737F"/>
    <w:rsid w:val="0006786A"/>
    <w:rsid w:val="00067996"/>
    <w:rsid w:val="000679A0"/>
    <w:rsid w:val="00067B52"/>
    <w:rsid w:val="000704F7"/>
    <w:rsid w:val="000710F5"/>
    <w:rsid w:val="00071261"/>
    <w:rsid w:val="000714A6"/>
    <w:rsid w:val="000719C6"/>
    <w:rsid w:val="000719DB"/>
    <w:rsid w:val="00071B79"/>
    <w:rsid w:val="00072784"/>
    <w:rsid w:val="00072839"/>
    <w:rsid w:val="00072BD5"/>
    <w:rsid w:val="00072C02"/>
    <w:rsid w:val="00072D04"/>
    <w:rsid w:val="000730E8"/>
    <w:rsid w:val="0007313D"/>
    <w:rsid w:val="00073629"/>
    <w:rsid w:val="0007441E"/>
    <w:rsid w:val="000744D4"/>
    <w:rsid w:val="000753AC"/>
    <w:rsid w:val="000757D2"/>
    <w:rsid w:val="000757D3"/>
    <w:rsid w:val="00075D86"/>
    <w:rsid w:val="00076191"/>
    <w:rsid w:val="00076319"/>
    <w:rsid w:val="0007694D"/>
    <w:rsid w:val="000774C6"/>
    <w:rsid w:val="0008066A"/>
    <w:rsid w:val="00080890"/>
    <w:rsid w:val="000809A4"/>
    <w:rsid w:val="00080B8E"/>
    <w:rsid w:val="000819E1"/>
    <w:rsid w:val="00082EF4"/>
    <w:rsid w:val="000840BE"/>
    <w:rsid w:val="00084651"/>
    <w:rsid w:val="0008468E"/>
    <w:rsid w:val="000856DE"/>
    <w:rsid w:val="00085AC5"/>
    <w:rsid w:val="00085FE5"/>
    <w:rsid w:val="00086359"/>
    <w:rsid w:val="00087483"/>
    <w:rsid w:val="00087D01"/>
    <w:rsid w:val="000902FF"/>
    <w:rsid w:val="000922F0"/>
    <w:rsid w:val="000922F3"/>
    <w:rsid w:val="00092A13"/>
    <w:rsid w:val="00092ED7"/>
    <w:rsid w:val="00092F32"/>
    <w:rsid w:val="00093008"/>
    <w:rsid w:val="00093D17"/>
    <w:rsid w:val="000948A4"/>
    <w:rsid w:val="00095A6C"/>
    <w:rsid w:val="00095D1B"/>
    <w:rsid w:val="000963AA"/>
    <w:rsid w:val="000963BB"/>
    <w:rsid w:val="00096464"/>
    <w:rsid w:val="000970FF"/>
    <w:rsid w:val="00097145"/>
    <w:rsid w:val="000979E1"/>
    <w:rsid w:val="00097F11"/>
    <w:rsid w:val="000A0151"/>
    <w:rsid w:val="000A0193"/>
    <w:rsid w:val="000A031E"/>
    <w:rsid w:val="000A0635"/>
    <w:rsid w:val="000A079D"/>
    <w:rsid w:val="000A21EF"/>
    <w:rsid w:val="000A2910"/>
    <w:rsid w:val="000A296C"/>
    <w:rsid w:val="000A31F8"/>
    <w:rsid w:val="000A3DAA"/>
    <w:rsid w:val="000A44C1"/>
    <w:rsid w:val="000A49A1"/>
    <w:rsid w:val="000A4D43"/>
    <w:rsid w:val="000A4FAF"/>
    <w:rsid w:val="000A52A2"/>
    <w:rsid w:val="000A68E5"/>
    <w:rsid w:val="000A732F"/>
    <w:rsid w:val="000A735C"/>
    <w:rsid w:val="000A7549"/>
    <w:rsid w:val="000A790B"/>
    <w:rsid w:val="000B01F7"/>
    <w:rsid w:val="000B0FF0"/>
    <w:rsid w:val="000B1201"/>
    <w:rsid w:val="000B13A2"/>
    <w:rsid w:val="000B151C"/>
    <w:rsid w:val="000B18CB"/>
    <w:rsid w:val="000B1A34"/>
    <w:rsid w:val="000B1C88"/>
    <w:rsid w:val="000B27EA"/>
    <w:rsid w:val="000B2D02"/>
    <w:rsid w:val="000B33C0"/>
    <w:rsid w:val="000B3ADB"/>
    <w:rsid w:val="000B49B4"/>
    <w:rsid w:val="000B4A3D"/>
    <w:rsid w:val="000B4DCD"/>
    <w:rsid w:val="000B5AB9"/>
    <w:rsid w:val="000B5B27"/>
    <w:rsid w:val="000B5B93"/>
    <w:rsid w:val="000B61E4"/>
    <w:rsid w:val="000B6F9A"/>
    <w:rsid w:val="000B7661"/>
    <w:rsid w:val="000B78A6"/>
    <w:rsid w:val="000C0A5E"/>
    <w:rsid w:val="000C1846"/>
    <w:rsid w:val="000C2194"/>
    <w:rsid w:val="000C23E0"/>
    <w:rsid w:val="000C2669"/>
    <w:rsid w:val="000C29DA"/>
    <w:rsid w:val="000C2CE4"/>
    <w:rsid w:val="000C3193"/>
    <w:rsid w:val="000C381C"/>
    <w:rsid w:val="000C4C5E"/>
    <w:rsid w:val="000C4C71"/>
    <w:rsid w:val="000C591F"/>
    <w:rsid w:val="000C599A"/>
    <w:rsid w:val="000C59F6"/>
    <w:rsid w:val="000C5ABD"/>
    <w:rsid w:val="000C617D"/>
    <w:rsid w:val="000C62FB"/>
    <w:rsid w:val="000C6C4B"/>
    <w:rsid w:val="000C7F65"/>
    <w:rsid w:val="000C7FEF"/>
    <w:rsid w:val="000D0886"/>
    <w:rsid w:val="000D102C"/>
    <w:rsid w:val="000D1376"/>
    <w:rsid w:val="000D14F5"/>
    <w:rsid w:val="000D2242"/>
    <w:rsid w:val="000D22F1"/>
    <w:rsid w:val="000D27D6"/>
    <w:rsid w:val="000D2A80"/>
    <w:rsid w:val="000D2CB1"/>
    <w:rsid w:val="000D2F09"/>
    <w:rsid w:val="000D33B1"/>
    <w:rsid w:val="000D4558"/>
    <w:rsid w:val="000D486C"/>
    <w:rsid w:val="000D4A30"/>
    <w:rsid w:val="000D4BF2"/>
    <w:rsid w:val="000D57CD"/>
    <w:rsid w:val="000D5891"/>
    <w:rsid w:val="000D5ADD"/>
    <w:rsid w:val="000D6E0C"/>
    <w:rsid w:val="000D7562"/>
    <w:rsid w:val="000D7E87"/>
    <w:rsid w:val="000E03E6"/>
    <w:rsid w:val="000E0D39"/>
    <w:rsid w:val="000E0FB2"/>
    <w:rsid w:val="000E12F4"/>
    <w:rsid w:val="000E1834"/>
    <w:rsid w:val="000E1ABC"/>
    <w:rsid w:val="000E2225"/>
    <w:rsid w:val="000E230B"/>
    <w:rsid w:val="000E2872"/>
    <w:rsid w:val="000E2BAD"/>
    <w:rsid w:val="000E2D8E"/>
    <w:rsid w:val="000E3037"/>
    <w:rsid w:val="000E31CF"/>
    <w:rsid w:val="000E3F64"/>
    <w:rsid w:val="000E42D6"/>
    <w:rsid w:val="000E485B"/>
    <w:rsid w:val="000E4A70"/>
    <w:rsid w:val="000E4EDC"/>
    <w:rsid w:val="000E7176"/>
    <w:rsid w:val="000E7521"/>
    <w:rsid w:val="000E7581"/>
    <w:rsid w:val="000E75AC"/>
    <w:rsid w:val="000E7C5E"/>
    <w:rsid w:val="000E7DF1"/>
    <w:rsid w:val="000F01EA"/>
    <w:rsid w:val="000F0690"/>
    <w:rsid w:val="000F0990"/>
    <w:rsid w:val="000F0C21"/>
    <w:rsid w:val="000F13D8"/>
    <w:rsid w:val="000F1BA9"/>
    <w:rsid w:val="000F23ED"/>
    <w:rsid w:val="000F302F"/>
    <w:rsid w:val="000F33F7"/>
    <w:rsid w:val="000F409E"/>
    <w:rsid w:val="000F4F6F"/>
    <w:rsid w:val="000F50E3"/>
    <w:rsid w:val="000F62B7"/>
    <w:rsid w:val="000F660E"/>
    <w:rsid w:val="000F6785"/>
    <w:rsid w:val="000F6C04"/>
    <w:rsid w:val="000F6F2A"/>
    <w:rsid w:val="000F7352"/>
    <w:rsid w:val="000F759D"/>
    <w:rsid w:val="000F75F6"/>
    <w:rsid w:val="000F78D1"/>
    <w:rsid w:val="000F7FAE"/>
    <w:rsid w:val="001001F1"/>
    <w:rsid w:val="00100295"/>
    <w:rsid w:val="00101010"/>
    <w:rsid w:val="00101F94"/>
    <w:rsid w:val="001021AC"/>
    <w:rsid w:val="001024E4"/>
    <w:rsid w:val="001033E0"/>
    <w:rsid w:val="00103FCD"/>
    <w:rsid w:val="00103FEF"/>
    <w:rsid w:val="001046ED"/>
    <w:rsid w:val="001052BD"/>
    <w:rsid w:val="00105AA7"/>
    <w:rsid w:val="00105E35"/>
    <w:rsid w:val="00105F35"/>
    <w:rsid w:val="00106525"/>
    <w:rsid w:val="0010686D"/>
    <w:rsid w:val="00106A3A"/>
    <w:rsid w:val="00106CF4"/>
    <w:rsid w:val="00106DEA"/>
    <w:rsid w:val="00106EEB"/>
    <w:rsid w:val="00107693"/>
    <w:rsid w:val="00107CFC"/>
    <w:rsid w:val="00110A9E"/>
    <w:rsid w:val="0011118E"/>
    <w:rsid w:val="00111868"/>
    <w:rsid w:val="00112ED7"/>
    <w:rsid w:val="001149E9"/>
    <w:rsid w:val="00114E12"/>
    <w:rsid w:val="00115252"/>
    <w:rsid w:val="0011539F"/>
    <w:rsid w:val="001157C7"/>
    <w:rsid w:val="00115E9A"/>
    <w:rsid w:val="001177D4"/>
    <w:rsid w:val="00117BBC"/>
    <w:rsid w:val="00117D18"/>
    <w:rsid w:val="001203D2"/>
    <w:rsid w:val="00120668"/>
    <w:rsid w:val="00120907"/>
    <w:rsid w:val="00120FDD"/>
    <w:rsid w:val="0012116D"/>
    <w:rsid w:val="00121511"/>
    <w:rsid w:val="0012179B"/>
    <w:rsid w:val="00121A19"/>
    <w:rsid w:val="001222D5"/>
    <w:rsid w:val="00123BEF"/>
    <w:rsid w:val="00124029"/>
    <w:rsid w:val="00124155"/>
    <w:rsid w:val="0012420E"/>
    <w:rsid w:val="00124401"/>
    <w:rsid w:val="00124897"/>
    <w:rsid w:val="001259B2"/>
    <w:rsid w:val="00127028"/>
    <w:rsid w:val="001275C6"/>
    <w:rsid w:val="00127A64"/>
    <w:rsid w:val="00130A0C"/>
    <w:rsid w:val="00130AA1"/>
    <w:rsid w:val="00131784"/>
    <w:rsid w:val="00131FD2"/>
    <w:rsid w:val="0013270A"/>
    <w:rsid w:val="00132E40"/>
    <w:rsid w:val="00133BA6"/>
    <w:rsid w:val="00133F5D"/>
    <w:rsid w:val="00133F91"/>
    <w:rsid w:val="00134BD1"/>
    <w:rsid w:val="00135411"/>
    <w:rsid w:val="00135F12"/>
    <w:rsid w:val="00137354"/>
    <w:rsid w:val="001375BD"/>
    <w:rsid w:val="0014126A"/>
    <w:rsid w:val="00141B5A"/>
    <w:rsid w:val="00141D41"/>
    <w:rsid w:val="00141E07"/>
    <w:rsid w:val="0014244A"/>
    <w:rsid w:val="00142B02"/>
    <w:rsid w:val="0014308E"/>
    <w:rsid w:val="001433F3"/>
    <w:rsid w:val="001435B2"/>
    <w:rsid w:val="001435F5"/>
    <w:rsid w:val="00143C65"/>
    <w:rsid w:val="00143EFA"/>
    <w:rsid w:val="00143F93"/>
    <w:rsid w:val="00144142"/>
    <w:rsid w:val="00144740"/>
    <w:rsid w:val="001451E7"/>
    <w:rsid w:val="0014562F"/>
    <w:rsid w:val="001462C1"/>
    <w:rsid w:val="00146377"/>
    <w:rsid w:val="001468E9"/>
    <w:rsid w:val="00146AEB"/>
    <w:rsid w:val="00146CF8"/>
    <w:rsid w:val="00146D5C"/>
    <w:rsid w:val="00146D99"/>
    <w:rsid w:val="00147724"/>
    <w:rsid w:val="00147AA5"/>
    <w:rsid w:val="00147C1F"/>
    <w:rsid w:val="00150C58"/>
    <w:rsid w:val="00151E70"/>
    <w:rsid w:val="00151ED1"/>
    <w:rsid w:val="00152948"/>
    <w:rsid w:val="00152AC6"/>
    <w:rsid w:val="00152E85"/>
    <w:rsid w:val="00152FC1"/>
    <w:rsid w:val="0015385A"/>
    <w:rsid w:val="001538F9"/>
    <w:rsid w:val="00153CDE"/>
    <w:rsid w:val="00154174"/>
    <w:rsid w:val="0015507F"/>
    <w:rsid w:val="00155483"/>
    <w:rsid w:val="00155C13"/>
    <w:rsid w:val="001565DE"/>
    <w:rsid w:val="00156905"/>
    <w:rsid w:val="00156C19"/>
    <w:rsid w:val="00156DC3"/>
    <w:rsid w:val="0015712E"/>
    <w:rsid w:val="00157E5A"/>
    <w:rsid w:val="00160272"/>
    <w:rsid w:val="00160538"/>
    <w:rsid w:val="001632CD"/>
    <w:rsid w:val="001645CA"/>
    <w:rsid w:val="00164B8B"/>
    <w:rsid w:val="001654DB"/>
    <w:rsid w:val="00165761"/>
    <w:rsid w:val="0016709C"/>
    <w:rsid w:val="001671F1"/>
    <w:rsid w:val="001672C2"/>
    <w:rsid w:val="001673D0"/>
    <w:rsid w:val="00170C2A"/>
    <w:rsid w:val="00170C45"/>
    <w:rsid w:val="00171F3F"/>
    <w:rsid w:val="001720C7"/>
    <w:rsid w:val="00172788"/>
    <w:rsid w:val="00172F6A"/>
    <w:rsid w:val="00173ECA"/>
    <w:rsid w:val="001741B0"/>
    <w:rsid w:val="00174300"/>
    <w:rsid w:val="00174829"/>
    <w:rsid w:val="00174E59"/>
    <w:rsid w:val="0017555B"/>
    <w:rsid w:val="0017559C"/>
    <w:rsid w:val="001762E3"/>
    <w:rsid w:val="00176637"/>
    <w:rsid w:val="001772FD"/>
    <w:rsid w:val="00177611"/>
    <w:rsid w:val="00177DCC"/>
    <w:rsid w:val="001804B7"/>
    <w:rsid w:val="00181DD1"/>
    <w:rsid w:val="00182007"/>
    <w:rsid w:val="00183488"/>
    <w:rsid w:val="00183856"/>
    <w:rsid w:val="0018398E"/>
    <w:rsid w:val="00183B25"/>
    <w:rsid w:val="00183CF8"/>
    <w:rsid w:val="00185051"/>
    <w:rsid w:val="00185151"/>
    <w:rsid w:val="001857FD"/>
    <w:rsid w:val="00186288"/>
    <w:rsid w:val="00186674"/>
    <w:rsid w:val="001874BA"/>
    <w:rsid w:val="0018757F"/>
    <w:rsid w:val="00187856"/>
    <w:rsid w:val="00187A24"/>
    <w:rsid w:val="0019012C"/>
    <w:rsid w:val="001901E4"/>
    <w:rsid w:val="00190884"/>
    <w:rsid w:val="00190C58"/>
    <w:rsid w:val="00191681"/>
    <w:rsid w:val="001921D0"/>
    <w:rsid w:val="0019266A"/>
    <w:rsid w:val="0019267D"/>
    <w:rsid w:val="00192EF0"/>
    <w:rsid w:val="00193797"/>
    <w:rsid w:val="00193ACE"/>
    <w:rsid w:val="00193D8A"/>
    <w:rsid w:val="00194013"/>
    <w:rsid w:val="00194246"/>
    <w:rsid w:val="001945FB"/>
    <w:rsid w:val="001946AD"/>
    <w:rsid w:val="00194AA1"/>
    <w:rsid w:val="00194F90"/>
    <w:rsid w:val="001952A2"/>
    <w:rsid w:val="001957CF"/>
    <w:rsid w:val="00195E14"/>
    <w:rsid w:val="00196433"/>
    <w:rsid w:val="001969C9"/>
    <w:rsid w:val="001974FE"/>
    <w:rsid w:val="001A01A6"/>
    <w:rsid w:val="001A06D1"/>
    <w:rsid w:val="001A1716"/>
    <w:rsid w:val="001A1C90"/>
    <w:rsid w:val="001A25DB"/>
    <w:rsid w:val="001A2608"/>
    <w:rsid w:val="001A2810"/>
    <w:rsid w:val="001A284E"/>
    <w:rsid w:val="001A28DD"/>
    <w:rsid w:val="001A28DF"/>
    <w:rsid w:val="001A4371"/>
    <w:rsid w:val="001A44E3"/>
    <w:rsid w:val="001A4757"/>
    <w:rsid w:val="001A5694"/>
    <w:rsid w:val="001A5BB9"/>
    <w:rsid w:val="001A65A5"/>
    <w:rsid w:val="001A66C1"/>
    <w:rsid w:val="001A7202"/>
    <w:rsid w:val="001B0999"/>
    <w:rsid w:val="001B0CDA"/>
    <w:rsid w:val="001B0DE6"/>
    <w:rsid w:val="001B17F1"/>
    <w:rsid w:val="001B1AD7"/>
    <w:rsid w:val="001B252A"/>
    <w:rsid w:val="001B2815"/>
    <w:rsid w:val="001B2940"/>
    <w:rsid w:val="001B3266"/>
    <w:rsid w:val="001B3269"/>
    <w:rsid w:val="001B33B7"/>
    <w:rsid w:val="001B4530"/>
    <w:rsid w:val="001B4E8C"/>
    <w:rsid w:val="001B536A"/>
    <w:rsid w:val="001B55F3"/>
    <w:rsid w:val="001B63AE"/>
    <w:rsid w:val="001B6434"/>
    <w:rsid w:val="001B6A5C"/>
    <w:rsid w:val="001B6BCF"/>
    <w:rsid w:val="001B6E92"/>
    <w:rsid w:val="001B7129"/>
    <w:rsid w:val="001B754E"/>
    <w:rsid w:val="001B75D6"/>
    <w:rsid w:val="001B787F"/>
    <w:rsid w:val="001C01A4"/>
    <w:rsid w:val="001C03FF"/>
    <w:rsid w:val="001C0E03"/>
    <w:rsid w:val="001C170C"/>
    <w:rsid w:val="001C24CE"/>
    <w:rsid w:val="001C2909"/>
    <w:rsid w:val="001C2913"/>
    <w:rsid w:val="001C2E89"/>
    <w:rsid w:val="001C31D0"/>
    <w:rsid w:val="001C43C2"/>
    <w:rsid w:val="001C4554"/>
    <w:rsid w:val="001C4A82"/>
    <w:rsid w:val="001C50B7"/>
    <w:rsid w:val="001C55E0"/>
    <w:rsid w:val="001C5771"/>
    <w:rsid w:val="001C5E7D"/>
    <w:rsid w:val="001C6013"/>
    <w:rsid w:val="001C67A3"/>
    <w:rsid w:val="001C6FC9"/>
    <w:rsid w:val="001C7970"/>
    <w:rsid w:val="001C7A41"/>
    <w:rsid w:val="001D054B"/>
    <w:rsid w:val="001D09A6"/>
    <w:rsid w:val="001D1D93"/>
    <w:rsid w:val="001D2332"/>
    <w:rsid w:val="001D2596"/>
    <w:rsid w:val="001D2717"/>
    <w:rsid w:val="001D2AB4"/>
    <w:rsid w:val="001D2EAA"/>
    <w:rsid w:val="001D3193"/>
    <w:rsid w:val="001D367F"/>
    <w:rsid w:val="001D3AD7"/>
    <w:rsid w:val="001D4182"/>
    <w:rsid w:val="001D4C86"/>
    <w:rsid w:val="001D632A"/>
    <w:rsid w:val="001D7209"/>
    <w:rsid w:val="001D7597"/>
    <w:rsid w:val="001D761D"/>
    <w:rsid w:val="001D7737"/>
    <w:rsid w:val="001E06D0"/>
    <w:rsid w:val="001E0763"/>
    <w:rsid w:val="001E078C"/>
    <w:rsid w:val="001E0F2C"/>
    <w:rsid w:val="001E13BC"/>
    <w:rsid w:val="001E19F5"/>
    <w:rsid w:val="001E1EC8"/>
    <w:rsid w:val="001E2668"/>
    <w:rsid w:val="001E4009"/>
    <w:rsid w:val="001E424E"/>
    <w:rsid w:val="001E4D73"/>
    <w:rsid w:val="001E4DBB"/>
    <w:rsid w:val="001E5099"/>
    <w:rsid w:val="001E54B0"/>
    <w:rsid w:val="001E5624"/>
    <w:rsid w:val="001E78F1"/>
    <w:rsid w:val="001E7CE6"/>
    <w:rsid w:val="001F0246"/>
    <w:rsid w:val="001F0887"/>
    <w:rsid w:val="001F0C93"/>
    <w:rsid w:val="001F18B1"/>
    <w:rsid w:val="001F195E"/>
    <w:rsid w:val="001F1DC4"/>
    <w:rsid w:val="001F2A94"/>
    <w:rsid w:val="001F3156"/>
    <w:rsid w:val="001F3914"/>
    <w:rsid w:val="001F3E06"/>
    <w:rsid w:val="001F41CE"/>
    <w:rsid w:val="001F422F"/>
    <w:rsid w:val="001F4442"/>
    <w:rsid w:val="001F46E0"/>
    <w:rsid w:val="001F4A03"/>
    <w:rsid w:val="001F4E11"/>
    <w:rsid w:val="001F4E86"/>
    <w:rsid w:val="001F5093"/>
    <w:rsid w:val="001F5216"/>
    <w:rsid w:val="001F6616"/>
    <w:rsid w:val="001F72FB"/>
    <w:rsid w:val="001F769F"/>
    <w:rsid w:val="001F7D54"/>
    <w:rsid w:val="001F7E84"/>
    <w:rsid w:val="00200055"/>
    <w:rsid w:val="00200ABB"/>
    <w:rsid w:val="002015FD"/>
    <w:rsid w:val="00201B30"/>
    <w:rsid w:val="002023A9"/>
    <w:rsid w:val="0020349A"/>
    <w:rsid w:val="0020498A"/>
    <w:rsid w:val="00204B15"/>
    <w:rsid w:val="00205C2E"/>
    <w:rsid w:val="0020727E"/>
    <w:rsid w:val="00207C45"/>
    <w:rsid w:val="00210D46"/>
    <w:rsid w:val="00211C1C"/>
    <w:rsid w:val="00211DFF"/>
    <w:rsid w:val="00212609"/>
    <w:rsid w:val="0021289F"/>
    <w:rsid w:val="00212BD7"/>
    <w:rsid w:val="00213720"/>
    <w:rsid w:val="00213CDA"/>
    <w:rsid w:val="002142E2"/>
    <w:rsid w:val="00214B6B"/>
    <w:rsid w:val="002151F6"/>
    <w:rsid w:val="00215AA2"/>
    <w:rsid w:val="00215B8D"/>
    <w:rsid w:val="0021605A"/>
    <w:rsid w:val="0021647B"/>
    <w:rsid w:val="00216538"/>
    <w:rsid w:val="00216545"/>
    <w:rsid w:val="00216711"/>
    <w:rsid w:val="00216C4C"/>
    <w:rsid w:val="002171F9"/>
    <w:rsid w:val="002206BD"/>
    <w:rsid w:val="002212CB"/>
    <w:rsid w:val="002218EF"/>
    <w:rsid w:val="002220FF"/>
    <w:rsid w:val="002224FB"/>
    <w:rsid w:val="00222E99"/>
    <w:rsid w:val="002235E1"/>
    <w:rsid w:val="00223E1E"/>
    <w:rsid w:val="0022502E"/>
    <w:rsid w:val="00225572"/>
    <w:rsid w:val="00225A27"/>
    <w:rsid w:val="0022648E"/>
    <w:rsid w:val="0022687D"/>
    <w:rsid w:val="002305FC"/>
    <w:rsid w:val="00230C1C"/>
    <w:rsid w:val="00231FF9"/>
    <w:rsid w:val="002326C8"/>
    <w:rsid w:val="002328BD"/>
    <w:rsid w:val="00232FE2"/>
    <w:rsid w:val="00233C09"/>
    <w:rsid w:val="00234AA3"/>
    <w:rsid w:val="00234C12"/>
    <w:rsid w:val="00235163"/>
    <w:rsid w:val="00235345"/>
    <w:rsid w:val="00235A6A"/>
    <w:rsid w:val="00235B44"/>
    <w:rsid w:val="00235D76"/>
    <w:rsid w:val="00235F7C"/>
    <w:rsid w:val="00237333"/>
    <w:rsid w:val="00237505"/>
    <w:rsid w:val="00240165"/>
    <w:rsid w:val="00240D0E"/>
    <w:rsid w:val="00241295"/>
    <w:rsid w:val="00241C77"/>
    <w:rsid w:val="0024234F"/>
    <w:rsid w:val="002423F3"/>
    <w:rsid w:val="0024360B"/>
    <w:rsid w:val="00243794"/>
    <w:rsid w:val="00243A0D"/>
    <w:rsid w:val="0024477D"/>
    <w:rsid w:val="00244E6B"/>
    <w:rsid w:val="002452CD"/>
    <w:rsid w:val="00245689"/>
    <w:rsid w:val="002457F3"/>
    <w:rsid w:val="0024583F"/>
    <w:rsid w:val="00246ACF"/>
    <w:rsid w:val="002471E0"/>
    <w:rsid w:val="00247431"/>
    <w:rsid w:val="002474EF"/>
    <w:rsid w:val="00247544"/>
    <w:rsid w:val="00247635"/>
    <w:rsid w:val="00247D74"/>
    <w:rsid w:val="00250992"/>
    <w:rsid w:val="0025166F"/>
    <w:rsid w:val="00251A6F"/>
    <w:rsid w:val="002521B3"/>
    <w:rsid w:val="002523AA"/>
    <w:rsid w:val="0025333B"/>
    <w:rsid w:val="00253C63"/>
    <w:rsid w:val="002546C6"/>
    <w:rsid w:val="00254B37"/>
    <w:rsid w:val="00254B8F"/>
    <w:rsid w:val="00254F80"/>
    <w:rsid w:val="00255350"/>
    <w:rsid w:val="0025566E"/>
    <w:rsid w:val="00255991"/>
    <w:rsid w:val="002560A3"/>
    <w:rsid w:val="0025767C"/>
    <w:rsid w:val="002578BB"/>
    <w:rsid w:val="00260BBB"/>
    <w:rsid w:val="0026103B"/>
    <w:rsid w:val="00261B36"/>
    <w:rsid w:val="00262E50"/>
    <w:rsid w:val="00263438"/>
    <w:rsid w:val="00263577"/>
    <w:rsid w:val="002635AE"/>
    <w:rsid w:val="00263CCE"/>
    <w:rsid w:val="00263DB4"/>
    <w:rsid w:val="00264169"/>
    <w:rsid w:val="00264718"/>
    <w:rsid w:val="0026567F"/>
    <w:rsid w:val="00265F03"/>
    <w:rsid w:val="00266A41"/>
    <w:rsid w:val="00266A69"/>
    <w:rsid w:val="00266C9E"/>
    <w:rsid w:val="00266CE9"/>
    <w:rsid w:val="0026716F"/>
    <w:rsid w:val="002676F8"/>
    <w:rsid w:val="00270657"/>
    <w:rsid w:val="00270895"/>
    <w:rsid w:val="00270C94"/>
    <w:rsid w:val="00271A96"/>
    <w:rsid w:val="002727F8"/>
    <w:rsid w:val="0027289B"/>
    <w:rsid w:val="00272F79"/>
    <w:rsid w:val="00274DB3"/>
    <w:rsid w:val="002756DA"/>
    <w:rsid w:val="002759DD"/>
    <w:rsid w:val="00275AAA"/>
    <w:rsid w:val="00276CEE"/>
    <w:rsid w:val="00276EC9"/>
    <w:rsid w:val="00276FA8"/>
    <w:rsid w:val="0027756D"/>
    <w:rsid w:val="00280349"/>
    <w:rsid w:val="002810A5"/>
    <w:rsid w:val="00281610"/>
    <w:rsid w:val="00281F09"/>
    <w:rsid w:val="002825AF"/>
    <w:rsid w:val="00282790"/>
    <w:rsid w:val="00282883"/>
    <w:rsid w:val="00283554"/>
    <w:rsid w:val="002836E0"/>
    <w:rsid w:val="0028384A"/>
    <w:rsid w:val="00283B88"/>
    <w:rsid w:val="00284A48"/>
    <w:rsid w:val="00284AD4"/>
    <w:rsid w:val="00284CF8"/>
    <w:rsid w:val="002853A0"/>
    <w:rsid w:val="00285BD1"/>
    <w:rsid w:val="002860C2"/>
    <w:rsid w:val="00286196"/>
    <w:rsid w:val="002861D1"/>
    <w:rsid w:val="002875C1"/>
    <w:rsid w:val="0028798B"/>
    <w:rsid w:val="00287D65"/>
    <w:rsid w:val="00287DDB"/>
    <w:rsid w:val="00287EA0"/>
    <w:rsid w:val="00290305"/>
    <w:rsid w:val="0029070F"/>
    <w:rsid w:val="00293D24"/>
    <w:rsid w:val="002943C1"/>
    <w:rsid w:val="00295437"/>
    <w:rsid w:val="00296694"/>
    <w:rsid w:val="00296928"/>
    <w:rsid w:val="0029699A"/>
    <w:rsid w:val="00296BDB"/>
    <w:rsid w:val="00296D7F"/>
    <w:rsid w:val="00296D9A"/>
    <w:rsid w:val="00296DB6"/>
    <w:rsid w:val="00297168"/>
    <w:rsid w:val="00297605"/>
    <w:rsid w:val="002A0316"/>
    <w:rsid w:val="002A03D7"/>
    <w:rsid w:val="002A0F3B"/>
    <w:rsid w:val="002A1704"/>
    <w:rsid w:val="002A17BD"/>
    <w:rsid w:val="002A17E4"/>
    <w:rsid w:val="002A22F8"/>
    <w:rsid w:val="002A2312"/>
    <w:rsid w:val="002A295A"/>
    <w:rsid w:val="002A35D5"/>
    <w:rsid w:val="002A3977"/>
    <w:rsid w:val="002A3CE8"/>
    <w:rsid w:val="002A464A"/>
    <w:rsid w:val="002A4673"/>
    <w:rsid w:val="002A486D"/>
    <w:rsid w:val="002A491C"/>
    <w:rsid w:val="002A502B"/>
    <w:rsid w:val="002A5505"/>
    <w:rsid w:val="002A55D3"/>
    <w:rsid w:val="002A581D"/>
    <w:rsid w:val="002A5ED3"/>
    <w:rsid w:val="002A62DC"/>
    <w:rsid w:val="002A63F9"/>
    <w:rsid w:val="002A6E17"/>
    <w:rsid w:val="002A6ECB"/>
    <w:rsid w:val="002A7F3B"/>
    <w:rsid w:val="002B097F"/>
    <w:rsid w:val="002B0A70"/>
    <w:rsid w:val="002B0C5B"/>
    <w:rsid w:val="002B126D"/>
    <w:rsid w:val="002B1419"/>
    <w:rsid w:val="002B1693"/>
    <w:rsid w:val="002B1F00"/>
    <w:rsid w:val="002B2070"/>
    <w:rsid w:val="002B354D"/>
    <w:rsid w:val="002B378B"/>
    <w:rsid w:val="002B3C6D"/>
    <w:rsid w:val="002B499C"/>
    <w:rsid w:val="002B4B8D"/>
    <w:rsid w:val="002B50E3"/>
    <w:rsid w:val="002B5647"/>
    <w:rsid w:val="002B5697"/>
    <w:rsid w:val="002B5701"/>
    <w:rsid w:val="002B6182"/>
    <w:rsid w:val="002B6F07"/>
    <w:rsid w:val="002B726B"/>
    <w:rsid w:val="002B755D"/>
    <w:rsid w:val="002B771E"/>
    <w:rsid w:val="002B7AB4"/>
    <w:rsid w:val="002C05B8"/>
    <w:rsid w:val="002C1241"/>
    <w:rsid w:val="002C19CF"/>
    <w:rsid w:val="002C1A56"/>
    <w:rsid w:val="002C1AA1"/>
    <w:rsid w:val="002C1B53"/>
    <w:rsid w:val="002C2CCE"/>
    <w:rsid w:val="002C2E82"/>
    <w:rsid w:val="002C356D"/>
    <w:rsid w:val="002C3F14"/>
    <w:rsid w:val="002C470B"/>
    <w:rsid w:val="002C53AB"/>
    <w:rsid w:val="002C57FF"/>
    <w:rsid w:val="002C6B01"/>
    <w:rsid w:val="002C7232"/>
    <w:rsid w:val="002C73C4"/>
    <w:rsid w:val="002C7539"/>
    <w:rsid w:val="002C76B3"/>
    <w:rsid w:val="002C76E8"/>
    <w:rsid w:val="002C7961"/>
    <w:rsid w:val="002C7962"/>
    <w:rsid w:val="002D0621"/>
    <w:rsid w:val="002D0803"/>
    <w:rsid w:val="002D0D73"/>
    <w:rsid w:val="002D1AF2"/>
    <w:rsid w:val="002D250B"/>
    <w:rsid w:val="002D3DEC"/>
    <w:rsid w:val="002D451A"/>
    <w:rsid w:val="002D5C28"/>
    <w:rsid w:val="002D5FA9"/>
    <w:rsid w:val="002D6138"/>
    <w:rsid w:val="002D6579"/>
    <w:rsid w:val="002D6AD4"/>
    <w:rsid w:val="002D7667"/>
    <w:rsid w:val="002D7DF5"/>
    <w:rsid w:val="002D7F3B"/>
    <w:rsid w:val="002E0C4C"/>
    <w:rsid w:val="002E1044"/>
    <w:rsid w:val="002E16D3"/>
    <w:rsid w:val="002E18A9"/>
    <w:rsid w:val="002E1C5E"/>
    <w:rsid w:val="002E1D87"/>
    <w:rsid w:val="002E21FE"/>
    <w:rsid w:val="002E3096"/>
    <w:rsid w:val="002E3E57"/>
    <w:rsid w:val="002E434F"/>
    <w:rsid w:val="002E45FE"/>
    <w:rsid w:val="002E4975"/>
    <w:rsid w:val="002E5345"/>
    <w:rsid w:val="002E5840"/>
    <w:rsid w:val="002E643E"/>
    <w:rsid w:val="002E6C15"/>
    <w:rsid w:val="002E79CD"/>
    <w:rsid w:val="002E7C74"/>
    <w:rsid w:val="002E7DE5"/>
    <w:rsid w:val="002E7F1E"/>
    <w:rsid w:val="002F05D7"/>
    <w:rsid w:val="002F09FA"/>
    <w:rsid w:val="002F0C17"/>
    <w:rsid w:val="002F0F94"/>
    <w:rsid w:val="002F1161"/>
    <w:rsid w:val="002F2537"/>
    <w:rsid w:val="002F2D42"/>
    <w:rsid w:val="002F2F46"/>
    <w:rsid w:val="002F33F1"/>
    <w:rsid w:val="002F360C"/>
    <w:rsid w:val="002F3805"/>
    <w:rsid w:val="002F44F8"/>
    <w:rsid w:val="002F459A"/>
    <w:rsid w:val="002F59EB"/>
    <w:rsid w:val="002F5E94"/>
    <w:rsid w:val="002F6468"/>
    <w:rsid w:val="002F662E"/>
    <w:rsid w:val="002F6886"/>
    <w:rsid w:val="002F6D38"/>
    <w:rsid w:val="002F7C59"/>
    <w:rsid w:val="00300155"/>
    <w:rsid w:val="00300DCD"/>
    <w:rsid w:val="00301056"/>
    <w:rsid w:val="00301117"/>
    <w:rsid w:val="003016AF"/>
    <w:rsid w:val="00301928"/>
    <w:rsid w:val="00301AFE"/>
    <w:rsid w:val="00302062"/>
    <w:rsid w:val="003023EA"/>
    <w:rsid w:val="00302957"/>
    <w:rsid w:val="00303FB8"/>
    <w:rsid w:val="00305381"/>
    <w:rsid w:val="00305C37"/>
    <w:rsid w:val="00305C9E"/>
    <w:rsid w:val="00305DB8"/>
    <w:rsid w:val="00305DF4"/>
    <w:rsid w:val="00305DF8"/>
    <w:rsid w:val="0030617B"/>
    <w:rsid w:val="00306E65"/>
    <w:rsid w:val="003077BF"/>
    <w:rsid w:val="003077CB"/>
    <w:rsid w:val="00310119"/>
    <w:rsid w:val="003107B4"/>
    <w:rsid w:val="00310FDF"/>
    <w:rsid w:val="003119FD"/>
    <w:rsid w:val="00312CC9"/>
    <w:rsid w:val="003132CB"/>
    <w:rsid w:val="003143AF"/>
    <w:rsid w:val="00314D22"/>
    <w:rsid w:val="00315396"/>
    <w:rsid w:val="00315ED2"/>
    <w:rsid w:val="00316698"/>
    <w:rsid w:val="00316A23"/>
    <w:rsid w:val="00316DFD"/>
    <w:rsid w:val="00316EB9"/>
    <w:rsid w:val="00320335"/>
    <w:rsid w:val="00320898"/>
    <w:rsid w:val="00320F74"/>
    <w:rsid w:val="0032112A"/>
    <w:rsid w:val="00321A1F"/>
    <w:rsid w:val="00321BF8"/>
    <w:rsid w:val="00321F99"/>
    <w:rsid w:val="0032284D"/>
    <w:rsid w:val="00322D3A"/>
    <w:rsid w:val="00322F9F"/>
    <w:rsid w:val="00323656"/>
    <w:rsid w:val="00324468"/>
    <w:rsid w:val="003245AB"/>
    <w:rsid w:val="0032486A"/>
    <w:rsid w:val="00324EF3"/>
    <w:rsid w:val="003255CB"/>
    <w:rsid w:val="00325ED9"/>
    <w:rsid w:val="0032659B"/>
    <w:rsid w:val="00326688"/>
    <w:rsid w:val="00326E5E"/>
    <w:rsid w:val="003273B3"/>
    <w:rsid w:val="00327449"/>
    <w:rsid w:val="00327CD5"/>
    <w:rsid w:val="003304CE"/>
    <w:rsid w:val="00330E92"/>
    <w:rsid w:val="003311F7"/>
    <w:rsid w:val="00331385"/>
    <w:rsid w:val="003317DD"/>
    <w:rsid w:val="00332285"/>
    <w:rsid w:val="003328B0"/>
    <w:rsid w:val="00333D43"/>
    <w:rsid w:val="003342B8"/>
    <w:rsid w:val="00334639"/>
    <w:rsid w:val="003346EF"/>
    <w:rsid w:val="003346F5"/>
    <w:rsid w:val="0033499F"/>
    <w:rsid w:val="00334A03"/>
    <w:rsid w:val="00334B92"/>
    <w:rsid w:val="00335D9B"/>
    <w:rsid w:val="0033678B"/>
    <w:rsid w:val="0033692D"/>
    <w:rsid w:val="00337596"/>
    <w:rsid w:val="00337ADF"/>
    <w:rsid w:val="00340502"/>
    <w:rsid w:val="003407D9"/>
    <w:rsid w:val="003409DF"/>
    <w:rsid w:val="003425FF"/>
    <w:rsid w:val="00342C6A"/>
    <w:rsid w:val="00343001"/>
    <w:rsid w:val="003437FD"/>
    <w:rsid w:val="00343F76"/>
    <w:rsid w:val="00344179"/>
    <w:rsid w:val="00344405"/>
    <w:rsid w:val="0034478D"/>
    <w:rsid w:val="00345E61"/>
    <w:rsid w:val="00346480"/>
    <w:rsid w:val="00346610"/>
    <w:rsid w:val="003469E5"/>
    <w:rsid w:val="00347162"/>
    <w:rsid w:val="0034787F"/>
    <w:rsid w:val="003479C8"/>
    <w:rsid w:val="00351369"/>
    <w:rsid w:val="003520E8"/>
    <w:rsid w:val="003522F7"/>
    <w:rsid w:val="00352582"/>
    <w:rsid w:val="003528A7"/>
    <w:rsid w:val="00353477"/>
    <w:rsid w:val="003537C7"/>
    <w:rsid w:val="00353A6B"/>
    <w:rsid w:val="00353D99"/>
    <w:rsid w:val="0035452B"/>
    <w:rsid w:val="0035554F"/>
    <w:rsid w:val="00355A8F"/>
    <w:rsid w:val="00355E73"/>
    <w:rsid w:val="00356254"/>
    <w:rsid w:val="00360572"/>
    <w:rsid w:val="00361144"/>
    <w:rsid w:val="003611DB"/>
    <w:rsid w:val="00361E2A"/>
    <w:rsid w:val="00362A67"/>
    <w:rsid w:val="00362EB7"/>
    <w:rsid w:val="0036328B"/>
    <w:rsid w:val="00363863"/>
    <w:rsid w:val="003638F5"/>
    <w:rsid w:val="00363922"/>
    <w:rsid w:val="00364CBF"/>
    <w:rsid w:val="00364CC4"/>
    <w:rsid w:val="00365009"/>
    <w:rsid w:val="00365CD6"/>
    <w:rsid w:val="00366187"/>
    <w:rsid w:val="003661F9"/>
    <w:rsid w:val="00366921"/>
    <w:rsid w:val="00366CE8"/>
    <w:rsid w:val="00367B69"/>
    <w:rsid w:val="00370B5C"/>
    <w:rsid w:val="00371332"/>
    <w:rsid w:val="00371A25"/>
    <w:rsid w:val="003720F9"/>
    <w:rsid w:val="0037250D"/>
    <w:rsid w:val="00372698"/>
    <w:rsid w:val="00372CEE"/>
    <w:rsid w:val="00372E3F"/>
    <w:rsid w:val="00373771"/>
    <w:rsid w:val="00373AA8"/>
    <w:rsid w:val="00373BA1"/>
    <w:rsid w:val="003747AE"/>
    <w:rsid w:val="003749ED"/>
    <w:rsid w:val="00374DE6"/>
    <w:rsid w:val="00374E39"/>
    <w:rsid w:val="00375201"/>
    <w:rsid w:val="003753E7"/>
    <w:rsid w:val="00375EE3"/>
    <w:rsid w:val="00376279"/>
    <w:rsid w:val="003763DB"/>
    <w:rsid w:val="0037693E"/>
    <w:rsid w:val="00377D29"/>
    <w:rsid w:val="00377F5D"/>
    <w:rsid w:val="003802BD"/>
    <w:rsid w:val="003803F6"/>
    <w:rsid w:val="00380465"/>
    <w:rsid w:val="00381049"/>
    <w:rsid w:val="003818A0"/>
    <w:rsid w:val="00381DC5"/>
    <w:rsid w:val="003825ED"/>
    <w:rsid w:val="003827FE"/>
    <w:rsid w:val="00382B95"/>
    <w:rsid w:val="00382D35"/>
    <w:rsid w:val="0038365D"/>
    <w:rsid w:val="00384571"/>
    <w:rsid w:val="00384612"/>
    <w:rsid w:val="00384684"/>
    <w:rsid w:val="0038477C"/>
    <w:rsid w:val="00384C11"/>
    <w:rsid w:val="00384EA1"/>
    <w:rsid w:val="003856C1"/>
    <w:rsid w:val="00385C7C"/>
    <w:rsid w:val="00385DC7"/>
    <w:rsid w:val="00386835"/>
    <w:rsid w:val="00387893"/>
    <w:rsid w:val="00387EE2"/>
    <w:rsid w:val="00390B45"/>
    <w:rsid w:val="00390FF1"/>
    <w:rsid w:val="00391CA8"/>
    <w:rsid w:val="00392631"/>
    <w:rsid w:val="00393062"/>
    <w:rsid w:val="003934F4"/>
    <w:rsid w:val="00393D96"/>
    <w:rsid w:val="00393DAE"/>
    <w:rsid w:val="003949C4"/>
    <w:rsid w:val="00394DAC"/>
    <w:rsid w:val="00395283"/>
    <w:rsid w:val="00395779"/>
    <w:rsid w:val="003959BF"/>
    <w:rsid w:val="00395C0D"/>
    <w:rsid w:val="00395DFB"/>
    <w:rsid w:val="00396369"/>
    <w:rsid w:val="003964AB"/>
    <w:rsid w:val="00396A1A"/>
    <w:rsid w:val="00396B01"/>
    <w:rsid w:val="00396B46"/>
    <w:rsid w:val="00397028"/>
    <w:rsid w:val="00397D4A"/>
    <w:rsid w:val="003A0013"/>
    <w:rsid w:val="003A03FF"/>
    <w:rsid w:val="003A0DD6"/>
    <w:rsid w:val="003A1244"/>
    <w:rsid w:val="003A1706"/>
    <w:rsid w:val="003A178B"/>
    <w:rsid w:val="003A1AAE"/>
    <w:rsid w:val="003A1BB3"/>
    <w:rsid w:val="003A3065"/>
    <w:rsid w:val="003A3901"/>
    <w:rsid w:val="003A3D92"/>
    <w:rsid w:val="003A4F98"/>
    <w:rsid w:val="003A57DF"/>
    <w:rsid w:val="003A59DC"/>
    <w:rsid w:val="003A6E11"/>
    <w:rsid w:val="003B031F"/>
    <w:rsid w:val="003B0E9C"/>
    <w:rsid w:val="003B1792"/>
    <w:rsid w:val="003B18AB"/>
    <w:rsid w:val="003B1F13"/>
    <w:rsid w:val="003B2273"/>
    <w:rsid w:val="003B2407"/>
    <w:rsid w:val="003B2B12"/>
    <w:rsid w:val="003B3127"/>
    <w:rsid w:val="003B38D5"/>
    <w:rsid w:val="003B3B53"/>
    <w:rsid w:val="003B41C0"/>
    <w:rsid w:val="003B5B48"/>
    <w:rsid w:val="003B5C2F"/>
    <w:rsid w:val="003B6232"/>
    <w:rsid w:val="003B6820"/>
    <w:rsid w:val="003B6B9E"/>
    <w:rsid w:val="003B7E64"/>
    <w:rsid w:val="003C0138"/>
    <w:rsid w:val="003C1068"/>
    <w:rsid w:val="003C1713"/>
    <w:rsid w:val="003C1B78"/>
    <w:rsid w:val="003C2689"/>
    <w:rsid w:val="003C2D9E"/>
    <w:rsid w:val="003C3165"/>
    <w:rsid w:val="003C4325"/>
    <w:rsid w:val="003C49E3"/>
    <w:rsid w:val="003C4B81"/>
    <w:rsid w:val="003C5108"/>
    <w:rsid w:val="003C5516"/>
    <w:rsid w:val="003C5E86"/>
    <w:rsid w:val="003C5FE4"/>
    <w:rsid w:val="003C6218"/>
    <w:rsid w:val="003C698B"/>
    <w:rsid w:val="003C71F6"/>
    <w:rsid w:val="003C72D7"/>
    <w:rsid w:val="003C744F"/>
    <w:rsid w:val="003C74D7"/>
    <w:rsid w:val="003C7879"/>
    <w:rsid w:val="003C7F68"/>
    <w:rsid w:val="003D0AFC"/>
    <w:rsid w:val="003D18A5"/>
    <w:rsid w:val="003D1F52"/>
    <w:rsid w:val="003D200F"/>
    <w:rsid w:val="003D26F2"/>
    <w:rsid w:val="003D2B9C"/>
    <w:rsid w:val="003D3052"/>
    <w:rsid w:val="003D33B3"/>
    <w:rsid w:val="003D3C01"/>
    <w:rsid w:val="003D4E60"/>
    <w:rsid w:val="003D51EE"/>
    <w:rsid w:val="003D5306"/>
    <w:rsid w:val="003D6513"/>
    <w:rsid w:val="003D777C"/>
    <w:rsid w:val="003D7C86"/>
    <w:rsid w:val="003E0EA3"/>
    <w:rsid w:val="003E2B8A"/>
    <w:rsid w:val="003E2ED2"/>
    <w:rsid w:val="003E316D"/>
    <w:rsid w:val="003E3220"/>
    <w:rsid w:val="003E3238"/>
    <w:rsid w:val="003E4CDA"/>
    <w:rsid w:val="003E5008"/>
    <w:rsid w:val="003E51C6"/>
    <w:rsid w:val="003E5BF6"/>
    <w:rsid w:val="003E65B9"/>
    <w:rsid w:val="003E717F"/>
    <w:rsid w:val="003E7530"/>
    <w:rsid w:val="003E77E0"/>
    <w:rsid w:val="003E7AA9"/>
    <w:rsid w:val="003F0472"/>
    <w:rsid w:val="003F04B6"/>
    <w:rsid w:val="003F25E7"/>
    <w:rsid w:val="003F3528"/>
    <w:rsid w:val="003F3D6E"/>
    <w:rsid w:val="003F4693"/>
    <w:rsid w:val="003F48A9"/>
    <w:rsid w:val="003F4BC4"/>
    <w:rsid w:val="003F5A70"/>
    <w:rsid w:val="003F6671"/>
    <w:rsid w:val="003F79A0"/>
    <w:rsid w:val="004001BA"/>
    <w:rsid w:val="00400216"/>
    <w:rsid w:val="00400B18"/>
    <w:rsid w:val="00400EC0"/>
    <w:rsid w:val="00401836"/>
    <w:rsid w:val="004031F4"/>
    <w:rsid w:val="00403A68"/>
    <w:rsid w:val="004043E3"/>
    <w:rsid w:val="0040597A"/>
    <w:rsid w:val="004065AC"/>
    <w:rsid w:val="00407E62"/>
    <w:rsid w:val="0041070C"/>
    <w:rsid w:val="00410811"/>
    <w:rsid w:val="00410842"/>
    <w:rsid w:val="00411EA5"/>
    <w:rsid w:val="004120B0"/>
    <w:rsid w:val="00412B0F"/>
    <w:rsid w:val="004138F7"/>
    <w:rsid w:val="00413AA8"/>
    <w:rsid w:val="00413FE0"/>
    <w:rsid w:val="004143A6"/>
    <w:rsid w:val="0041535E"/>
    <w:rsid w:val="00415519"/>
    <w:rsid w:val="00416679"/>
    <w:rsid w:val="004178C3"/>
    <w:rsid w:val="004179F4"/>
    <w:rsid w:val="00417BAD"/>
    <w:rsid w:val="00420043"/>
    <w:rsid w:val="004200C2"/>
    <w:rsid w:val="0042082D"/>
    <w:rsid w:val="00420DBC"/>
    <w:rsid w:val="00421193"/>
    <w:rsid w:val="0042134C"/>
    <w:rsid w:val="0042185E"/>
    <w:rsid w:val="00422B73"/>
    <w:rsid w:val="00422CFC"/>
    <w:rsid w:val="00423BDA"/>
    <w:rsid w:val="00423D32"/>
    <w:rsid w:val="00423F5C"/>
    <w:rsid w:val="00424033"/>
    <w:rsid w:val="00424621"/>
    <w:rsid w:val="00424F03"/>
    <w:rsid w:val="004269D2"/>
    <w:rsid w:val="00426E02"/>
    <w:rsid w:val="00427483"/>
    <w:rsid w:val="00430B6A"/>
    <w:rsid w:val="00431A84"/>
    <w:rsid w:val="00431C0A"/>
    <w:rsid w:val="004327DA"/>
    <w:rsid w:val="0043295C"/>
    <w:rsid w:val="00432A20"/>
    <w:rsid w:val="00432BA7"/>
    <w:rsid w:val="00432DFF"/>
    <w:rsid w:val="00433BFA"/>
    <w:rsid w:val="00433F96"/>
    <w:rsid w:val="004345F8"/>
    <w:rsid w:val="00434834"/>
    <w:rsid w:val="00434AB9"/>
    <w:rsid w:val="00435104"/>
    <w:rsid w:val="00435332"/>
    <w:rsid w:val="00437183"/>
    <w:rsid w:val="004373CA"/>
    <w:rsid w:val="00437B60"/>
    <w:rsid w:val="00440042"/>
    <w:rsid w:val="0044066B"/>
    <w:rsid w:val="0044097A"/>
    <w:rsid w:val="004409AB"/>
    <w:rsid w:val="00440D2F"/>
    <w:rsid w:val="0044109C"/>
    <w:rsid w:val="00441FFA"/>
    <w:rsid w:val="00443B52"/>
    <w:rsid w:val="00443C1C"/>
    <w:rsid w:val="00444213"/>
    <w:rsid w:val="00444907"/>
    <w:rsid w:val="00444A35"/>
    <w:rsid w:val="00444B2C"/>
    <w:rsid w:val="00445759"/>
    <w:rsid w:val="00445D97"/>
    <w:rsid w:val="0044705D"/>
    <w:rsid w:val="00447962"/>
    <w:rsid w:val="0045099D"/>
    <w:rsid w:val="00450CCE"/>
    <w:rsid w:val="00450E8C"/>
    <w:rsid w:val="00450F1A"/>
    <w:rsid w:val="00450F4A"/>
    <w:rsid w:val="004511C0"/>
    <w:rsid w:val="004517E8"/>
    <w:rsid w:val="00452723"/>
    <w:rsid w:val="00452748"/>
    <w:rsid w:val="00452979"/>
    <w:rsid w:val="00454728"/>
    <w:rsid w:val="0045563F"/>
    <w:rsid w:val="0045576F"/>
    <w:rsid w:val="0045597D"/>
    <w:rsid w:val="00457DA9"/>
    <w:rsid w:val="0046006B"/>
    <w:rsid w:val="0046066A"/>
    <w:rsid w:val="00461286"/>
    <w:rsid w:val="004623D9"/>
    <w:rsid w:val="0046277F"/>
    <w:rsid w:val="00462AF8"/>
    <w:rsid w:val="00462CE2"/>
    <w:rsid w:val="004633A0"/>
    <w:rsid w:val="00463444"/>
    <w:rsid w:val="0046356B"/>
    <w:rsid w:val="004638E3"/>
    <w:rsid w:val="00463AB3"/>
    <w:rsid w:val="0046448D"/>
    <w:rsid w:val="00464635"/>
    <w:rsid w:val="00464FE8"/>
    <w:rsid w:val="00465272"/>
    <w:rsid w:val="0046541B"/>
    <w:rsid w:val="004655B4"/>
    <w:rsid w:val="0046641C"/>
    <w:rsid w:val="00466983"/>
    <w:rsid w:val="00466B74"/>
    <w:rsid w:val="00466D98"/>
    <w:rsid w:val="00466DC8"/>
    <w:rsid w:val="004678D8"/>
    <w:rsid w:val="00467CF4"/>
    <w:rsid w:val="004700D2"/>
    <w:rsid w:val="00470BA8"/>
    <w:rsid w:val="00471029"/>
    <w:rsid w:val="004713E1"/>
    <w:rsid w:val="004713ED"/>
    <w:rsid w:val="00471F5C"/>
    <w:rsid w:val="0047275C"/>
    <w:rsid w:val="004727EC"/>
    <w:rsid w:val="0047288F"/>
    <w:rsid w:val="00472F64"/>
    <w:rsid w:val="004733B7"/>
    <w:rsid w:val="0047575E"/>
    <w:rsid w:val="00475B55"/>
    <w:rsid w:val="00475D77"/>
    <w:rsid w:val="00476961"/>
    <w:rsid w:val="00476ABA"/>
    <w:rsid w:val="00477660"/>
    <w:rsid w:val="0048070A"/>
    <w:rsid w:val="00480880"/>
    <w:rsid w:val="00481533"/>
    <w:rsid w:val="004823BE"/>
    <w:rsid w:val="004824D2"/>
    <w:rsid w:val="0048271B"/>
    <w:rsid w:val="004828A0"/>
    <w:rsid w:val="00483CDB"/>
    <w:rsid w:val="00483E4C"/>
    <w:rsid w:val="0048410F"/>
    <w:rsid w:val="004842B5"/>
    <w:rsid w:val="004843EC"/>
    <w:rsid w:val="00485D3F"/>
    <w:rsid w:val="0048621A"/>
    <w:rsid w:val="00486436"/>
    <w:rsid w:val="00486D98"/>
    <w:rsid w:val="00487DE4"/>
    <w:rsid w:val="00490E97"/>
    <w:rsid w:val="00490F84"/>
    <w:rsid w:val="00491244"/>
    <w:rsid w:val="0049141F"/>
    <w:rsid w:val="00491AFE"/>
    <w:rsid w:val="00491B6A"/>
    <w:rsid w:val="00492234"/>
    <w:rsid w:val="00493391"/>
    <w:rsid w:val="004936AC"/>
    <w:rsid w:val="00493E51"/>
    <w:rsid w:val="00495165"/>
    <w:rsid w:val="004952D5"/>
    <w:rsid w:val="00495490"/>
    <w:rsid w:val="00495BCF"/>
    <w:rsid w:val="00496374"/>
    <w:rsid w:val="00496A2B"/>
    <w:rsid w:val="00496D11"/>
    <w:rsid w:val="00496E10"/>
    <w:rsid w:val="0049774B"/>
    <w:rsid w:val="00497A19"/>
    <w:rsid w:val="00497F33"/>
    <w:rsid w:val="004A019C"/>
    <w:rsid w:val="004A0406"/>
    <w:rsid w:val="004A0767"/>
    <w:rsid w:val="004A0F4F"/>
    <w:rsid w:val="004A1626"/>
    <w:rsid w:val="004A4BD0"/>
    <w:rsid w:val="004A4F50"/>
    <w:rsid w:val="004A51E6"/>
    <w:rsid w:val="004A5611"/>
    <w:rsid w:val="004A6405"/>
    <w:rsid w:val="004A685A"/>
    <w:rsid w:val="004A6993"/>
    <w:rsid w:val="004A738C"/>
    <w:rsid w:val="004A7EBE"/>
    <w:rsid w:val="004B110F"/>
    <w:rsid w:val="004B1721"/>
    <w:rsid w:val="004B2B1D"/>
    <w:rsid w:val="004B3099"/>
    <w:rsid w:val="004B3B90"/>
    <w:rsid w:val="004B3E6D"/>
    <w:rsid w:val="004B3EDE"/>
    <w:rsid w:val="004B3EFA"/>
    <w:rsid w:val="004B418C"/>
    <w:rsid w:val="004B41EC"/>
    <w:rsid w:val="004B454A"/>
    <w:rsid w:val="004B4989"/>
    <w:rsid w:val="004B4C83"/>
    <w:rsid w:val="004B5DF1"/>
    <w:rsid w:val="004B5E4D"/>
    <w:rsid w:val="004B77AF"/>
    <w:rsid w:val="004B77CB"/>
    <w:rsid w:val="004B77EF"/>
    <w:rsid w:val="004B7CC6"/>
    <w:rsid w:val="004C02A8"/>
    <w:rsid w:val="004C043A"/>
    <w:rsid w:val="004C05DA"/>
    <w:rsid w:val="004C0979"/>
    <w:rsid w:val="004C0A79"/>
    <w:rsid w:val="004C0F9F"/>
    <w:rsid w:val="004C1D42"/>
    <w:rsid w:val="004C2021"/>
    <w:rsid w:val="004C3108"/>
    <w:rsid w:val="004C3324"/>
    <w:rsid w:val="004C368C"/>
    <w:rsid w:val="004C3EB4"/>
    <w:rsid w:val="004C41C8"/>
    <w:rsid w:val="004C4BA7"/>
    <w:rsid w:val="004C71A9"/>
    <w:rsid w:val="004C7D21"/>
    <w:rsid w:val="004D049D"/>
    <w:rsid w:val="004D04EC"/>
    <w:rsid w:val="004D0B63"/>
    <w:rsid w:val="004D0B69"/>
    <w:rsid w:val="004D0D42"/>
    <w:rsid w:val="004D1606"/>
    <w:rsid w:val="004D1981"/>
    <w:rsid w:val="004D20AB"/>
    <w:rsid w:val="004D268F"/>
    <w:rsid w:val="004D28E0"/>
    <w:rsid w:val="004D3D1B"/>
    <w:rsid w:val="004D3E3E"/>
    <w:rsid w:val="004D4658"/>
    <w:rsid w:val="004D497A"/>
    <w:rsid w:val="004D4EDE"/>
    <w:rsid w:val="004D4EE3"/>
    <w:rsid w:val="004D78DD"/>
    <w:rsid w:val="004D7FE2"/>
    <w:rsid w:val="004E07E3"/>
    <w:rsid w:val="004E1293"/>
    <w:rsid w:val="004E12F8"/>
    <w:rsid w:val="004E2090"/>
    <w:rsid w:val="004E2FFF"/>
    <w:rsid w:val="004E323D"/>
    <w:rsid w:val="004E32A3"/>
    <w:rsid w:val="004E3A47"/>
    <w:rsid w:val="004E4674"/>
    <w:rsid w:val="004E46CA"/>
    <w:rsid w:val="004E4B44"/>
    <w:rsid w:val="004E4E41"/>
    <w:rsid w:val="004E520C"/>
    <w:rsid w:val="004E5374"/>
    <w:rsid w:val="004E64D7"/>
    <w:rsid w:val="004E6B59"/>
    <w:rsid w:val="004E74DD"/>
    <w:rsid w:val="004F06A1"/>
    <w:rsid w:val="004F0784"/>
    <w:rsid w:val="004F0AF5"/>
    <w:rsid w:val="004F14B2"/>
    <w:rsid w:val="004F2693"/>
    <w:rsid w:val="004F4C54"/>
    <w:rsid w:val="004F4EF6"/>
    <w:rsid w:val="004F524D"/>
    <w:rsid w:val="004F5421"/>
    <w:rsid w:val="004F5A35"/>
    <w:rsid w:val="004F7363"/>
    <w:rsid w:val="004F744F"/>
    <w:rsid w:val="00500A41"/>
    <w:rsid w:val="0050145A"/>
    <w:rsid w:val="00501FA7"/>
    <w:rsid w:val="0050230C"/>
    <w:rsid w:val="00503ABB"/>
    <w:rsid w:val="00504389"/>
    <w:rsid w:val="005046A1"/>
    <w:rsid w:val="00504A86"/>
    <w:rsid w:val="00505164"/>
    <w:rsid w:val="005063EF"/>
    <w:rsid w:val="00506412"/>
    <w:rsid w:val="0050681B"/>
    <w:rsid w:val="005069D5"/>
    <w:rsid w:val="00506DE9"/>
    <w:rsid w:val="00507663"/>
    <w:rsid w:val="00507AE1"/>
    <w:rsid w:val="0051046C"/>
    <w:rsid w:val="00510744"/>
    <w:rsid w:val="0051106A"/>
    <w:rsid w:val="00511D16"/>
    <w:rsid w:val="00512453"/>
    <w:rsid w:val="005126F9"/>
    <w:rsid w:val="005127C7"/>
    <w:rsid w:val="00512BFA"/>
    <w:rsid w:val="005132E8"/>
    <w:rsid w:val="00513DDC"/>
    <w:rsid w:val="0051491F"/>
    <w:rsid w:val="00514BAA"/>
    <w:rsid w:val="0051547D"/>
    <w:rsid w:val="00515516"/>
    <w:rsid w:val="00515EA1"/>
    <w:rsid w:val="0051667E"/>
    <w:rsid w:val="00516E72"/>
    <w:rsid w:val="00517361"/>
    <w:rsid w:val="00517534"/>
    <w:rsid w:val="005201CA"/>
    <w:rsid w:val="005205AB"/>
    <w:rsid w:val="00521210"/>
    <w:rsid w:val="00521A1D"/>
    <w:rsid w:val="0052204C"/>
    <w:rsid w:val="00522DC4"/>
    <w:rsid w:val="00524559"/>
    <w:rsid w:val="00524D3F"/>
    <w:rsid w:val="00524EE3"/>
    <w:rsid w:val="005252DF"/>
    <w:rsid w:val="00525495"/>
    <w:rsid w:val="00525856"/>
    <w:rsid w:val="00525FC3"/>
    <w:rsid w:val="005260ED"/>
    <w:rsid w:val="005261CD"/>
    <w:rsid w:val="00526300"/>
    <w:rsid w:val="00526B8B"/>
    <w:rsid w:val="00527756"/>
    <w:rsid w:val="00532229"/>
    <w:rsid w:val="00532F1B"/>
    <w:rsid w:val="00533242"/>
    <w:rsid w:val="005333D8"/>
    <w:rsid w:val="00533722"/>
    <w:rsid w:val="005338C9"/>
    <w:rsid w:val="005347AE"/>
    <w:rsid w:val="00535158"/>
    <w:rsid w:val="005351A6"/>
    <w:rsid w:val="00535E63"/>
    <w:rsid w:val="00535E73"/>
    <w:rsid w:val="0053605C"/>
    <w:rsid w:val="0053702C"/>
    <w:rsid w:val="0054082F"/>
    <w:rsid w:val="00540941"/>
    <w:rsid w:val="00540BC8"/>
    <w:rsid w:val="00540C14"/>
    <w:rsid w:val="00540F78"/>
    <w:rsid w:val="005411B4"/>
    <w:rsid w:val="005428DC"/>
    <w:rsid w:val="00542B8C"/>
    <w:rsid w:val="00542FAC"/>
    <w:rsid w:val="00543031"/>
    <w:rsid w:val="00543331"/>
    <w:rsid w:val="00543544"/>
    <w:rsid w:val="00543C4E"/>
    <w:rsid w:val="00544104"/>
    <w:rsid w:val="0054453C"/>
    <w:rsid w:val="005456A5"/>
    <w:rsid w:val="0054615A"/>
    <w:rsid w:val="00546910"/>
    <w:rsid w:val="00546B27"/>
    <w:rsid w:val="00546C03"/>
    <w:rsid w:val="00547615"/>
    <w:rsid w:val="005479AA"/>
    <w:rsid w:val="005502D6"/>
    <w:rsid w:val="00550B8F"/>
    <w:rsid w:val="00551459"/>
    <w:rsid w:val="00551878"/>
    <w:rsid w:val="00552928"/>
    <w:rsid w:val="005534AE"/>
    <w:rsid w:val="00553D88"/>
    <w:rsid w:val="0055415C"/>
    <w:rsid w:val="00554FD9"/>
    <w:rsid w:val="00555175"/>
    <w:rsid w:val="00555183"/>
    <w:rsid w:val="0055626E"/>
    <w:rsid w:val="005566D1"/>
    <w:rsid w:val="00556CFD"/>
    <w:rsid w:val="00557258"/>
    <w:rsid w:val="00557951"/>
    <w:rsid w:val="00560A81"/>
    <w:rsid w:val="005612F5"/>
    <w:rsid w:val="00562434"/>
    <w:rsid w:val="00562640"/>
    <w:rsid w:val="00562C42"/>
    <w:rsid w:val="00562EEA"/>
    <w:rsid w:val="00562F4A"/>
    <w:rsid w:val="005648BA"/>
    <w:rsid w:val="00564EBE"/>
    <w:rsid w:val="0056645B"/>
    <w:rsid w:val="005666DA"/>
    <w:rsid w:val="00567361"/>
    <w:rsid w:val="005679CF"/>
    <w:rsid w:val="0057003F"/>
    <w:rsid w:val="0057037C"/>
    <w:rsid w:val="00570C9E"/>
    <w:rsid w:val="00570D83"/>
    <w:rsid w:val="00571A1B"/>
    <w:rsid w:val="00571E12"/>
    <w:rsid w:val="005724FE"/>
    <w:rsid w:val="0057283F"/>
    <w:rsid w:val="005729F0"/>
    <w:rsid w:val="00572CBD"/>
    <w:rsid w:val="00573075"/>
    <w:rsid w:val="00573526"/>
    <w:rsid w:val="00573B7A"/>
    <w:rsid w:val="00574CD6"/>
    <w:rsid w:val="00575230"/>
    <w:rsid w:val="00575574"/>
    <w:rsid w:val="00575756"/>
    <w:rsid w:val="005758D6"/>
    <w:rsid w:val="00575DA0"/>
    <w:rsid w:val="00575EBA"/>
    <w:rsid w:val="0057764F"/>
    <w:rsid w:val="005779F4"/>
    <w:rsid w:val="00577ACF"/>
    <w:rsid w:val="00577DBA"/>
    <w:rsid w:val="0058075E"/>
    <w:rsid w:val="0058109F"/>
    <w:rsid w:val="005811DC"/>
    <w:rsid w:val="0058229D"/>
    <w:rsid w:val="00582A47"/>
    <w:rsid w:val="00583639"/>
    <w:rsid w:val="00583643"/>
    <w:rsid w:val="00583E8B"/>
    <w:rsid w:val="00583FE8"/>
    <w:rsid w:val="00584322"/>
    <w:rsid w:val="00584415"/>
    <w:rsid w:val="0058554B"/>
    <w:rsid w:val="00585DEA"/>
    <w:rsid w:val="00586725"/>
    <w:rsid w:val="00586953"/>
    <w:rsid w:val="00586C26"/>
    <w:rsid w:val="00587010"/>
    <w:rsid w:val="005874E4"/>
    <w:rsid w:val="00587671"/>
    <w:rsid w:val="00587BD1"/>
    <w:rsid w:val="00590AAD"/>
    <w:rsid w:val="00590BF2"/>
    <w:rsid w:val="00591D96"/>
    <w:rsid w:val="00592320"/>
    <w:rsid w:val="005929BE"/>
    <w:rsid w:val="00592CE1"/>
    <w:rsid w:val="005930A8"/>
    <w:rsid w:val="00593317"/>
    <w:rsid w:val="0059331C"/>
    <w:rsid w:val="0059412E"/>
    <w:rsid w:val="00594616"/>
    <w:rsid w:val="0059517F"/>
    <w:rsid w:val="0059532E"/>
    <w:rsid w:val="005975BA"/>
    <w:rsid w:val="00597D62"/>
    <w:rsid w:val="00597E32"/>
    <w:rsid w:val="00597EF5"/>
    <w:rsid w:val="005A0664"/>
    <w:rsid w:val="005A07B2"/>
    <w:rsid w:val="005A0F0C"/>
    <w:rsid w:val="005A11B7"/>
    <w:rsid w:val="005A1838"/>
    <w:rsid w:val="005A236F"/>
    <w:rsid w:val="005A2DF6"/>
    <w:rsid w:val="005A3FAB"/>
    <w:rsid w:val="005A41E2"/>
    <w:rsid w:val="005A4367"/>
    <w:rsid w:val="005A445C"/>
    <w:rsid w:val="005A7421"/>
    <w:rsid w:val="005B034D"/>
    <w:rsid w:val="005B0943"/>
    <w:rsid w:val="005B140C"/>
    <w:rsid w:val="005B15B6"/>
    <w:rsid w:val="005B1E2F"/>
    <w:rsid w:val="005B1E61"/>
    <w:rsid w:val="005B2985"/>
    <w:rsid w:val="005B2F67"/>
    <w:rsid w:val="005B31E8"/>
    <w:rsid w:val="005B36BC"/>
    <w:rsid w:val="005B5102"/>
    <w:rsid w:val="005B5544"/>
    <w:rsid w:val="005B58C9"/>
    <w:rsid w:val="005B6133"/>
    <w:rsid w:val="005B721D"/>
    <w:rsid w:val="005B77EF"/>
    <w:rsid w:val="005B7AB2"/>
    <w:rsid w:val="005C0CF5"/>
    <w:rsid w:val="005C0F12"/>
    <w:rsid w:val="005C16F3"/>
    <w:rsid w:val="005C17EA"/>
    <w:rsid w:val="005C27CD"/>
    <w:rsid w:val="005C333D"/>
    <w:rsid w:val="005C3378"/>
    <w:rsid w:val="005C36CB"/>
    <w:rsid w:val="005C3EA9"/>
    <w:rsid w:val="005C4A0E"/>
    <w:rsid w:val="005C4C82"/>
    <w:rsid w:val="005C71D5"/>
    <w:rsid w:val="005C796A"/>
    <w:rsid w:val="005D037E"/>
    <w:rsid w:val="005D049E"/>
    <w:rsid w:val="005D09B4"/>
    <w:rsid w:val="005D1A65"/>
    <w:rsid w:val="005D1DDA"/>
    <w:rsid w:val="005D25BA"/>
    <w:rsid w:val="005D2808"/>
    <w:rsid w:val="005D28E6"/>
    <w:rsid w:val="005D2A4D"/>
    <w:rsid w:val="005D4975"/>
    <w:rsid w:val="005D4F08"/>
    <w:rsid w:val="005D4FE3"/>
    <w:rsid w:val="005D557D"/>
    <w:rsid w:val="005D5583"/>
    <w:rsid w:val="005D63E3"/>
    <w:rsid w:val="005D6444"/>
    <w:rsid w:val="005D67DF"/>
    <w:rsid w:val="005D6EDD"/>
    <w:rsid w:val="005D6F43"/>
    <w:rsid w:val="005D7242"/>
    <w:rsid w:val="005E008C"/>
    <w:rsid w:val="005E08D8"/>
    <w:rsid w:val="005E0C45"/>
    <w:rsid w:val="005E11B9"/>
    <w:rsid w:val="005E1583"/>
    <w:rsid w:val="005E184A"/>
    <w:rsid w:val="005E1AEA"/>
    <w:rsid w:val="005E208C"/>
    <w:rsid w:val="005E2358"/>
    <w:rsid w:val="005E3496"/>
    <w:rsid w:val="005E3FA2"/>
    <w:rsid w:val="005E466C"/>
    <w:rsid w:val="005E4785"/>
    <w:rsid w:val="005E4996"/>
    <w:rsid w:val="005E4E0A"/>
    <w:rsid w:val="005E4F47"/>
    <w:rsid w:val="005E5B1A"/>
    <w:rsid w:val="005E5FA2"/>
    <w:rsid w:val="005E680F"/>
    <w:rsid w:val="005E6F1F"/>
    <w:rsid w:val="005E7123"/>
    <w:rsid w:val="005E73D0"/>
    <w:rsid w:val="005F0418"/>
    <w:rsid w:val="005F04A5"/>
    <w:rsid w:val="005F1C89"/>
    <w:rsid w:val="005F235A"/>
    <w:rsid w:val="005F23DF"/>
    <w:rsid w:val="005F2450"/>
    <w:rsid w:val="005F27B4"/>
    <w:rsid w:val="005F293E"/>
    <w:rsid w:val="005F309A"/>
    <w:rsid w:val="005F312C"/>
    <w:rsid w:val="005F31DA"/>
    <w:rsid w:val="005F36EB"/>
    <w:rsid w:val="005F44C2"/>
    <w:rsid w:val="005F4576"/>
    <w:rsid w:val="005F55FB"/>
    <w:rsid w:val="005F5FC1"/>
    <w:rsid w:val="005F64EB"/>
    <w:rsid w:val="005F6957"/>
    <w:rsid w:val="005F6F13"/>
    <w:rsid w:val="005F7B44"/>
    <w:rsid w:val="0060106E"/>
    <w:rsid w:val="0060141C"/>
    <w:rsid w:val="006015E3"/>
    <w:rsid w:val="00601AB7"/>
    <w:rsid w:val="006023FA"/>
    <w:rsid w:val="00602447"/>
    <w:rsid w:val="00602579"/>
    <w:rsid w:val="0060292F"/>
    <w:rsid w:val="00602F4E"/>
    <w:rsid w:val="00602F70"/>
    <w:rsid w:val="00603313"/>
    <w:rsid w:val="006034AF"/>
    <w:rsid w:val="0060374D"/>
    <w:rsid w:val="006039C8"/>
    <w:rsid w:val="00603A5A"/>
    <w:rsid w:val="00603EF5"/>
    <w:rsid w:val="00604BD7"/>
    <w:rsid w:val="00604F7C"/>
    <w:rsid w:val="00605068"/>
    <w:rsid w:val="006062ED"/>
    <w:rsid w:val="00606623"/>
    <w:rsid w:val="00606643"/>
    <w:rsid w:val="00606F43"/>
    <w:rsid w:val="00607B31"/>
    <w:rsid w:val="00611C73"/>
    <w:rsid w:val="00612608"/>
    <w:rsid w:val="00612816"/>
    <w:rsid w:val="00612A04"/>
    <w:rsid w:val="00612DAE"/>
    <w:rsid w:val="006149B3"/>
    <w:rsid w:val="00614EC2"/>
    <w:rsid w:val="006154EC"/>
    <w:rsid w:val="00615B1D"/>
    <w:rsid w:val="00616803"/>
    <w:rsid w:val="00616F0B"/>
    <w:rsid w:val="00617A8B"/>
    <w:rsid w:val="00620565"/>
    <w:rsid w:val="00621B22"/>
    <w:rsid w:val="006222F4"/>
    <w:rsid w:val="00622469"/>
    <w:rsid w:val="006228F1"/>
    <w:rsid w:val="00622998"/>
    <w:rsid w:val="006231A8"/>
    <w:rsid w:val="00623275"/>
    <w:rsid w:val="00623366"/>
    <w:rsid w:val="00623608"/>
    <w:rsid w:val="00623E97"/>
    <w:rsid w:val="006258A3"/>
    <w:rsid w:val="00626AE1"/>
    <w:rsid w:val="00626F53"/>
    <w:rsid w:val="00627011"/>
    <w:rsid w:val="006275BD"/>
    <w:rsid w:val="00627E0A"/>
    <w:rsid w:val="00630133"/>
    <w:rsid w:val="00630607"/>
    <w:rsid w:val="00630B10"/>
    <w:rsid w:val="00631A6F"/>
    <w:rsid w:val="006329BC"/>
    <w:rsid w:val="00632D43"/>
    <w:rsid w:val="00632F45"/>
    <w:rsid w:val="00633433"/>
    <w:rsid w:val="006334EE"/>
    <w:rsid w:val="00633744"/>
    <w:rsid w:val="00633B52"/>
    <w:rsid w:val="0063407A"/>
    <w:rsid w:val="006343D4"/>
    <w:rsid w:val="00634950"/>
    <w:rsid w:val="00634FEA"/>
    <w:rsid w:val="0063572F"/>
    <w:rsid w:val="00635886"/>
    <w:rsid w:val="00635AC8"/>
    <w:rsid w:val="00635C76"/>
    <w:rsid w:val="006372FA"/>
    <w:rsid w:val="0064114B"/>
    <w:rsid w:val="006411FE"/>
    <w:rsid w:val="0064150D"/>
    <w:rsid w:val="00641DB3"/>
    <w:rsid w:val="00641ECF"/>
    <w:rsid w:val="00642554"/>
    <w:rsid w:val="00642703"/>
    <w:rsid w:val="0064325A"/>
    <w:rsid w:val="0064346E"/>
    <w:rsid w:val="006438FA"/>
    <w:rsid w:val="00643EC5"/>
    <w:rsid w:val="00645106"/>
    <w:rsid w:val="0064532F"/>
    <w:rsid w:val="006454F3"/>
    <w:rsid w:val="006457F5"/>
    <w:rsid w:val="006461F0"/>
    <w:rsid w:val="00646273"/>
    <w:rsid w:val="006468F8"/>
    <w:rsid w:val="00650E4F"/>
    <w:rsid w:val="00650EB3"/>
    <w:rsid w:val="00651AE4"/>
    <w:rsid w:val="00651C54"/>
    <w:rsid w:val="00652066"/>
    <w:rsid w:val="006524F6"/>
    <w:rsid w:val="00652D18"/>
    <w:rsid w:val="00652FBC"/>
    <w:rsid w:val="0065330D"/>
    <w:rsid w:val="006533AE"/>
    <w:rsid w:val="00654266"/>
    <w:rsid w:val="00655B94"/>
    <w:rsid w:val="0065750F"/>
    <w:rsid w:val="00660ECA"/>
    <w:rsid w:val="006613B4"/>
    <w:rsid w:val="006615DF"/>
    <w:rsid w:val="00661E33"/>
    <w:rsid w:val="00662AFA"/>
    <w:rsid w:val="0066306C"/>
    <w:rsid w:val="00663705"/>
    <w:rsid w:val="0066439E"/>
    <w:rsid w:val="00664460"/>
    <w:rsid w:val="00665198"/>
    <w:rsid w:val="00665615"/>
    <w:rsid w:val="0066604B"/>
    <w:rsid w:val="006665C2"/>
    <w:rsid w:val="006667B3"/>
    <w:rsid w:val="00666976"/>
    <w:rsid w:val="00666FAE"/>
    <w:rsid w:val="00667C5F"/>
    <w:rsid w:val="00667CD2"/>
    <w:rsid w:val="00670A14"/>
    <w:rsid w:val="00670A58"/>
    <w:rsid w:val="00671A3C"/>
    <w:rsid w:val="00671AC3"/>
    <w:rsid w:val="00672929"/>
    <w:rsid w:val="006736DF"/>
    <w:rsid w:val="006737DB"/>
    <w:rsid w:val="00673C10"/>
    <w:rsid w:val="00673E35"/>
    <w:rsid w:val="0067416D"/>
    <w:rsid w:val="0067450D"/>
    <w:rsid w:val="00674B21"/>
    <w:rsid w:val="00674DA6"/>
    <w:rsid w:val="00675138"/>
    <w:rsid w:val="00675632"/>
    <w:rsid w:val="00675774"/>
    <w:rsid w:val="006760B1"/>
    <w:rsid w:val="00676CC0"/>
    <w:rsid w:val="00677950"/>
    <w:rsid w:val="0068001C"/>
    <w:rsid w:val="006801B2"/>
    <w:rsid w:val="006804B8"/>
    <w:rsid w:val="006807AA"/>
    <w:rsid w:val="00680B09"/>
    <w:rsid w:val="006813EB"/>
    <w:rsid w:val="00681737"/>
    <w:rsid w:val="00681DFB"/>
    <w:rsid w:val="0068205E"/>
    <w:rsid w:val="0068222F"/>
    <w:rsid w:val="00682483"/>
    <w:rsid w:val="006833C4"/>
    <w:rsid w:val="006833F4"/>
    <w:rsid w:val="00683E19"/>
    <w:rsid w:val="00683E34"/>
    <w:rsid w:val="00683F77"/>
    <w:rsid w:val="006845A9"/>
    <w:rsid w:val="00684663"/>
    <w:rsid w:val="00685134"/>
    <w:rsid w:val="0068525C"/>
    <w:rsid w:val="006855E5"/>
    <w:rsid w:val="006868E2"/>
    <w:rsid w:val="00686D3E"/>
    <w:rsid w:val="00687257"/>
    <w:rsid w:val="00687268"/>
    <w:rsid w:val="0069026D"/>
    <w:rsid w:val="00690FC8"/>
    <w:rsid w:val="006912F9"/>
    <w:rsid w:val="00691815"/>
    <w:rsid w:val="006930D2"/>
    <w:rsid w:val="00693322"/>
    <w:rsid w:val="00693AC2"/>
    <w:rsid w:val="0069443B"/>
    <w:rsid w:val="00694FB8"/>
    <w:rsid w:val="006953F5"/>
    <w:rsid w:val="00695A3B"/>
    <w:rsid w:val="0069662E"/>
    <w:rsid w:val="006967FD"/>
    <w:rsid w:val="00696E8B"/>
    <w:rsid w:val="00697863"/>
    <w:rsid w:val="00697A3D"/>
    <w:rsid w:val="00697B90"/>
    <w:rsid w:val="00697BBA"/>
    <w:rsid w:val="006A1548"/>
    <w:rsid w:val="006A16DB"/>
    <w:rsid w:val="006A18F4"/>
    <w:rsid w:val="006A1C7D"/>
    <w:rsid w:val="006A1EA0"/>
    <w:rsid w:val="006A28E7"/>
    <w:rsid w:val="006A2AEF"/>
    <w:rsid w:val="006A2C0E"/>
    <w:rsid w:val="006A3046"/>
    <w:rsid w:val="006A3093"/>
    <w:rsid w:val="006A34E8"/>
    <w:rsid w:val="006A3AE9"/>
    <w:rsid w:val="006A3B72"/>
    <w:rsid w:val="006A42AB"/>
    <w:rsid w:val="006A5282"/>
    <w:rsid w:val="006A6598"/>
    <w:rsid w:val="006A70A6"/>
    <w:rsid w:val="006A74A5"/>
    <w:rsid w:val="006A7A3A"/>
    <w:rsid w:val="006B0B4B"/>
    <w:rsid w:val="006B0D88"/>
    <w:rsid w:val="006B26C2"/>
    <w:rsid w:val="006B2879"/>
    <w:rsid w:val="006B2F02"/>
    <w:rsid w:val="006B30F7"/>
    <w:rsid w:val="006B33A0"/>
    <w:rsid w:val="006B3A42"/>
    <w:rsid w:val="006B5424"/>
    <w:rsid w:val="006B5BA8"/>
    <w:rsid w:val="006B5F2D"/>
    <w:rsid w:val="006B62C5"/>
    <w:rsid w:val="006B73C6"/>
    <w:rsid w:val="006B74D0"/>
    <w:rsid w:val="006B7518"/>
    <w:rsid w:val="006B76E8"/>
    <w:rsid w:val="006B7820"/>
    <w:rsid w:val="006B7848"/>
    <w:rsid w:val="006C051C"/>
    <w:rsid w:val="006C071E"/>
    <w:rsid w:val="006C0BF5"/>
    <w:rsid w:val="006C15C1"/>
    <w:rsid w:val="006C1F00"/>
    <w:rsid w:val="006C2DAD"/>
    <w:rsid w:val="006C2DF8"/>
    <w:rsid w:val="006C3604"/>
    <w:rsid w:val="006C3741"/>
    <w:rsid w:val="006C3919"/>
    <w:rsid w:val="006C4DB7"/>
    <w:rsid w:val="006C57D8"/>
    <w:rsid w:val="006C5AB1"/>
    <w:rsid w:val="006C645B"/>
    <w:rsid w:val="006C7381"/>
    <w:rsid w:val="006C7440"/>
    <w:rsid w:val="006C7BA0"/>
    <w:rsid w:val="006C7CC6"/>
    <w:rsid w:val="006D1907"/>
    <w:rsid w:val="006D2431"/>
    <w:rsid w:val="006D26A4"/>
    <w:rsid w:val="006D2B80"/>
    <w:rsid w:val="006D2BE2"/>
    <w:rsid w:val="006D2EF9"/>
    <w:rsid w:val="006D32F2"/>
    <w:rsid w:val="006D3C28"/>
    <w:rsid w:val="006D49F2"/>
    <w:rsid w:val="006D54FC"/>
    <w:rsid w:val="006D55C3"/>
    <w:rsid w:val="006D5924"/>
    <w:rsid w:val="006D6760"/>
    <w:rsid w:val="006D7A9B"/>
    <w:rsid w:val="006E15B4"/>
    <w:rsid w:val="006E2430"/>
    <w:rsid w:val="006E27EA"/>
    <w:rsid w:val="006E36FF"/>
    <w:rsid w:val="006E37C1"/>
    <w:rsid w:val="006E3F72"/>
    <w:rsid w:val="006E4BDB"/>
    <w:rsid w:val="006E4D2D"/>
    <w:rsid w:val="006E532E"/>
    <w:rsid w:val="006E5B0B"/>
    <w:rsid w:val="006E6350"/>
    <w:rsid w:val="006E63E5"/>
    <w:rsid w:val="006E6AA9"/>
    <w:rsid w:val="006E7054"/>
    <w:rsid w:val="006E7820"/>
    <w:rsid w:val="006E78FF"/>
    <w:rsid w:val="006E79EC"/>
    <w:rsid w:val="006F05B0"/>
    <w:rsid w:val="006F0685"/>
    <w:rsid w:val="006F0A83"/>
    <w:rsid w:val="006F0B74"/>
    <w:rsid w:val="006F0D9C"/>
    <w:rsid w:val="006F11D4"/>
    <w:rsid w:val="006F138A"/>
    <w:rsid w:val="006F160D"/>
    <w:rsid w:val="006F168D"/>
    <w:rsid w:val="006F181E"/>
    <w:rsid w:val="006F2844"/>
    <w:rsid w:val="006F3378"/>
    <w:rsid w:val="006F3FB4"/>
    <w:rsid w:val="006F44B0"/>
    <w:rsid w:val="006F4DF5"/>
    <w:rsid w:val="006F5261"/>
    <w:rsid w:val="006F59E8"/>
    <w:rsid w:val="006F5D07"/>
    <w:rsid w:val="006F5E55"/>
    <w:rsid w:val="006F619B"/>
    <w:rsid w:val="006F626F"/>
    <w:rsid w:val="006F631E"/>
    <w:rsid w:val="006F73A0"/>
    <w:rsid w:val="006F7EEC"/>
    <w:rsid w:val="006F7F63"/>
    <w:rsid w:val="007008A2"/>
    <w:rsid w:val="00700B6D"/>
    <w:rsid w:val="00700CF0"/>
    <w:rsid w:val="00701C86"/>
    <w:rsid w:val="00701E68"/>
    <w:rsid w:val="007021E6"/>
    <w:rsid w:val="007026C8"/>
    <w:rsid w:val="00702CE8"/>
    <w:rsid w:val="00702F77"/>
    <w:rsid w:val="007032E5"/>
    <w:rsid w:val="0070343F"/>
    <w:rsid w:val="0070416D"/>
    <w:rsid w:val="00704306"/>
    <w:rsid w:val="00704996"/>
    <w:rsid w:val="007057C7"/>
    <w:rsid w:val="00705971"/>
    <w:rsid w:val="00705B80"/>
    <w:rsid w:val="00705C8A"/>
    <w:rsid w:val="00705D52"/>
    <w:rsid w:val="00705E59"/>
    <w:rsid w:val="007064E6"/>
    <w:rsid w:val="007067CB"/>
    <w:rsid w:val="007069A7"/>
    <w:rsid w:val="00707B84"/>
    <w:rsid w:val="007102C4"/>
    <w:rsid w:val="007104B3"/>
    <w:rsid w:val="00710971"/>
    <w:rsid w:val="00710D7E"/>
    <w:rsid w:val="0071263D"/>
    <w:rsid w:val="007127F4"/>
    <w:rsid w:val="00713646"/>
    <w:rsid w:val="00713AE9"/>
    <w:rsid w:val="00713F53"/>
    <w:rsid w:val="007140CC"/>
    <w:rsid w:val="00715FB9"/>
    <w:rsid w:val="0071705E"/>
    <w:rsid w:val="00717D7E"/>
    <w:rsid w:val="00721335"/>
    <w:rsid w:val="007219A1"/>
    <w:rsid w:val="00722205"/>
    <w:rsid w:val="0072376C"/>
    <w:rsid w:val="00723E65"/>
    <w:rsid w:val="00724284"/>
    <w:rsid w:val="0072476B"/>
    <w:rsid w:val="00724CAC"/>
    <w:rsid w:val="00724CCC"/>
    <w:rsid w:val="00724E26"/>
    <w:rsid w:val="007252C8"/>
    <w:rsid w:val="00725873"/>
    <w:rsid w:val="0072625D"/>
    <w:rsid w:val="007264C3"/>
    <w:rsid w:val="0072724F"/>
    <w:rsid w:val="007278CB"/>
    <w:rsid w:val="007279C4"/>
    <w:rsid w:val="007279F4"/>
    <w:rsid w:val="00727A7F"/>
    <w:rsid w:val="0073080E"/>
    <w:rsid w:val="007314CB"/>
    <w:rsid w:val="00732802"/>
    <w:rsid w:val="00732CEA"/>
    <w:rsid w:val="007336F8"/>
    <w:rsid w:val="00733891"/>
    <w:rsid w:val="00733965"/>
    <w:rsid w:val="00734297"/>
    <w:rsid w:val="007348E6"/>
    <w:rsid w:val="00734EF5"/>
    <w:rsid w:val="00735DC5"/>
    <w:rsid w:val="00736EE9"/>
    <w:rsid w:val="00737644"/>
    <w:rsid w:val="00737CDD"/>
    <w:rsid w:val="00740C46"/>
    <w:rsid w:val="0074181C"/>
    <w:rsid w:val="00741A6E"/>
    <w:rsid w:val="00741A75"/>
    <w:rsid w:val="007420C4"/>
    <w:rsid w:val="007421E8"/>
    <w:rsid w:val="0074351B"/>
    <w:rsid w:val="00743D45"/>
    <w:rsid w:val="00743F95"/>
    <w:rsid w:val="00743FF4"/>
    <w:rsid w:val="0074414C"/>
    <w:rsid w:val="007444EC"/>
    <w:rsid w:val="007446C1"/>
    <w:rsid w:val="00744F1B"/>
    <w:rsid w:val="00744F8E"/>
    <w:rsid w:val="007453A4"/>
    <w:rsid w:val="007457F0"/>
    <w:rsid w:val="00745BFD"/>
    <w:rsid w:val="00745CA8"/>
    <w:rsid w:val="00746067"/>
    <w:rsid w:val="00746948"/>
    <w:rsid w:val="00746B97"/>
    <w:rsid w:val="00746FE4"/>
    <w:rsid w:val="00747022"/>
    <w:rsid w:val="00747ACC"/>
    <w:rsid w:val="00747DCC"/>
    <w:rsid w:val="00750EC9"/>
    <w:rsid w:val="00751C4C"/>
    <w:rsid w:val="0075273D"/>
    <w:rsid w:val="00752A59"/>
    <w:rsid w:val="007532B0"/>
    <w:rsid w:val="00754ABE"/>
    <w:rsid w:val="00754CE2"/>
    <w:rsid w:val="00754FFA"/>
    <w:rsid w:val="007550E7"/>
    <w:rsid w:val="00755844"/>
    <w:rsid w:val="00756322"/>
    <w:rsid w:val="0075665E"/>
    <w:rsid w:val="0075680D"/>
    <w:rsid w:val="0075707A"/>
    <w:rsid w:val="007615C9"/>
    <w:rsid w:val="00762567"/>
    <w:rsid w:val="00762D3B"/>
    <w:rsid w:val="00762EF1"/>
    <w:rsid w:val="0076302C"/>
    <w:rsid w:val="00763730"/>
    <w:rsid w:val="00763D95"/>
    <w:rsid w:val="00763E54"/>
    <w:rsid w:val="0076438B"/>
    <w:rsid w:val="00764831"/>
    <w:rsid w:val="00764883"/>
    <w:rsid w:val="00764A0C"/>
    <w:rsid w:val="00764C86"/>
    <w:rsid w:val="00766932"/>
    <w:rsid w:val="00766BB1"/>
    <w:rsid w:val="00766E0A"/>
    <w:rsid w:val="00766E27"/>
    <w:rsid w:val="00770425"/>
    <w:rsid w:val="007705E1"/>
    <w:rsid w:val="0077079B"/>
    <w:rsid w:val="00770861"/>
    <w:rsid w:val="00771179"/>
    <w:rsid w:val="007711DA"/>
    <w:rsid w:val="007713B4"/>
    <w:rsid w:val="0077151F"/>
    <w:rsid w:val="00771806"/>
    <w:rsid w:val="00771DAF"/>
    <w:rsid w:val="007722BC"/>
    <w:rsid w:val="00772352"/>
    <w:rsid w:val="007728AD"/>
    <w:rsid w:val="00774142"/>
    <w:rsid w:val="00774C53"/>
    <w:rsid w:val="00774ED9"/>
    <w:rsid w:val="007766CF"/>
    <w:rsid w:val="00776DBC"/>
    <w:rsid w:val="007777D7"/>
    <w:rsid w:val="00777B7C"/>
    <w:rsid w:val="00780131"/>
    <w:rsid w:val="00780D83"/>
    <w:rsid w:val="0078181F"/>
    <w:rsid w:val="007821B3"/>
    <w:rsid w:val="007825E8"/>
    <w:rsid w:val="007826E1"/>
    <w:rsid w:val="00782CD3"/>
    <w:rsid w:val="007831E5"/>
    <w:rsid w:val="007834E1"/>
    <w:rsid w:val="007846F8"/>
    <w:rsid w:val="00784F78"/>
    <w:rsid w:val="00785781"/>
    <w:rsid w:val="00786C26"/>
    <w:rsid w:val="00787066"/>
    <w:rsid w:val="0078710D"/>
    <w:rsid w:val="00787B4A"/>
    <w:rsid w:val="007901CC"/>
    <w:rsid w:val="00790292"/>
    <w:rsid w:val="00790411"/>
    <w:rsid w:val="00790B07"/>
    <w:rsid w:val="00791111"/>
    <w:rsid w:val="00791339"/>
    <w:rsid w:val="00791870"/>
    <w:rsid w:val="00792058"/>
    <w:rsid w:val="007928DA"/>
    <w:rsid w:val="00792A84"/>
    <w:rsid w:val="00793909"/>
    <w:rsid w:val="007964B9"/>
    <w:rsid w:val="007966E5"/>
    <w:rsid w:val="00796E23"/>
    <w:rsid w:val="007A00B1"/>
    <w:rsid w:val="007A0E9C"/>
    <w:rsid w:val="007A1477"/>
    <w:rsid w:val="007A15FE"/>
    <w:rsid w:val="007A1604"/>
    <w:rsid w:val="007A1AB3"/>
    <w:rsid w:val="007A2448"/>
    <w:rsid w:val="007A2790"/>
    <w:rsid w:val="007A35C6"/>
    <w:rsid w:val="007A35CA"/>
    <w:rsid w:val="007A3A05"/>
    <w:rsid w:val="007A3E1A"/>
    <w:rsid w:val="007A43F8"/>
    <w:rsid w:val="007A4615"/>
    <w:rsid w:val="007A4D7A"/>
    <w:rsid w:val="007A502A"/>
    <w:rsid w:val="007A53FB"/>
    <w:rsid w:val="007A5A15"/>
    <w:rsid w:val="007A5DE8"/>
    <w:rsid w:val="007A5EB0"/>
    <w:rsid w:val="007A690C"/>
    <w:rsid w:val="007A69E7"/>
    <w:rsid w:val="007A6EC4"/>
    <w:rsid w:val="007A7220"/>
    <w:rsid w:val="007A7426"/>
    <w:rsid w:val="007A7518"/>
    <w:rsid w:val="007B005A"/>
    <w:rsid w:val="007B0135"/>
    <w:rsid w:val="007B01A6"/>
    <w:rsid w:val="007B07C2"/>
    <w:rsid w:val="007B0BE1"/>
    <w:rsid w:val="007B0F86"/>
    <w:rsid w:val="007B11EE"/>
    <w:rsid w:val="007B16BA"/>
    <w:rsid w:val="007B17A2"/>
    <w:rsid w:val="007B1D3B"/>
    <w:rsid w:val="007B2F54"/>
    <w:rsid w:val="007B31B0"/>
    <w:rsid w:val="007B3C97"/>
    <w:rsid w:val="007B3D41"/>
    <w:rsid w:val="007B3F57"/>
    <w:rsid w:val="007B47CB"/>
    <w:rsid w:val="007B4E6E"/>
    <w:rsid w:val="007B512B"/>
    <w:rsid w:val="007B51B1"/>
    <w:rsid w:val="007B7279"/>
    <w:rsid w:val="007B72D7"/>
    <w:rsid w:val="007B7546"/>
    <w:rsid w:val="007C0E67"/>
    <w:rsid w:val="007C0FAD"/>
    <w:rsid w:val="007C1059"/>
    <w:rsid w:val="007C122E"/>
    <w:rsid w:val="007C1A6C"/>
    <w:rsid w:val="007C1D62"/>
    <w:rsid w:val="007C21DB"/>
    <w:rsid w:val="007C28D8"/>
    <w:rsid w:val="007C2B85"/>
    <w:rsid w:val="007C2B89"/>
    <w:rsid w:val="007C3630"/>
    <w:rsid w:val="007C38A8"/>
    <w:rsid w:val="007C3A64"/>
    <w:rsid w:val="007C5013"/>
    <w:rsid w:val="007C514E"/>
    <w:rsid w:val="007C5297"/>
    <w:rsid w:val="007C562A"/>
    <w:rsid w:val="007C587A"/>
    <w:rsid w:val="007C58A4"/>
    <w:rsid w:val="007C59C6"/>
    <w:rsid w:val="007C5C45"/>
    <w:rsid w:val="007C5F2E"/>
    <w:rsid w:val="007C657B"/>
    <w:rsid w:val="007C6737"/>
    <w:rsid w:val="007C7D02"/>
    <w:rsid w:val="007D01BF"/>
    <w:rsid w:val="007D02E0"/>
    <w:rsid w:val="007D08D7"/>
    <w:rsid w:val="007D0C3A"/>
    <w:rsid w:val="007D1292"/>
    <w:rsid w:val="007D166C"/>
    <w:rsid w:val="007D2566"/>
    <w:rsid w:val="007D283A"/>
    <w:rsid w:val="007D2ABB"/>
    <w:rsid w:val="007D3350"/>
    <w:rsid w:val="007D39F9"/>
    <w:rsid w:val="007D3B55"/>
    <w:rsid w:val="007D3E40"/>
    <w:rsid w:val="007D3F52"/>
    <w:rsid w:val="007D5BC5"/>
    <w:rsid w:val="007D6494"/>
    <w:rsid w:val="007D6FB5"/>
    <w:rsid w:val="007D7022"/>
    <w:rsid w:val="007D7353"/>
    <w:rsid w:val="007D7D0D"/>
    <w:rsid w:val="007D7FA8"/>
    <w:rsid w:val="007E0369"/>
    <w:rsid w:val="007E071C"/>
    <w:rsid w:val="007E086E"/>
    <w:rsid w:val="007E08EE"/>
    <w:rsid w:val="007E231D"/>
    <w:rsid w:val="007E236E"/>
    <w:rsid w:val="007E2471"/>
    <w:rsid w:val="007E29B3"/>
    <w:rsid w:val="007E3D53"/>
    <w:rsid w:val="007E41B5"/>
    <w:rsid w:val="007E43EF"/>
    <w:rsid w:val="007E544E"/>
    <w:rsid w:val="007E5458"/>
    <w:rsid w:val="007E556F"/>
    <w:rsid w:val="007E55BA"/>
    <w:rsid w:val="007E5736"/>
    <w:rsid w:val="007E6D0E"/>
    <w:rsid w:val="007E6FE0"/>
    <w:rsid w:val="007E73B3"/>
    <w:rsid w:val="007E7AA2"/>
    <w:rsid w:val="007E7FB3"/>
    <w:rsid w:val="007F00A8"/>
    <w:rsid w:val="007F0631"/>
    <w:rsid w:val="007F0AB5"/>
    <w:rsid w:val="007F0CEE"/>
    <w:rsid w:val="007F0D29"/>
    <w:rsid w:val="007F1976"/>
    <w:rsid w:val="007F1AB6"/>
    <w:rsid w:val="007F2A94"/>
    <w:rsid w:val="007F4F6C"/>
    <w:rsid w:val="007F5266"/>
    <w:rsid w:val="007F5607"/>
    <w:rsid w:val="007F5ACC"/>
    <w:rsid w:val="007F5DF6"/>
    <w:rsid w:val="007F6646"/>
    <w:rsid w:val="007F6F14"/>
    <w:rsid w:val="007F7DB0"/>
    <w:rsid w:val="008002DB"/>
    <w:rsid w:val="008007C1"/>
    <w:rsid w:val="008008FB"/>
    <w:rsid w:val="00800F84"/>
    <w:rsid w:val="008015B0"/>
    <w:rsid w:val="00801845"/>
    <w:rsid w:val="008021F1"/>
    <w:rsid w:val="0080245A"/>
    <w:rsid w:val="00802524"/>
    <w:rsid w:val="0080286F"/>
    <w:rsid w:val="0080342F"/>
    <w:rsid w:val="00803928"/>
    <w:rsid w:val="00803F2E"/>
    <w:rsid w:val="008041D2"/>
    <w:rsid w:val="00804E33"/>
    <w:rsid w:val="008055EC"/>
    <w:rsid w:val="008057B3"/>
    <w:rsid w:val="00805BA8"/>
    <w:rsid w:val="0080612B"/>
    <w:rsid w:val="00806BC0"/>
    <w:rsid w:val="00807064"/>
    <w:rsid w:val="008071C4"/>
    <w:rsid w:val="008075B6"/>
    <w:rsid w:val="008101A6"/>
    <w:rsid w:val="00810823"/>
    <w:rsid w:val="008109FE"/>
    <w:rsid w:val="00810BBE"/>
    <w:rsid w:val="00811356"/>
    <w:rsid w:val="00811654"/>
    <w:rsid w:val="00811C25"/>
    <w:rsid w:val="008128C3"/>
    <w:rsid w:val="00812952"/>
    <w:rsid w:val="00812A4A"/>
    <w:rsid w:val="00812A7B"/>
    <w:rsid w:val="00812E84"/>
    <w:rsid w:val="008145E1"/>
    <w:rsid w:val="0081466B"/>
    <w:rsid w:val="00816062"/>
    <w:rsid w:val="00816074"/>
    <w:rsid w:val="008164F1"/>
    <w:rsid w:val="0081654A"/>
    <w:rsid w:val="0081660F"/>
    <w:rsid w:val="008166C1"/>
    <w:rsid w:val="0081688E"/>
    <w:rsid w:val="00817612"/>
    <w:rsid w:val="00820272"/>
    <w:rsid w:val="00820451"/>
    <w:rsid w:val="008204D7"/>
    <w:rsid w:val="00822140"/>
    <w:rsid w:val="00822814"/>
    <w:rsid w:val="00822FF7"/>
    <w:rsid w:val="0082328F"/>
    <w:rsid w:val="0082343B"/>
    <w:rsid w:val="00823C14"/>
    <w:rsid w:val="00823EC4"/>
    <w:rsid w:val="00824BDD"/>
    <w:rsid w:val="00824F74"/>
    <w:rsid w:val="00825367"/>
    <w:rsid w:val="00825793"/>
    <w:rsid w:val="008259FF"/>
    <w:rsid w:val="00827470"/>
    <w:rsid w:val="008277BF"/>
    <w:rsid w:val="0082797F"/>
    <w:rsid w:val="00827F52"/>
    <w:rsid w:val="008304BE"/>
    <w:rsid w:val="0083183A"/>
    <w:rsid w:val="008321C4"/>
    <w:rsid w:val="00832C64"/>
    <w:rsid w:val="00832F3F"/>
    <w:rsid w:val="0083345A"/>
    <w:rsid w:val="00833470"/>
    <w:rsid w:val="00834186"/>
    <w:rsid w:val="00834C9F"/>
    <w:rsid w:val="00835468"/>
    <w:rsid w:val="00835545"/>
    <w:rsid w:val="00835AFF"/>
    <w:rsid w:val="00836E85"/>
    <w:rsid w:val="00837896"/>
    <w:rsid w:val="008405FD"/>
    <w:rsid w:val="00840659"/>
    <w:rsid w:val="00840BB2"/>
    <w:rsid w:val="00840EF1"/>
    <w:rsid w:val="0084144B"/>
    <w:rsid w:val="00841717"/>
    <w:rsid w:val="00841A0B"/>
    <w:rsid w:val="00842465"/>
    <w:rsid w:val="00842A99"/>
    <w:rsid w:val="00842F54"/>
    <w:rsid w:val="00843179"/>
    <w:rsid w:val="00844A5F"/>
    <w:rsid w:val="008451B0"/>
    <w:rsid w:val="00846405"/>
    <w:rsid w:val="00846509"/>
    <w:rsid w:val="0084663C"/>
    <w:rsid w:val="008468BA"/>
    <w:rsid w:val="00846D7A"/>
    <w:rsid w:val="00847619"/>
    <w:rsid w:val="00847996"/>
    <w:rsid w:val="00847A79"/>
    <w:rsid w:val="00851336"/>
    <w:rsid w:val="00851712"/>
    <w:rsid w:val="00852C48"/>
    <w:rsid w:val="00852FC6"/>
    <w:rsid w:val="008539BC"/>
    <w:rsid w:val="00853AB8"/>
    <w:rsid w:val="00853E97"/>
    <w:rsid w:val="008543ED"/>
    <w:rsid w:val="0085445A"/>
    <w:rsid w:val="00857556"/>
    <w:rsid w:val="00857581"/>
    <w:rsid w:val="00861054"/>
    <w:rsid w:val="008619BD"/>
    <w:rsid w:val="008621D9"/>
    <w:rsid w:val="00862C0C"/>
    <w:rsid w:val="00862E3D"/>
    <w:rsid w:val="00863192"/>
    <w:rsid w:val="0086367F"/>
    <w:rsid w:val="008643C1"/>
    <w:rsid w:val="008646A2"/>
    <w:rsid w:val="00864706"/>
    <w:rsid w:val="00864C42"/>
    <w:rsid w:val="00864E48"/>
    <w:rsid w:val="00865DAC"/>
    <w:rsid w:val="0086655E"/>
    <w:rsid w:val="00866A8E"/>
    <w:rsid w:val="00866C04"/>
    <w:rsid w:val="008672D1"/>
    <w:rsid w:val="00870082"/>
    <w:rsid w:val="0087019C"/>
    <w:rsid w:val="00870861"/>
    <w:rsid w:val="00870A8B"/>
    <w:rsid w:val="00870FAD"/>
    <w:rsid w:val="008710BA"/>
    <w:rsid w:val="0087175F"/>
    <w:rsid w:val="00871C11"/>
    <w:rsid w:val="0087279D"/>
    <w:rsid w:val="00872C5F"/>
    <w:rsid w:val="00873353"/>
    <w:rsid w:val="00873696"/>
    <w:rsid w:val="00874876"/>
    <w:rsid w:val="008748DC"/>
    <w:rsid w:val="00874B19"/>
    <w:rsid w:val="00874BA0"/>
    <w:rsid w:val="008762AF"/>
    <w:rsid w:val="00877410"/>
    <w:rsid w:val="00880A68"/>
    <w:rsid w:val="00880B8B"/>
    <w:rsid w:val="00881319"/>
    <w:rsid w:val="00881D66"/>
    <w:rsid w:val="008820C5"/>
    <w:rsid w:val="00882282"/>
    <w:rsid w:val="008834A7"/>
    <w:rsid w:val="0088369B"/>
    <w:rsid w:val="00883F36"/>
    <w:rsid w:val="008846AC"/>
    <w:rsid w:val="00884EAD"/>
    <w:rsid w:val="0088510B"/>
    <w:rsid w:val="00885932"/>
    <w:rsid w:val="00885CAA"/>
    <w:rsid w:val="0088602F"/>
    <w:rsid w:val="0088625C"/>
    <w:rsid w:val="00886748"/>
    <w:rsid w:val="008868B6"/>
    <w:rsid w:val="0088747C"/>
    <w:rsid w:val="00890AC4"/>
    <w:rsid w:val="00890C3C"/>
    <w:rsid w:val="00890F9C"/>
    <w:rsid w:val="0089178E"/>
    <w:rsid w:val="00891D16"/>
    <w:rsid w:val="00892EE3"/>
    <w:rsid w:val="00893068"/>
    <w:rsid w:val="008944F6"/>
    <w:rsid w:val="008945D2"/>
    <w:rsid w:val="0089477B"/>
    <w:rsid w:val="00894BCD"/>
    <w:rsid w:val="00894C5D"/>
    <w:rsid w:val="00895556"/>
    <w:rsid w:val="008959DF"/>
    <w:rsid w:val="008964B0"/>
    <w:rsid w:val="008975C0"/>
    <w:rsid w:val="0089787A"/>
    <w:rsid w:val="0089794D"/>
    <w:rsid w:val="00897E3A"/>
    <w:rsid w:val="00897FEA"/>
    <w:rsid w:val="008A0469"/>
    <w:rsid w:val="008A05C4"/>
    <w:rsid w:val="008A0DF0"/>
    <w:rsid w:val="008A0EB5"/>
    <w:rsid w:val="008A1974"/>
    <w:rsid w:val="008A210B"/>
    <w:rsid w:val="008A2A16"/>
    <w:rsid w:val="008A362A"/>
    <w:rsid w:val="008A3739"/>
    <w:rsid w:val="008A4B3F"/>
    <w:rsid w:val="008A4B95"/>
    <w:rsid w:val="008A5451"/>
    <w:rsid w:val="008A5693"/>
    <w:rsid w:val="008A5ED0"/>
    <w:rsid w:val="008A66A7"/>
    <w:rsid w:val="008A6C48"/>
    <w:rsid w:val="008A6F6A"/>
    <w:rsid w:val="008A6FF6"/>
    <w:rsid w:val="008A7730"/>
    <w:rsid w:val="008A7BC5"/>
    <w:rsid w:val="008B00C9"/>
    <w:rsid w:val="008B0564"/>
    <w:rsid w:val="008B100B"/>
    <w:rsid w:val="008B1109"/>
    <w:rsid w:val="008B1137"/>
    <w:rsid w:val="008B19E2"/>
    <w:rsid w:val="008B1B95"/>
    <w:rsid w:val="008B2B49"/>
    <w:rsid w:val="008B30E1"/>
    <w:rsid w:val="008B320B"/>
    <w:rsid w:val="008B33D4"/>
    <w:rsid w:val="008B4473"/>
    <w:rsid w:val="008B4810"/>
    <w:rsid w:val="008B4E26"/>
    <w:rsid w:val="008B6658"/>
    <w:rsid w:val="008B67F7"/>
    <w:rsid w:val="008B70C4"/>
    <w:rsid w:val="008B797C"/>
    <w:rsid w:val="008B7AE2"/>
    <w:rsid w:val="008B7C5D"/>
    <w:rsid w:val="008C0C20"/>
    <w:rsid w:val="008C1862"/>
    <w:rsid w:val="008C2222"/>
    <w:rsid w:val="008C2FC7"/>
    <w:rsid w:val="008C30EC"/>
    <w:rsid w:val="008C3701"/>
    <w:rsid w:val="008C3C8A"/>
    <w:rsid w:val="008C442B"/>
    <w:rsid w:val="008C49C4"/>
    <w:rsid w:val="008C5081"/>
    <w:rsid w:val="008C5164"/>
    <w:rsid w:val="008C57A7"/>
    <w:rsid w:val="008C59B4"/>
    <w:rsid w:val="008C5A8C"/>
    <w:rsid w:val="008C5BE7"/>
    <w:rsid w:val="008C798D"/>
    <w:rsid w:val="008C7C0B"/>
    <w:rsid w:val="008D0A6A"/>
    <w:rsid w:val="008D12B6"/>
    <w:rsid w:val="008D179D"/>
    <w:rsid w:val="008D1A28"/>
    <w:rsid w:val="008D1E7A"/>
    <w:rsid w:val="008D21B6"/>
    <w:rsid w:val="008D28B0"/>
    <w:rsid w:val="008D315C"/>
    <w:rsid w:val="008D340D"/>
    <w:rsid w:val="008D3740"/>
    <w:rsid w:val="008D3949"/>
    <w:rsid w:val="008D438B"/>
    <w:rsid w:val="008D5746"/>
    <w:rsid w:val="008D62F7"/>
    <w:rsid w:val="008D7B70"/>
    <w:rsid w:val="008D7CA9"/>
    <w:rsid w:val="008E0253"/>
    <w:rsid w:val="008E03DA"/>
    <w:rsid w:val="008E0642"/>
    <w:rsid w:val="008E0858"/>
    <w:rsid w:val="008E14D3"/>
    <w:rsid w:val="008E17BC"/>
    <w:rsid w:val="008E1988"/>
    <w:rsid w:val="008E3237"/>
    <w:rsid w:val="008E38C4"/>
    <w:rsid w:val="008E45A1"/>
    <w:rsid w:val="008E496B"/>
    <w:rsid w:val="008E5284"/>
    <w:rsid w:val="008E5640"/>
    <w:rsid w:val="008E5FFC"/>
    <w:rsid w:val="008E6025"/>
    <w:rsid w:val="008E661A"/>
    <w:rsid w:val="008E6C7E"/>
    <w:rsid w:val="008E7073"/>
    <w:rsid w:val="008E7734"/>
    <w:rsid w:val="008E7BDA"/>
    <w:rsid w:val="008F1A68"/>
    <w:rsid w:val="008F1BE4"/>
    <w:rsid w:val="008F225A"/>
    <w:rsid w:val="008F23EF"/>
    <w:rsid w:val="008F2B57"/>
    <w:rsid w:val="008F2D3A"/>
    <w:rsid w:val="008F3D1C"/>
    <w:rsid w:val="008F3E87"/>
    <w:rsid w:val="008F46C4"/>
    <w:rsid w:val="008F4BBE"/>
    <w:rsid w:val="008F4CD4"/>
    <w:rsid w:val="008F58E6"/>
    <w:rsid w:val="008F60AA"/>
    <w:rsid w:val="008F6931"/>
    <w:rsid w:val="008F6B76"/>
    <w:rsid w:val="008F6EDE"/>
    <w:rsid w:val="008F7510"/>
    <w:rsid w:val="008F7F9F"/>
    <w:rsid w:val="00900C4A"/>
    <w:rsid w:val="00901618"/>
    <w:rsid w:val="00902318"/>
    <w:rsid w:val="0090237A"/>
    <w:rsid w:val="009030BD"/>
    <w:rsid w:val="0090358D"/>
    <w:rsid w:val="00903976"/>
    <w:rsid w:val="009048EF"/>
    <w:rsid w:val="00904996"/>
    <w:rsid w:val="00904AED"/>
    <w:rsid w:val="00904E5D"/>
    <w:rsid w:val="0090515E"/>
    <w:rsid w:val="009051FF"/>
    <w:rsid w:val="009066D7"/>
    <w:rsid w:val="00906BCB"/>
    <w:rsid w:val="0090722A"/>
    <w:rsid w:val="0090781D"/>
    <w:rsid w:val="00910516"/>
    <w:rsid w:val="009108C0"/>
    <w:rsid w:val="00910B07"/>
    <w:rsid w:val="00910C06"/>
    <w:rsid w:val="00910DBD"/>
    <w:rsid w:val="009119B9"/>
    <w:rsid w:val="00911B6B"/>
    <w:rsid w:val="00912067"/>
    <w:rsid w:val="0091226C"/>
    <w:rsid w:val="00912362"/>
    <w:rsid w:val="009126CC"/>
    <w:rsid w:val="00912D43"/>
    <w:rsid w:val="00912FBB"/>
    <w:rsid w:val="009137CA"/>
    <w:rsid w:val="009138F9"/>
    <w:rsid w:val="00914AC9"/>
    <w:rsid w:val="00914DDB"/>
    <w:rsid w:val="009155EE"/>
    <w:rsid w:val="00915FEA"/>
    <w:rsid w:val="00916B76"/>
    <w:rsid w:val="00916F3E"/>
    <w:rsid w:val="00917F48"/>
    <w:rsid w:val="0092037C"/>
    <w:rsid w:val="00920A96"/>
    <w:rsid w:val="00920FC7"/>
    <w:rsid w:val="009210DD"/>
    <w:rsid w:val="00921420"/>
    <w:rsid w:val="00921790"/>
    <w:rsid w:val="009218AC"/>
    <w:rsid w:val="00921D79"/>
    <w:rsid w:val="00922B5B"/>
    <w:rsid w:val="00923E6C"/>
    <w:rsid w:val="009242EE"/>
    <w:rsid w:val="00924368"/>
    <w:rsid w:val="0092467D"/>
    <w:rsid w:val="00924936"/>
    <w:rsid w:val="00924AD0"/>
    <w:rsid w:val="00924C13"/>
    <w:rsid w:val="00925D0C"/>
    <w:rsid w:val="00926443"/>
    <w:rsid w:val="00926668"/>
    <w:rsid w:val="00927051"/>
    <w:rsid w:val="009273C6"/>
    <w:rsid w:val="009277E6"/>
    <w:rsid w:val="009301C0"/>
    <w:rsid w:val="00930262"/>
    <w:rsid w:val="009307EC"/>
    <w:rsid w:val="00930F0F"/>
    <w:rsid w:val="00931168"/>
    <w:rsid w:val="009315DF"/>
    <w:rsid w:val="009316C9"/>
    <w:rsid w:val="009317C3"/>
    <w:rsid w:val="00931A86"/>
    <w:rsid w:val="00932019"/>
    <w:rsid w:val="0093318E"/>
    <w:rsid w:val="00933EC2"/>
    <w:rsid w:val="0093410B"/>
    <w:rsid w:val="00935E23"/>
    <w:rsid w:val="00936151"/>
    <w:rsid w:val="009365A7"/>
    <w:rsid w:val="00936FD4"/>
    <w:rsid w:val="00937342"/>
    <w:rsid w:val="00937B92"/>
    <w:rsid w:val="0094003A"/>
    <w:rsid w:val="00940881"/>
    <w:rsid w:val="009412E0"/>
    <w:rsid w:val="009413C5"/>
    <w:rsid w:val="009416AC"/>
    <w:rsid w:val="009421BF"/>
    <w:rsid w:val="0094286A"/>
    <w:rsid w:val="00944892"/>
    <w:rsid w:val="00944A76"/>
    <w:rsid w:val="00944E7E"/>
    <w:rsid w:val="00945125"/>
    <w:rsid w:val="00945326"/>
    <w:rsid w:val="009453DE"/>
    <w:rsid w:val="0094552E"/>
    <w:rsid w:val="00945973"/>
    <w:rsid w:val="00945E8B"/>
    <w:rsid w:val="00945FC6"/>
    <w:rsid w:val="009465D7"/>
    <w:rsid w:val="00946730"/>
    <w:rsid w:val="009469E3"/>
    <w:rsid w:val="00946A8E"/>
    <w:rsid w:val="00946DA6"/>
    <w:rsid w:val="0094749E"/>
    <w:rsid w:val="009509FB"/>
    <w:rsid w:val="00950A37"/>
    <w:rsid w:val="00951212"/>
    <w:rsid w:val="00951753"/>
    <w:rsid w:val="00951B21"/>
    <w:rsid w:val="0095233B"/>
    <w:rsid w:val="00952379"/>
    <w:rsid w:val="009524EC"/>
    <w:rsid w:val="00952802"/>
    <w:rsid w:val="00953CE1"/>
    <w:rsid w:val="00953DF8"/>
    <w:rsid w:val="009542D1"/>
    <w:rsid w:val="00954416"/>
    <w:rsid w:val="00954701"/>
    <w:rsid w:val="009547F0"/>
    <w:rsid w:val="00955B72"/>
    <w:rsid w:val="00955E57"/>
    <w:rsid w:val="0095651D"/>
    <w:rsid w:val="00957E9B"/>
    <w:rsid w:val="0096075A"/>
    <w:rsid w:val="00960E6D"/>
    <w:rsid w:val="009613FC"/>
    <w:rsid w:val="00961421"/>
    <w:rsid w:val="009616D6"/>
    <w:rsid w:val="0096299A"/>
    <w:rsid w:val="00962CB3"/>
    <w:rsid w:val="009633FA"/>
    <w:rsid w:val="0096453B"/>
    <w:rsid w:val="00964CA3"/>
    <w:rsid w:val="009653A7"/>
    <w:rsid w:val="009659CA"/>
    <w:rsid w:val="00965AF9"/>
    <w:rsid w:val="0096664E"/>
    <w:rsid w:val="00966DB1"/>
    <w:rsid w:val="009671A3"/>
    <w:rsid w:val="00967B4C"/>
    <w:rsid w:val="00967FFA"/>
    <w:rsid w:val="00970279"/>
    <w:rsid w:val="00970859"/>
    <w:rsid w:val="00970AA1"/>
    <w:rsid w:val="00971BAF"/>
    <w:rsid w:val="00972EB5"/>
    <w:rsid w:val="0097325C"/>
    <w:rsid w:val="00973B72"/>
    <w:rsid w:val="00975A51"/>
    <w:rsid w:val="009771F8"/>
    <w:rsid w:val="009773EF"/>
    <w:rsid w:val="009801B8"/>
    <w:rsid w:val="00980C44"/>
    <w:rsid w:val="00980D75"/>
    <w:rsid w:val="00980FA8"/>
    <w:rsid w:val="00981229"/>
    <w:rsid w:val="009828D4"/>
    <w:rsid w:val="009832BF"/>
    <w:rsid w:val="009846BE"/>
    <w:rsid w:val="009851DD"/>
    <w:rsid w:val="00985837"/>
    <w:rsid w:val="00985A81"/>
    <w:rsid w:val="0098622A"/>
    <w:rsid w:val="0098678C"/>
    <w:rsid w:val="00987157"/>
    <w:rsid w:val="00987E7A"/>
    <w:rsid w:val="00987EDE"/>
    <w:rsid w:val="00990170"/>
    <w:rsid w:val="009902D1"/>
    <w:rsid w:val="00990707"/>
    <w:rsid w:val="00990828"/>
    <w:rsid w:val="009909BE"/>
    <w:rsid w:val="00990D81"/>
    <w:rsid w:val="009912A8"/>
    <w:rsid w:val="00991967"/>
    <w:rsid w:val="00992890"/>
    <w:rsid w:val="00992E13"/>
    <w:rsid w:val="00992F80"/>
    <w:rsid w:val="00993442"/>
    <w:rsid w:val="009934CF"/>
    <w:rsid w:val="00993CA3"/>
    <w:rsid w:val="00993F8F"/>
    <w:rsid w:val="0099494F"/>
    <w:rsid w:val="00994B25"/>
    <w:rsid w:val="00994C72"/>
    <w:rsid w:val="009952DE"/>
    <w:rsid w:val="009953EC"/>
    <w:rsid w:val="0099559D"/>
    <w:rsid w:val="00995BE3"/>
    <w:rsid w:val="00996A3D"/>
    <w:rsid w:val="0099774E"/>
    <w:rsid w:val="009A035E"/>
    <w:rsid w:val="009A0E2A"/>
    <w:rsid w:val="009A1152"/>
    <w:rsid w:val="009A1197"/>
    <w:rsid w:val="009A16CD"/>
    <w:rsid w:val="009A298A"/>
    <w:rsid w:val="009A2B39"/>
    <w:rsid w:val="009A2DA3"/>
    <w:rsid w:val="009A2EC3"/>
    <w:rsid w:val="009A2F11"/>
    <w:rsid w:val="009A35B6"/>
    <w:rsid w:val="009A582D"/>
    <w:rsid w:val="009A5CA2"/>
    <w:rsid w:val="009A61BD"/>
    <w:rsid w:val="009A69F7"/>
    <w:rsid w:val="009A6C35"/>
    <w:rsid w:val="009A7BB6"/>
    <w:rsid w:val="009B0790"/>
    <w:rsid w:val="009B1AC2"/>
    <w:rsid w:val="009B21E8"/>
    <w:rsid w:val="009B2B50"/>
    <w:rsid w:val="009B328E"/>
    <w:rsid w:val="009B3671"/>
    <w:rsid w:val="009B38A5"/>
    <w:rsid w:val="009B3CD0"/>
    <w:rsid w:val="009B4100"/>
    <w:rsid w:val="009B42DF"/>
    <w:rsid w:val="009B4580"/>
    <w:rsid w:val="009B4B08"/>
    <w:rsid w:val="009B4D22"/>
    <w:rsid w:val="009B5776"/>
    <w:rsid w:val="009B5B91"/>
    <w:rsid w:val="009B6A7C"/>
    <w:rsid w:val="009B7481"/>
    <w:rsid w:val="009B7CD5"/>
    <w:rsid w:val="009C003C"/>
    <w:rsid w:val="009C064E"/>
    <w:rsid w:val="009C0A76"/>
    <w:rsid w:val="009C0B2A"/>
    <w:rsid w:val="009C1975"/>
    <w:rsid w:val="009C1C11"/>
    <w:rsid w:val="009C2073"/>
    <w:rsid w:val="009C217D"/>
    <w:rsid w:val="009C437A"/>
    <w:rsid w:val="009C5054"/>
    <w:rsid w:val="009C54F1"/>
    <w:rsid w:val="009C58C2"/>
    <w:rsid w:val="009C5E4A"/>
    <w:rsid w:val="009C63AE"/>
    <w:rsid w:val="009C6405"/>
    <w:rsid w:val="009C69DE"/>
    <w:rsid w:val="009C6E57"/>
    <w:rsid w:val="009C7C9A"/>
    <w:rsid w:val="009D00CA"/>
    <w:rsid w:val="009D03A7"/>
    <w:rsid w:val="009D04F1"/>
    <w:rsid w:val="009D05B2"/>
    <w:rsid w:val="009D0BBC"/>
    <w:rsid w:val="009D1B7C"/>
    <w:rsid w:val="009D218C"/>
    <w:rsid w:val="009D2693"/>
    <w:rsid w:val="009D297E"/>
    <w:rsid w:val="009D2A28"/>
    <w:rsid w:val="009D2EC1"/>
    <w:rsid w:val="009D2FD7"/>
    <w:rsid w:val="009D3227"/>
    <w:rsid w:val="009D32B1"/>
    <w:rsid w:val="009D345C"/>
    <w:rsid w:val="009D3C0B"/>
    <w:rsid w:val="009D47DE"/>
    <w:rsid w:val="009D4C44"/>
    <w:rsid w:val="009D52AA"/>
    <w:rsid w:val="009D5B6A"/>
    <w:rsid w:val="009D5DC8"/>
    <w:rsid w:val="009D5FDA"/>
    <w:rsid w:val="009D60B3"/>
    <w:rsid w:val="009D6439"/>
    <w:rsid w:val="009D6E29"/>
    <w:rsid w:val="009D7160"/>
    <w:rsid w:val="009D7F59"/>
    <w:rsid w:val="009E008C"/>
    <w:rsid w:val="009E0405"/>
    <w:rsid w:val="009E146E"/>
    <w:rsid w:val="009E1731"/>
    <w:rsid w:val="009E18C1"/>
    <w:rsid w:val="009E20AF"/>
    <w:rsid w:val="009E234C"/>
    <w:rsid w:val="009E407D"/>
    <w:rsid w:val="009E4D10"/>
    <w:rsid w:val="009E4EC5"/>
    <w:rsid w:val="009E4EE5"/>
    <w:rsid w:val="009E55B6"/>
    <w:rsid w:val="009E58E6"/>
    <w:rsid w:val="009E600A"/>
    <w:rsid w:val="009E6406"/>
    <w:rsid w:val="009E6616"/>
    <w:rsid w:val="009E6DCC"/>
    <w:rsid w:val="009E7341"/>
    <w:rsid w:val="009E766B"/>
    <w:rsid w:val="009E7B46"/>
    <w:rsid w:val="009F136F"/>
    <w:rsid w:val="009F2C38"/>
    <w:rsid w:val="009F33C8"/>
    <w:rsid w:val="009F3F4C"/>
    <w:rsid w:val="009F4AA4"/>
    <w:rsid w:val="009F4E4A"/>
    <w:rsid w:val="009F523F"/>
    <w:rsid w:val="009F60D8"/>
    <w:rsid w:val="009F61DF"/>
    <w:rsid w:val="009F6B1C"/>
    <w:rsid w:val="009F76B0"/>
    <w:rsid w:val="009F7803"/>
    <w:rsid w:val="00A0041D"/>
    <w:rsid w:val="00A00A7A"/>
    <w:rsid w:val="00A00DAD"/>
    <w:rsid w:val="00A00FC9"/>
    <w:rsid w:val="00A0180C"/>
    <w:rsid w:val="00A018D5"/>
    <w:rsid w:val="00A01B4A"/>
    <w:rsid w:val="00A01E52"/>
    <w:rsid w:val="00A020D6"/>
    <w:rsid w:val="00A02EDC"/>
    <w:rsid w:val="00A034C0"/>
    <w:rsid w:val="00A0366C"/>
    <w:rsid w:val="00A03CD6"/>
    <w:rsid w:val="00A046B6"/>
    <w:rsid w:val="00A05078"/>
    <w:rsid w:val="00A05C98"/>
    <w:rsid w:val="00A06014"/>
    <w:rsid w:val="00A06707"/>
    <w:rsid w:val="00A06712"/>
    <w:rsid w:val="00A06C32"/>
    <w:rsid w:val="00A06E63"/>
    <w:rsid w:val="00A07910"/>
    <w:rsid w:val="00A07B65"/>
    <w:rsid w:val="00A10CCF"/>
    <w:rsid w:val="00A11247"/>
    <w:rsid w:val="00A1194D"/>
    <w:rsid w:val="00A11BD4"/>
    <w:rsid w:val="00A121D7"/>
    <w:rsid w:val="00A1265F"/>
    <w:rsid w:val="00A1298F"/>
    <w:rsid w:val="00A1303F"/>
    <w:rsid w:val="00A13205"/>
    <w:rsid w:val="00A14D2B"/>
    <w:rsid w:val="00A1554D"/>
    <w:rsid w:val="00A15A6D"/>
    <w:rsid w:val="00A165C7"/>
    <w:rsid w:val="00A17181"/>
    <w:rsid w:val="00A17DAE"/>
    <w:rsid w:val="00A2083C"/>
    <w:rsid w:val="00A209D3"/>
    <w:rsid w:val="00A20A85"/>
    <w:rsid w:val="00A211AF"/>
    <w:rsid w:val="00A22139"/>
    <w:rsid w:val="00A2283D"/>
    <w:rsid w:val="00A23EAA"/>
    <w:rsid w:val="00A24584"/>
    <w:rsid w:val="00A246EC"/>
    <w:rsid w:val="00A24BB5"/>
    <w:rsid w:val="00A25113"/>
    <w:rsid w:val="00A255DD"/>
    <w:rsid w:val="00A25D16"/>
    <w:rsid w:val="00A262F4"/>
    <w:rsid w:val="00A2640E"/>
    <w:rsid w:val="00A26D92"/>
    <w:rsid w:val="00A26EAA"/>
    <w:rsid w:val="00A27011"/>
    <w:rsid w:val="00A27604"/>
    <w:rsid w:val="00A276F1"/>
    <w:rsid w:val="00A27AEF"/>
    <w:rsid w:val="00A27BA4"/>
    <w:rsid w:val="00A27FC4"/>
    <w:rsid w:val="00A3064F"/>
    <w:rsid w:val="00A309A3"/>
    <w:rsid w:val="00A317CC"/>
    <w:rsid w:val="00A31ADA"/>
    <w:rsid w:val="00A31C0C"/>
    <w:rsid w:val="00A31D26"/>
    <w:rsid w:val="00A31F17"/>
    <w:rsid w:val="00A322ED"/>
    <w:rsid w:val="00A324FD"/>
    <w:rsid w:val="00A32B42"/>
    <w:rsid w:val="00A32C41"/>
    <w:rsid w:val="00A33872"/>
    <w:rsid w:val="00A33CBF"/>
    <w:rsid w:val="00A33FAF"/>
    <w:rsid w:val="00A34247"/>
    <w:rsid w:val="00A34E1F"/>
    <w:rsid w:val="00A35282"/>
    <w:rsid w:val="00A357E2"/>
    <w:rsid w:val="00A35F73"/>
    <w:rsid w:val="00A361C9"/>
    <w:rsid w:val="00A364B6"/>
    <w:rsid w:val="00A3658E"/>
    <w:rsid w:val="00A37192"/>
    <w:rsid w:val="00A37534"/>
    <w:rsid w:val="00A378BC"/>
    <w:rsid w:val="00A3792E"/>
    <w:rsid w:val="00A4017A"/>
    <w:rsid w:val="00A41E0A"/>
    <w:rsid w:val="00A42A39"/>
    <w:rsid w:val="00A43BEB"/>
    <w:rsid w:val="00A4463B"/>
    <w:rsid w:val="00A44854"/>
    <w:rsid w:val="00A46440"/>
    <w:rsid w:val="00A4652F"/>
    <w:rsid w:val="00A4694D"/>
    <w:rsid w:val="00A47506"/>
    <w:rsid w:val="00A47A13"/>
    <w:rsid w:val="00A47B96"/>
    <w:rsid w:val="00A47ECA"/>
    <w:rsid w:val="00A5096B"/>
    <w:rsid w:val="00A50A47"/>
    <w:rsid w:val="00A5104A"/>
    <w:rsid w:val="00A51709"/>
    <w:rsid w:val="00A51C8E"/>
    <w:rsid w:val="00A51CA3"/>
    <w:rsid w:val="00A5261C"/>
    <w:rsid w:val="00A5276F"/>
    <w:rsid w:val="00A52A90"/>
    <w:rsid w:val="00A52AA1"/>
    <w:rsid w:val="00A53798"/>
    <w:rsid w:val="00A53801"/>
    <w:rsid w:val="00A5427B"/>
    <w:rsid w:val="00A54E10"/>
    <w:rsid w:val="00A54F96"/>
    <w:rsid w:val="00A55943"/>
    <w:rsid w:val="00A55E37"/>
    <w:rsid w:val="00A55F07"/>
    <w:rsid w:val="00A57275"/>
    <w:rsid w:val="00A57586"/>
    <w:rsid w:val="00A60484"/>
    <w:rsid w:val="00A60738"/>
    <w:rsid w:val="00A60785"/>
    <w:rsid w:val="00A607E4"/>
    <w:rsid w:val="00A61221"/>
    <w:rsid w:val="00A619B3"/>
    <w:rsid w:val="00A61A89"/>
    <w:rsid w:val="00A61F75"/>
    <w:rsid w:val="00A620B0"/>
    <w:rsid w:val="00A62293"/>
    <w:rsid w:val="00A62B90"/>
    <w:rsid w:val="00A62EA0"/>
    <w:rsid w:val="00A62FF3"/>
    <w:rsid w:val="00A63ABE"/>
    <w:rsid w:val="00A64201"/>
    <w:rsid w:val="00A644FB"/>
    <w:rsid w:val="00A6535D"/>
    <w:rsid w:val="00A65752"/>
    <w:rsid w:val="00A65D22"/>
    <w:rsid w:val="00A66263"/>
    <w:rsid w:val="00A66461"/>
    <w:rsid w:val="00A667EC"/>
    <w:rsid w:val="00A66E47"/>
    <w:rsid w:val="00A671AF"/>
    <w:rsid w:val="00A671CB"/>
    <w:rsid w:val="00A67837"/>
    <w:rsid w:val="00A70149"/>
    <w:rsid w:val="00A70DE9"/>
    <w:rsid w:val="00A710CF"/>
    <w:rsid w:val="00A71FBC"/>
    <w:rsid w:val="00A72568"/>
    <w:rsid w:val="00A72888"/>
    <w:rsid w:val="00A72915"/>
    <w:rsid w:val="00A72935"/>
    <w:rsid w:val="00A72C22"/>
    <w:rsid w:val="00A7318D"/>
    <w:rsid w:val="00A73612"/>
    <w:rsid w:val="00A7398F"/>
    <w:rsid w:val="00A741C4"/>
    <w:rsid w:val="00A751C5"/>
    <w:rsid w:val="00A75205"/>
    <w:rsid w:val="00A75229"/>
    <w:rsid w:val="00A756B9"/>
    <w:rsid w:val="00A76184"/>
    <w:rsid w:val="00A762A5"/>
    <w:rsid w:val="00A77738"/>
    <w:rsid w:val="00A77A7A"/>
    <w:rsid w:val="00A77FA7"/>
    <w:rsid w:val="00A80131"/>
    <w:rsid w:val="00A8058C"/>
    <w:rsid w:val="00A80634"/>
    <w:rsid w:val="00A8065E"/>
    <w:rsid w:val="00A80905"/>
    <w:rsid w:val="00A819BD"/>
    <w:rsid w:val="00A81CC6"/>
    <w:rsid w:val="00A8270B"/>
    <w:rsid w:val="00A82B2D"/>
    <w:rsid w:val="00A82BFA"/>
    <w:rsid w:val="00A82C68"/>
    <w:rsid w:val="00A83320"/>
    <w:rsid w:val="00A8357B"/>
    <w:rsid w:val="00A83A60"/>
    <w:rsid w:val="00A83C13"/>
    <w:rsid w:val="00A84C91"/>
    <w:rsid w:val="00A86785"/>
    <w:rsid w:val="00A86F90"/>
    <w:rsid w:val="00A8765A"/>
    <w:rsid w:val="00A900AC"/>
    <w:rsid w:val="00A90130"/>
    <w:rsid w:val="00A90808"/>
    <w:rsid w:val="00A90C9E"/>
    <w:rsid w:val="00A91832"/>
    <w:rsid w:val="00A91D55"/>
    <w:rsid w:val="00A92231"/>
    <w:rsid w:val="00A93379"/>
    <w:rsid w:val="00A94FD2"/>
    <w:rsid w:val="00A95850"/>
    <w:rsid w:val="00A95BC0"/>
    <w:rsid w:val="00A95EA3"/>
    <w:rsid w:val="00A96C2C"/>
    <w:rsid w:val="00A97A1D"/>
    <w:rsid w:val="00AA07E5"/>
    <w:rsid w:val="00AA0F21"/>
    <w:rsid w:val="00AA262E"/>
    <w:rsid w:val="00AA265B"/>
    <w:rsid w:val="00AA3F79"/>
    <w:rsid w:val="00AA4CA5"/>
    <w:rsid w:val="00AA4DE4"/>
    <w:rsid w:val="00AA4F75"/>
    <w:rsid w:val="00AA60D7"/>
    <w:rsid w:val="00AA610E"/>
    <w:rsid w:val="00AA634F"/>
    <w:rsid w:val="00AA64E2"/>
    <w:rsid w:val="00AA7C16"/>
    <w:rsid w:val="00AB0B02"/>
    <w:rsid w:val="00AB0D5A"/>
    <w:rsid w:val="00AB118C"/>
    <w:rsid w:val="00AB11EE"/>
    <w:rsid w:val="00AB12E3"/>
    <w:rsid w:val="00AB1F7C"/>
    <w:rsid w:val="00AB28AB"/>
    <w:rsid w:val="00AB32F9"/>
    <w:rsid w:val="00AB3ADE"/>
    <w:rsid w:val="00AB43D6"/>
    <w:rsid w:val="00AB477C"/>
    <w:rsid w:val="00AB477F"/>
    <w:rsid w:val="00AB4B89"/>
    <w:rsid w:val="00AB4DE2"/>
    <w:rsid w:val="00AB52B6"/>
    <w:rsid w:val="00AB54E1"/>
    <w:rsid w:val="00AB605E"/>
    <w:rsid w:val="00AB634B"/>
    <w:rsid w:val="00AB6DE8"/>
    <w:rsid w:val="00AB6DFC"/>
    <w:rsid w:val="00AB6F17"/>
    <w:rsid w:val="00AB723E"/>
    <w:rsid w:val="00AB72C3"/>
    <w:rsid w:val="00AB7E5E"/>
    <w:rsid w:val="00AC0B02"/>
    <w:rsid w:val="00AC10DE"/>
    <w:rsid w:val="00AC1310"/>
    <w:rsid w:val="00AC15EC"/>
    <w:rsid w:val="00AC2666"/>
    <w:rsid w:val="00AC2A5A"/>
    <w:rsid w:val="00AC2B21"/>
    <w:rsid w:val="00AC2FE5"/>
    <w:rsid w:val="00AC3BA1"/>
    <w:rsid w:val="00AC4333"/>
    <w:rsid w:val="00AC4556"/>
    <w:rsid w:val="00AC5099"/>
    <w:rsid w:val="00AC57BE"/>
    <w:rsid w:val="00AC5B9A"/>
    <w:rsid w:val="00AC5E28"/>
    <w:rsid w:val="00AC6982"/>
    <w:rsid w:val="00AC6B56"/>
    <w:rsid w:val="00AC704E"/>
    <w:rsid w:val="00AC78D4"/>
    <w:rsid w:val="00AC797E"/>
    <w:rsid w:val="00AD01D8"/>
    <w:rsid w:val="00AD0698"/>
    <w:rsid w:val="00AD0B81"/>
    <w:rsid w:val="00AD0BEE"/>
    <w:rsid w:val="00AD0DF8"/>
    <w:rsid w:val="00AD1163"/>
    <w:rsid w:val="00AD1689"/>
    <w:rsid w:val="00AD16B7"/>
    <w:rsid w:val="00AD1FE9"/>
    <w:rsid w:val="00AD3660"/>
    <w:rsid w:val="00AD47CB"/>
    <w:rsid w:val="00AD5C66"/>
    <w:rsid w:val="00AD6499"/>
    <w:rsid w:val="00AD6C70"/>
    <w:rsid w:val="00AD7093"/>
    <w:rsid w:val="00AD728B"/>
    <w:rsid w:val="00AE000C"/>
    <w:rsid w:val="00AE0560"/>
    <w:rsid w:val="00AE09D5"/>
    <w:rsid w:val="00AE3129"/>
    <w:rsid w:val="00AE4842"/>
    <w:rsid w:val="00AE5042"/>
    <w:rsid w:val="00AE5425"/>
    <w:rsid w:val="00AE55D8"/>
    <w:rsid w:val="00AE59F5"/>
    <w:rsid w:val="00AE5CFA"/>
    <w:rsid w:val="00AE5E18"/>
    <w:rsid w:val="00AE5E34"/>
    <w:rsid w:val="00AE63D9"/>
    <w:rsid w:val="00AE6443"/>
    <w:rsid w:val="00AE6907"/>
    <w:rsid w:val="00AE697E"/>
    <w:rsid w:val="00AE75C5"/>
    <w:rsid w:val="00AF055A"/>
    <w:rsid w:val="00AF0CF9"/>
    <w:rsid w:val="00AF117F"/>
    <w:rsid w:val="00AF1305"/>
    <w:rsid w:val="00AF14D3"/>
    <w:rsid w:val="00AF1EA3"/>
    <w:rsid w:val="00AF2320"/>
    <w:rsid w:val="00AF28BE"/>
    <w:rsid w:val="00AF28FE"/>
    <w:rsid w:val="00AF29F9"/>
    <w:rsid w:val="00AF2F55"/>
    <w:rsid w:val="00AF38C5"/>
    <w:rsid w:val="00AF4333"/>
    <w:rsid w:val="00AF435B"/>
    <w:rsid w:val="00AF43AC"/>
    <w:rsid w:val="00AF4D65"/>
    <w:rsid w:val="00AF4DD1"/>
    <w:rsid w:val="00AF4EC5"/>
    <w:rsid w:val="00AF5579"/>
    <w:rsid w:val="00AF5998"/>
    <w:rsid w:val="00AF6D1A"/>
    <w:rsid w:val="00AF71B2"/>
    <w:rsid w:val="00AF7DAD"/>
    <w:rsid w:val="00B00A13"/>
    <w:rsid w:val="00B01133"/>
    <w:rsid w:val="00B0123E"/>
    <w:rsid w:val="00B01A2E"/>
    <w:rsid w:val="00B01F1E"/>
    <w:rsid w:val="00B027BA"/>
    <w:rsid w:val="00B0326D"/>
    <w:rsid w:val="00B03808"/>
    <w:rsid w:val="00B03A63"/>
    <w:rsid w:val="00B044CC"/>
    <w:rsid w:val="00B04862"/>
    <w:rsid w:val="00B04E81"/>
    <w:rsid w:val="00B04FB7"/>
    <w:rsid w:val="00B0531C"/>
    <w:rsid w:val="00B059F3"/>
    <w:rsid w:val="00B06137"/>
    <w:rsid w:val="00B0638A"/>
    <w:rsid w:val="00B0750F"/>
    <w:rsid w:val="00B07579"/>
    <w:rsid w:val="00B07A02"/>
    <w:rsid w:val="00B07CA8"/>
    <w:rsid w:val="00B105B1"/>
    <w:rsid w:val="00B1086F"/>
    <w:rsid w:val="00B1087B"/>
    <w:rsid w:val="00B1174D"/>
    <w:rsid w:val="00B1193A"/>
    <w:rsid w:val="00B119A4"/>
    <w:rsid w:val="00B11A21"/>
    <w:rsid w:val="00B125F2"/>
    <w:rsid w:val="00B1260E"/>
    <w:rsid w:val="00B12C50"/>
    <w:rsid w:val="00B12FEB"/>
    <w:rsid w:val="00B13CA4"/>
    <w:rsid w:val="00B1479D"/>
    <w:rsid w:val="00B1508D"/>
    <w:rsid w:val="00B15143"/>
    <w:rsid w:val="00B16067"/>
    <w:rsid w:val="00B1682F"/>
    <w:rsid w:val="00B16AF1"/>
    <w:rsid w:val="00B16E6D"/>
    <w:rsid w:val="00B170AC"/>
    <w:rsid w:val="00B17882"/>
    <w:rsid w:val="00B17B26"/>
    <w:rsid w:val="00B17C0E"/>
    <w:rsid w:val="00B20324"/>
    <w:rsid w:val="00B2044A"/>
    <w:rsid w:val="00B205E9"/>
    <w:rsid w:val="00B20725"/>
    <w:rsid w:val="00B207F0"/>
    <w:rsid w:val="00B21688"/>
    <w:rsid w:val="00B21E66"/>
    <w:rsid w:val="00B222D7"/>
    <w:rsid w:val="00B22AD5"/>
    <w:rsid w:val="00B231A0"/>
    <w:rsid w:val="00B23445"/>
    <w:rsid w:val="00B23A4A"/>
    <w:rsid w:val="00B257C4"/>
    <w:rsid w:val="00B266D4"/>
    <w:rsid w:val="00B26AB2"/>
    <w:rsid w:val="00B27097"/>
    <w:rsid w:val="00B2787E"/>
    <w:rsid w:val="00B30306"/>
    <w:rsid w:val="00B303B8"/>
    <w:rsid w:val="00B3045C"/>
    <w:rsid w:val="00B308A8"/>
    <w:rsid w:val="00B3099F"/>
    <w:rsid w:val="00B30A88"/>
    <w:rsid w:val="00B30D52"/>
    <w:rsid w:val="00B31BDB"/>
    <w:rsid w:val="00B31F96"/>
    <w:rsid w:val="00B320C2"/>
    <w:rsid w:val="00B3297D"/>
    <w:rsid w:val="00B32CE0"/>
    <w:rsid w:val="00B33471"/>
    <w:rsid w:val="00B34013"/>
    <w:rsid w:val="00B344BF"/>
    <w:rsid w:val="00B348EE"/>
    <w:rsid w:val="00B34D37"/>
    <w:rsid w:val="00B34F07"/>
    <w:rsid w:val="00B3571A"/>
    <w:rsid w:val="00B3594D"/>
    <w:rsid w:val="00B359B2"/>
    <w:rsid w:val="00B35A43"/>
    <w:rsid w:val="00B35C8C"/>
    <w:rsid w:val="00B36640"/>
    <w:rsid w:val="00B378E2"/>
    <w:rsid w:val="00B4160C"/>
    <w:rsid w:val="00B42045"/>
    <w:rsid w:val="00B421DC"/>
    <w:rsid w:val="00B425FB"/>
    <w:rsid w:val="00B42B7A"/>
    <w:rsid w:val="00B42BFA"/>
    <w:rsid w:val="00B443B8"/>
    <w:rsid w:val="00B44541"/>
    <w:rsid w:val="00B44D13"/>
    <w:rsid w:val="00B4539C"/>
    <w:rsid w:val="00B45541"/>
    <w:rsid w:val="00B46826"/>
    <w:rsid w:val="00B46B96"/>
    <w:rsid w:val="00B46EEF"/>
    <w:rsid w:val="00B472DA"/>
    <w:rsid w:val="00B47326"/>
    <w:rsid w:val="00B4782D"/>
    <w:rsid w:val="00B47A71"/>
    <w:rsid w:val="00B47DF4"/>
    <w:rsid w:val="00B509F8"/>
    <w:rsid w:val="00B518AA"/>
    <w:rsid w:val="00B51AE5"/>
    <w:rsid w:val="00B52B46"/>
    <w:rsid w:val="00B52D7A"/>
    <w:rsid w:val="00B53066"/>
    <w:rsid w:val="00B53322"/>
    <w:rsid w:val="00B53753"/>
    <w:rsid w:val="00B53CBD"/>
    <w:rsid w:val="00B54FFE"/>
    <w:rsid w:val="00B55853"/>
    <w:rsid w:val="00B563A8"/>
    <w:rsid w:val="00B56AE4"/>
    <w:rsid w:val="00B57255"/>
    <w:rsid w:val="00B57A43"/>
    <w:rsid w:val="00B60105"/>
    <w:rsid w:val="00B601BF"/>
    <w:rsid w:val="00B60280"/>
    <w:rsid w:val="00B6066B"/>
    <w:rsid w:val="00B6178C"/>
    <w:rsid w:val="00B617D5"/>
    <w:rsid w:val="00B621CA"/>
    <w:rsid w:val="00B62BD3"/>
    <w:rsid w:val="00B62BEE"/>
    <w:rsid w:val="00B6302E"/>
    <w:rsid w:val="00B6345D"/>
    <w:rsid w:val="00B63973"/>
    <w:rsid w:val="00B63D83"/>
    <w:rsid w:val="00B64744"/>
    <w:rsid w:val="00B65C8F"/>
    <w:rsid w:val="00B65D39"/>
    <w:rsid w:val="00B65E42"/>
    <w:rsid w:val="00B65F7C"/>
    <w:rsid w:val="00B662B1"/>
    <w:rsid w:val="00B664C0"/>
    <w:rsid w:val="00B66992"/>
    <w:rsid w:val="00B66B64"/>
    <w:rsid w:val="00B66D73"/>
    <w:rsid w:val="00B701A3"/>
    <w:rsid w:val="00B709B4"/>
    <w:rsid w:val="00B70F18"/>
    <w:rsid w:val="00B70FFD"/>
    <w:rsid w:val="00B720EC"/>
    <w:rsid w:val="00B72212"/>
    <w:rsid w:val="00B72C01"/>
    <w:rsid w:val="00B73282"/>
    <w:rsid w:val="00B7337C"/>
    <w:rsid w:val="00B7364F"/>
    <w:rsid w:val="00B742C3"/>
    <w:rsid w:val="00B742DC"/>
    <w:rsid w:val="00B74BE7"/>
    <w:rsid w:val="00B766AC"/>
    <w:rsid w:val="00B768AC"/>
    <w:rsid w:val="00B76B51"/>
    <w:rsid w:val="00B76CA3"/>
    <w:rsid w:val="00B76F20"/>
    <w:rsid w:val="00B76F23"/>
    <w:rsid w:val="00B775F0"/>
    <w:rsid w:val="00B77974"/>
    <w:rsid w:val="00B779CA"/>
    <w:rsid w:val="00B77CB0"/>
    <w:rsid w:val="00B800C8"/>
    <w:rsid w:val="00B801A6"/>
    <w:rsid w:val="00B80469"/>
    <w:rsid w:val="00B8084B"/>
    <w:rsid w:val="00B80A8E"/>
    <w:rsid w:val="00B80CC5"/>
    <w:rsid w:val="00B81238"/>
    <w:rsid w:val="00B81D1E"/>
    <w:rsid w:val="00B81F92"/>
    <w:rsid w:val="00B82618"/>
    <w:rsid w:val="00B82757"/>
    <w:rsid w:val="00B8285B"/>
    <w:rsid w:val="00B82FB5"/>
    <w:rsid w:val="00B83722"/>
    <w:rsid w:val="00B83AAD"/>
    <w:rsid w:val="00B84469"/>
    <w:rsid w:val="00B84546"/>
    <w:rsid w:val="00B8489E"/>
    <w:rsid w:val="00B84D48"/>
    <w:rsid w:val="00B84D67"/>
    <w:rsid w:val="00B8538A"/>
    <w:rsid w:val="00B85A29"/>
    <w:rsid w:val="00B8603B"/>
    <w:rsid w:val="00B8662F"/>
    <w:rsid w:val="00B86B44"/>
    <w:rsid w:val="00B86C89"/>
    <w:rsid w:val="00B87485"/>
    <w:rsid w:val="00B87556"/>
    <w:rsid w:val="00B87826"/>
    <w:rsid w:val="00B87D60"/>
    <w:rsid w:val="00B9014C"/>
    <w:rsid w:val="00B907B1"/>
    <w:rsid w:val="00B90B09"/>
    <w:rsid w:val="00B90B39"/>
    <w:rsid w:val="00B91145"/>
    <w:rsid w:val="00B9170C"/>
    <w:rsid w:val="00B91E32"/>
    <w:rsid w:val="00B920E4"/>
    <w:rsid w:val="00B924C5"/>
    <w:rsid w:val="00B926ED"/>
    <w:rsid w:val="00B92769"/>
    <w:rsid w:val="00B94111"/>
    <w:rsid w:val="00B9431B"/>
    <w:rsid w:val="00B94495"/>
    <w:rsid w:val="00B94691"/>
    <w:rsid w:val="00B955F8"/>
    <w:rsid w:val="00B959CA"/>
    <w:rsid w:val="00B959E9"/>
    <w:rsid w:val="00B95A89"/>
    <w:rsid w:val="00B95E73"/>
    <w:rsid w:val="00B9661A"/>
    <w:rsid w:val="00B97B55"/>
    <w:rsid w:val="00B97C72"/>
    <w:rsid w:val="00B97CBB"/>
    <w:rsid w:val="00B97DF5"/>
    <w:rsid w:val="00BA03E1"/>
    <w:rsid w:val="00BA0D3B"/>
    <w:rsid w:val="00BA1360"/>
    <w:rsid w:val="00BA1B55"/>
    <w:rsid w:val="00BA2C8F"/>
    <w:rsid w:val="00BA2F39"/>
    <w:rsid w:val="00BA32FC"/>
    <w:rsid w:val="00BA3B80"/>
    <w:rsid w:val="00BA4847"/>
    <w:rsid w:val="00BA54B3"/>
    <w:rsid w:val="00BA58D9"/>
    <w:rsid w:val="00BA63EB"/>
    <w:rsid w:val="00BA64B2"/>
    <w:rsid w:val="00BA6532"/>
    <w:rsid w:val="00BA6A60"/>
    <w:rsid w:val="00BA6BBE"/>
    <w:rsid w:val="00BA791A"/>
    <w:rsid w:val="00BA7A2A"/>
    <w:rsid w:val="00BB0421"/>
    <w:rsid w:val="00BB0672"/>
    <w:rsid w:val="00BB08FF"/>
    <w:rsid w:val="00BB09A8"/>
    <w:rsid w:val="00BB1644"/>
    <w:rsid w:val="00BB2034"/>
    <w:rsid w:val="00BB28FF"/>
    <w:rsid w:val="00BB3476"/>
    <w:rsid w:val="00BB3A94"/>
    <w:rsid w:val="00BB4131"/>
    <w:rsid w:val="00BB497B"/>
    <w:rsid w:val="00BB5D25"/>
    <w:rsid w:val="00BB6248"/>
    <w:rsid w:val="00BB70A4"/>
    <w:rsid w:val="00BB76A0"/>
    <w:rsid w:val="00BB7AB3"/>
    <w:rsid w:val="00BC016B"/>
    <w:rsid w:val="00BC0981"/>
    <w:rsid w:val="00BC09D6"/>
    <w:rsid w:val="00BC0CBB"/>
    <w:rsid w:val="00BC0E3C"/>
    <w:rsid w:val="00BC0E4A"/>
    <w:rsid w:val="00BC1A6F"/>
    <w:rsid w:val="00BC298C"/>
    <w:rsid w:val="00BC3553"/>
    <w:rsid w:val="00BC3BF2"/>
    <w:rsid w:val="00BC3DE7"/>
    <w:rsid w:val="00BC3E9D"/>
    <w:rsid w:val="00BC441C"/>
    <w:rsid w:val="00BC4F05"/>
    <w:rsid w:val="00BC4F4D"/>
    <w:rsid w:val="00BC4FBE"/>
    <w:rsid w:val="00BC6867"/>
    <w:rsid w:val="00BC72E1"/>
    <w:rsid w:val="00BC7522"/>
    <w:rsid w:val="00BC75C4"/>
    <w:rsid w:val="00BC7A76"/>
    <w:rsid w:val="00BD0624"/>
    <w:rsid w:val="00BD06BF"/>
    <w:rsid w:val="00BD13B8"/>
    <w:rsid w:val="00BD1734"/>
    <w:rsid w:val="00BD180C"/>
    <w:rsid w:val="00BD25D0"/>
    <w:rsid w:val="00BD2611"/>
    <w:rsid w:val="00BD2B72"/>
    <w:rsid w:val="00BD34CF"/>
    <w:rsid w:val="00BD3981"/>
    <w:rsid w:val="00BD4249"/>
    <w:rsid w:val="00BD4327"/>
    <w:rsid w:val="00BD45C4"/>
    <w:rsid w:val="00BD551A"/>
    <w:rsid w:val="00BD5C25"/>
    <w:rsid w:val="00BD7114"/>
    <w:rsid w:val="00BD748E"/>
    <w:rsid w:val="00BD793B"/>
    <w:rsid w:val="00BD7E20"/>
    <w:rsid w:val="00BD7F19"/>
    <w:rsid w:val="00BE04A4"/>
    <w:rsid w:val="00BE064B"/>
    <w:rsid w:val="00BE0704"/>
    <w:rsid w:val="00BE14A5"/>
    <w:rsid w:val="00BE19D0"/>
    <w:rsid w:val="00BE1E2E"/>
    <w:rsid w:val="00BE2704"/>
    <w:rsid w:val="00BE36C1"/>
    <w:rsid w:val="00BE3CB5"/>
    <w:rsid w:val="00BE3F90"/>
    <w:rsid w:val="00BE67FA"/>
    <w:rsid w:val="00BE7152"/>
    <w:rsid w:val="00BE7A2F"/>
    <w:rsid w:val="00BE7AE0"/>
    <w:rsid w:val="00BF11E0"/>
    <w:rsid w:val="00BF1407"/>
    <w:rsid w:val="00BF1909"/>
    <w:rsid w:val="00BF2568"/>
    <w:rsid w:val="00BF272E"/>
    <w:rsid w:val="00BF2820"/>
    <w:rsid w:val="00BF31BB"/>
    <w:rsid w:val="00BF3604"/>
    <w:rsid w:val="00BF3BD9"/>
    <w:rsid w:val="00BF3F0A"/>
    <w:rsid w:val="00BF40B7"/>
    <w:rsid w:val="00BF4587"/>
    <w:rsid w:val="00BF499F"/>
    <w:rsid w:val="00BF4E31"/>
    <w:rsid w:val="00BF5520"/>
    <w:rsid w:val="00BF5828"/>
    <w:rsid w:val="00BF600E"/>
    <w:rsid w:val="00BF6269"/>
    <w:rsid w:val="00BF6A66"/>
    <w:rsid w:val="00BF6D87"/>
    <w:rsid w:val="00BF6E71"/>
    <w:rsid w:val="00BF75B4"/>
    <w:rsid w:val="00BF7619"/>
    <w:rsid w:val="00BF7933"/>
    <w:rsid w:val="00BF7FCD"/>
    <w:rsid w:val="00C0056F"/>
    <w:rsid w:val="00C00AAC"/>
    <w:rsid w:val="00C0184F"/>
    <w:rsid w:val="00C01B93"/>
    <w:rsid w:val="00C035DA"/>
    <w:rsid w:val="00C038F6"/>
    <w:rsid w:val="00C03B9B"/>
    <w:rsid w:val="00C043FC"/>
    <w:rsid w:val="00C0462E"/>
    <w:rsid w:val="00C049E5"/>
    <w:rsid w:val="00C053B2"/>
    <w:rsid w:val="00C053DE"/>
    <w:rsid w:val="00C05614"/>
    <w:rsid w:val="00C05918"/>
    <w:rsid w:val="00C05D3A"/>
    <w:rsid w:val="00C06121"/>
    <w:rsid w:val="00C07084"/>
    <w:rsid w:val="00C07189"/>
    <w:rsid w:val="00C075BE"/>
    <w:rsid w:val="00C07CED"/>
    <w:rsid w:val="00C1066E"/>
    <w:rsid w:val="00C110F9"/>
    <w:rsid w:val="00C113EE"/>
    <w:rsid w:val="00C12153"/>
    <w:rsid w:val="00C121A4"/>
    <w:rsid w:val="00C133EB"/>
    <w:rsid w:val="00C13A89"/>
    <w:rsid w:val="00C1544D"/>
    <w:rsid w:val="00C15A72"/>
    <w:rsid w:val="00C1659E"/>
    <w:rsid w:val="00C17D51"/>
    <w:rsid w:val="00C17EB6"/>
    <w:rsid w:val="00C2031B"/>
    <w:rsid w:val="00C20BC0"/>
    <w:rsid w:val="00C20FF0"/>
    <w:rsid w:val="00C210FC"/>
    <w:rsid w:val="00C21CAA"/>
    <w:rsid w:val="00C22570"/>
    <w:rsid w:val="00C229F2"/>
    <w:rsid w:val="00C24254"/>
    <w:rsid w:val="00C2473F"/>
    <w:rsid w:val="00C24869"/>
    <w:rsid w:val="00C24AB7"/>
    <w:rsid w:val="00C24F41"/>
    <w:rsid w:val="00C25347"/>
    <w:rsid w:val="00C2596A"/>
    <w:rsid w:val="00C25A72"/>
    <w:rsid w:val="00C26271"/>
    <w:rsid w:val="00C265C8"/>
    <w:rsid w:val="00C26A19"/>
    <w:rsid w:val="00C27D11"/>
    <w:rsid w:val="00C30471"/>
    <w:rsid w:val="00C30AAD"/>
    <w:rsid w:val="00C30FBF"/>
    <w:rsid w:val="00C30FE1"/>
    <w:rsid w:val="00C3137D"/>
    <w:rsid w:val="00C315C8"/>
    <w:rsid w:val="00C317A3"/>
    <w:rsid w:val="00C32998"/>
    <w:rsid w:val="00C33325"/>
    <w:rsid w:val="00C33B5E"/>
    <w:rsid w:val="00C33F16"/>
    <w:rsid w:val="00C3435B"/>
    <w:rsid w:val="00C34BF9"/>
    <w:rsid w:val="00C34EA3"/>
    <w:rsid w:val="00C34F46"/>
    <w:rsid w:val="00C36247"/>
    <w:rsid w:val="00C366C9"/>
    <w:rsid w:val="00C3675F"/>
    <w:rsid w:val="00C368A9"/>
    <w:rsid w:val="00C36CB1"/>
    <w:rsid w:val="00C3774B"/>
    <w:rsid w:val="00C37BB2"/>
    <w:rsid w:val="00C37C31"/>
    <w:rsid w:val="00C37CC6"/>
    <w:rsid w:val="00C4209C"/>
    <w:rsid w:val="00C42412"/>
    <w:rsid w:val="00C42DD2"/>
    <w:rsid w:val="00C43A45"/>
    <w:rsid w:val="00C44C66"/>
    <w:rsid w:val="00C45385"/>
    <w:rsid w:val="00C4546B"/>
    <w:rsid w:val="00C46525"/>
    <w:rsid w:val="00C46AA2"/>
    <w:rsid w:val="00C46C88"/>
    <w:rsid w:val="00C471DA"/>
    <w:rsid w:val="00C47257"/>
    <w:rsid w:val="00C473FD"/>
    <w:rsid w:val="00C4758C"/>
    <w:rsid w:val="00C47969"/>
    <w:rsid w:val="00C50FD4"/>
    <w:rsid w:val="00C5107B"/>
    <w:rsid w:val="00C5194D"/>
    <w:rsid w:val="00C51F84"/>
    <w:rsid w:val="00C53212"/>
    <w:rsid w:val="00C53BC4"/>
    <w:rsid w:val="00C53E16"/>
    <w:rsid w:val="00C541BA"/>
    <w:rsid w:val="00C54560"/>
    <w:rsid w:val="00C549F3"/>
    <w:rsid w:val="00C54D3C"/>
    <w:rsid w:val="00C550A8"/>
    <w:rsid w:val="00C55315"/>
    <w:rsid w:val="00C5590C"/>
    <w:rsid w:val="00C56E80"/>
    <w:rsid w:val="00C57EDC"/>
    <w:rsid w:val="00C57EF0"/>
    <w:rsid w:val="00C601E7"/>
    <w:rsid w:val="00C60529"/>
    <w:rsid w:val="00C61580"/>
    <w:rsid w:val="00C623D8"/>
    <w:rsid w:val="00C6318E"/>
    <w:rsid w:val="00C63681"/>
    <w:rsid w:val="00C63848"/>
    <w:rsid w:val="00C63C2C"/>
    <w:rsid w:val="00C63DD2"/>
    <w:rsid w:val="00C6480A"/>
    <w:rsid w:val="00C64B86"/>
    <w:rsid w:val="00C65802"/>
    <w:rsid w:val="00C65E9E"/>
    <w:rsid w:val="00C66186"/>
    <w:rsid w:val="00C661E1"/>
    <w:rsid w:val="00C66D29"/>
    <w:rsid w:val="00C67B7A"/>
    <w:rsid w:val="00C70B50"/>
    <w:rsid w:val="00C71568"/>
    <w:rsid w:val="00C71618"/>
    <w:rsid w:val="00C71A1F"/>
    <w:rsid w:val="00C7263A"/>
    <w:rsid w:val="00C726E6"/>
    <w:rsid w:val="00C7280D"/>
    <w:rsid w:val="00C72A65"/>
    <w:rsid w:val="00C72E07"/>
    <w:rsid w:val="00C72E24"/>
    <w:rsid w:val="00C733C1"/>
    <w:rsid w:val="00C7377C"/>
    <w:rsid w:val="00C737DC"/>
    <w:rsid w:val="00C74118"/>
    <w:rsid w:val="00C743A9"/>
    <w:rsid w:val="00C74B20"/>
    <w:rsid w:val="00C752B5"/>
    <w:rsid w:val="00C7530B"/>
    <w:rsid w:val="00C75A6E"/>
    <w:rsid w:val="00C75B6C"/>
    <w:rsid w:val="00C76348"/>
    <w:rsid w:val="00C76674"/>
    <w:rsid w:val="00C76919"/>
    <w:rsid w:val="00C76923"/>
    <w:rsid w:val="00C77240"/>
    <w:rsid w:val="00C7749A"/>
    <w:rsid w:val="00C7777D"/>
    <w:rsid w:val="00C77C07"/>
    <w:rsid w:val="00C8016A"/>
    <w:rsid w:val="00C80B94"/>
    <w:rsid w:val="00C811D4"/>
    <w:rsid w:val="00C8140B"/>
    <w:rsid w:val="00C82686"/>
    <w:rsid w:val="00C832A7"/>
    <w:rsid w:val="00C8337A"/>
    <w:rsid w:val="00C837EE"/>
    <w:rsid w:val="00C83901"/>
    <w:rsid w:val="00C83A55"/>
    <w:rsid w:val="00C83E52"/>
    <w:rsid w:val="00C8406D"/>
    <w:rsid w:val="00C8462C"/>
    <w:rsid w:val="00C848BA"/>
    <w:rsid w:val="00C84A42"/>
    <w:rsid w:val="00C84D33"/>
    <w:rsid w:val="00C84E0E"/>
    <w:rsid w:val="00C8564D"/>
    <w:rsid w:val="00C85DB3"/>
    <w:rsid w:val="00C86396"/>
    <w:rsid w:val="00C8655D"/>
    <w:rsid w:val="00C87627"/>
    <w:rsid w:val="00C90B60"/>
    <w:rsid w:val="00C90F76"/>
    <w:rsid w:val="00C92978"/>
    <w:rsid w:val="00C9349F"/>
    <w:rsid w:val="00C943C0"/>
    <w:rsid w:val="00C94CFD"/>
    <w:rsid w:val="00C951E7"/>
    <w:rsid w:val="00C95246"/>
    <w:rsid w:val="00C952BB"/>
    <w:rsid w:val="00C95A15"/>
    <w:rsid w:val="00C96040"/>
    <w:rsid w:val="00C96118"/>
    <w:rsid w:val="00C967EC"/>
    <w:rsid w:val="00C9702B"/>
    <w:rsid w:val="00C97A3D"/>
    <w:rsid w:val="00C97BEB"/>
    <w:rsid w:val="00CA0482"/>
    <w:rsid w:val="00CA0F1F"/>
    <w:rsid w:val="00CA0F4D"/>
    <w:rsid w:val="00CA1ADB"/>
    <w:rsid w:val="00CA2872"/>
    <w:rsid w:val="00CA3AB2"/>
    <w:rsid w:val="00CA3B12"/>
    <w:rsid w:val="00CA4269"/>
    <w:rsid w:val="00CA4615"/>
    <w:rsid w:val="00CA4BD0"/>
    <w:rsid w:val="00CA53C5"/>
    <w:rsid w:val="00CA5B2C"/>
    <w:rsid w:val="00CA6CE0"/>
    <w:rsid w:val="00CA7322"/>
    <w:rsid w:val="00CA7847"/>
    <w:rsid w:val="00CA7CD3"/>
    <w:rsid w:val="00CB01DF"/>
    <w:rsid w:val="00CB0360"/>
    <w:rsid w:val="00CB070A"/>
    <w:rsid w:val="00CB0BCB"/>
    <w:rsid w:val="00CB14F0"/>
    <w:rsid w:val="00CB174F"/>
    <w:rsid w:val="00CB18F6"/>
    <w:rsid w:val="00CB1927"/>
    <w:rsid w:val="00CB1A3A"/>
    <w:rsid w:val="00CB1D8B"/>
    <w:rsid w:val="00CB1DB6"/>
    <w:rsid w:val="00CB1F6A"/>
    <w:rsid w:val="00CB21A9"/>
    <w:rsid w:val="00CB2630"/>
    <w:rsid w:val="00CB35BA"/>
    <w:rsid w:val="00CB3973"/>
    <w:rsid w:val="00CB42B3"/>
    <w:rsid w:val="00CB4313"/>
    <w:rsid w:val="00CB43F2"/>
    <w:rsid w:val="00CB451B"/>
    <w:rsid w:val="00CB50BC"/>
    <w:rsid w:val="00CB5223"/>
    <w:rsid w:val="00CB558A"/>
    <w:rsid w:val="00CB558F"/>
    <w:rsid w:val="00CB5C71"/>
    <w:rsid w:val="00CB62EB"/>
    <w:rsid w:val="00CB71A3"/>
    <w:rsid w:val="00CB75C7"/>
    <w:rsid w:val="00CB77F1"/>
    <w:rsid w:val="00CC0930"/>
    <w:rsid w:val="00CC0A6D"/>
    <w:rsid w:val="00CC1618"/>
    <w:rsid w:val="00CC1833"/>
    <w:rsid w:val="00CC317C"/>
    <w:rsid w:val="00CC354C"/>
    <w:rsid w:val="00CC3611"/>
    <w:rsid w:val="00CC43FD"/>
    <w:rsid w:val="00CC448B"/>
    <w:rsid w:val="00CC4844"/>
    <w:rsid w:val="00CC4D3D"/>
    <w:rsid w:val="00CC5263"/>
    <w:rsid w:val="00CC5341"/>
    <w:rsid w:val="00CC5D71"/>
    <w:rsid w:val="00CC79BE"/>
    <w:rsid w:val="00CC79D0"/>
    <w:rsid w:val="00CD0006"/>
    <w:rsid w:val="00CD0E26"/>
    <w:rsid w:val="00CD14BF"/>
    <w:rsid w:val="00CD2108"/>
    <w:rsid w:val="00CD2250"/>
    <w:rsid w:val="00CD2CC9"/>
    <w:rsid w:val="00CD2F2D"/>
    <w:rsid w:val="00CD349B"/>
    <w:rsid w:val="00CD4644"/>
    <w:rsid w:val="00CD476E"/>
    <w:rsid w:val="00CD482E"/>
    <w:rsid w:val="00CD4993"/>
    <w:rsid w:val="00CD4BEF"/>
    <w:rsid w:val="00CD560E"/>
    <w:rsid w:val="00CD5EC2"/>
    <w:rsid w:val="00CD6402"/>
    <w:rsid w:val="00CD6EE2"/>
    <w:rsid w:val="00CD7099"/>
    <w:rsid w:val="00CD78C3"/>
    <w:rsid w:val="00CE06C9"/>
    <w:rsid w:val="00CE12E1"/>
    <w:rsid w:val="00CE18C5"/>
    <w:rsid w:val="00CE1B1D"/>
    <w:rsid w:val="00CE2C4F"/>
    <w:rsid w:val="00CE2E38"/>
    <w:rsid w:val="00CE3CC0"/>
    <w:rsid w:val="00CE5B87"/>
    <w:rsid w:val="00CE635B"/>
    <w:rsid w:val="00CE69C7"/>
    <w:rsid w:val="00CE7E42"/>
    <w:rsid w:val="00CE7F1B"/>
    <w:rsid w:val="00CF054F"/>
    <w:rsid w:val="00CF09BF"/>
    <w:rsid w:val="00CF0EA5"/>
    <w:rsid w:val="00CF1620"/>
    <w:rsid w:val="00CF1A96"/>
    <w:rsid w:val="00CF3660"/>
    <w:rsid w:val="00CF37D0"/>
    <w:rsid w:val="00CF3A20"/>
    <w:rsid w:val="00CF3E67"/>
    <w:rsid w:val="00CF40AD"/>
    <w:rsid w:val="00CF4B18"/>
    <w:rsid w:val="00CF4C41"/>
    <w:rsid w:val="00CF4D2B"/>
    <w:rsid w:val="00CF5815"/>
    <w:rsid w:val="00CF5DB6"/>
    <w:rsid w:val="00CF6294"/>
    <w:rsid w:val="00CF653C"/>
    <w:rsid w:val="00CF6673"/>
    <w:rsid w:val="00CF674A"/>
    <w:rsid w:val="00CF6958"/>
    <w:rsid w:val="00CF6FD6"/>
    <w:rsid w:val="00D00135"/>
    <w:rsid w:val="00D0060F"/>
    <w:rsid w:val="00D011D0"/>
    <w:rsid w:val="00D015FB"/>
    <w:rsid w:val="00D01899"/>
    <w:rsid w:val="00D02BD3"/>
    <w:rsid w:val="00D02D89"/>
    <w:rsid w:val="00D02F5A"/>
    <w:rsid w:val="00D03C73"/>
    <w:rsid w:val="00D0479D"/>
    <w:rsid w:val="00D0500B"/>
    <w:rsid w:val="00D05356"/>
    <w:rsid w:val="00D05712"/>
    <w:rsid w:val="00D05D8E"/>
    <w:rsid w:val="00D062FC"/>
    <w:rsid w:val="00D066FA"/>
    <w:rsid w:val="00D06F80"/>
    <w:rsid w:val="00D073C5"/>
    <w:rsid w:val="00D07753"/>
    <w:rsid w:val="00D0795D"/>
    <w:rsid w:val="00D07F72"/>
    <w:rsid w:val="00D10C50"/>
    <w:rsid w:val="00D112A8"/>
    <w:rsid w:val="00D11D2B"/>
    <w:rsid w:val="00D121AC"/>
    <w:rsid w:val="00D1280F"/>
    <w:rsid w:val="00D12BF6"/>
    <w:rsid w:val="00D15038"/>
    <w:rsid w:val="00D1532A"/>
    <w:rsid w:val="00D15356"/>
    <w:rsid w:val="00D15BEA"/>
    <w:rsid w:val="00D1688C"/>
    <w:rsid w:val="00D16F09"/>
    <w:rsid w:val="00D171FC"/>
    <w:rsid w:val="00D1749A"/>
    <w:rsid w:val="00D17A8C"/>
    <w:rsid w:val="00D17D59"/>
    <w:rsid w:val="00D17FB0"/>
    <w:rsid w:val="00D205F1"/>
    <w:rsid w:val="00D20BD6"/>
    <w:rsid w:val="00D20FCE"/>
    <w:rsid w:val="00D21CF8"/>
    <w:rsid w:val="00D21D0F"/>
    <w:rsid w:val="00D21D6A"/>
    <w:rsid w:val="00D220FE"/>
    <w:rsid w:val="00D22960"/>
    <w:rsid w:val="00D229C0"/>
    <w:rsid w:val="00D23FF4"/>
    <w:rsid w:val="00D24235"/>
    <w:rsid w:val="00D254CD"/>
    <w:rsid w:val="00D258DF"/>
    <w:rsid w:val="00D25961"/>
    <w:rsid w:val="00D259E3"/>
    <w:rsid w:val="00D25D9C"/>
    <w:rsid w:val="00D26A1D"/>
    <w:rsid w:val="00D26CCE"/>
    <w:rsid w:val="00D26DD4"/>
    <w:rsid w:val="00D26FC5"/>
    <w:rsid w:val="00D27627"/>
    <w:rsid w:val="00D27734"/>
    <w:rsid w:val="00D27B81"/>
    <w:rsid w:val="00D303D0"/>
    <w:rsid w:val="00D30EBE"/>
    <w:rsid w:val="00D314C0"/>
    <w:rsid w:val="00D3160F"/>
    <w:rsid w:val="00D31D02"/>
    <w:rsid w:val="00D325D0"/>
    <w:rsid w:val="00D33C98"/>
    <w:rsid w:val="00D344C7"/>
    <w:rsid w:val="00D34AEE"/>
    <w:rsid w:val="00D34CAC"/>
    <w:rsid w:val="00D355AD"/>
    <w:rsid w:val="00D359C1"/>
    <w:rsid w:val="00D35B3C"/>
    <w:rsid w:val="00D363D5"/>
    <w:rsid w:val="00D368F5"/>
    <w:rsid w:val="00D36C8E"/>
    <w:rsid w:val="00D37A38"/>
    <w:rsid w:val="00D40344"/>
    <w:rsid w:val="00D403B9"/>
    <w:rsid w:val="00D4040F"/>
    <w:rsid w:val="00D4049D"/>
    <w:rsid w:val="00D40C72"/>
    <w:rsid w:val="00D40FF3"/>
    <w:rsid w:val="00D41BCD"/>
    <w:rsid w:val="00D41E85"/>
    <w:rsid w:val="00D425CE"/>
    <w:rsid w:val="00D42A9F"/>
    <w:rsid w:val="00D43584"/>
    <w:rsid w:val="00D437AF"/>
    <w:rsid w:val="00D443C1"/>
    <w:rsid w:val="00D44E90"/>
    <w:rsid w:val="00D461B2"/>
    <w:rsid w:val="00D46A2F"/>
    <w:rsid w:val="00D50298"/>
    <w:rsid w:val="00D50671"/>
    <w:rsid w:val="00D50B10"/>
    <w:rsid w:val="00D50E49"/>
    <w:rsid w:val="00D51692"/>
    <w:rsid w:val="00D51F79"/>
    <w:rsid w:val="00D52217"/>
    <w:rsid w:val="00D528D3"/>
    <w:rsid w:val="00D52A30"/>
    <w:rsid w:val="00D52E54"/>
    <w:rsid w:val="00D530B0"/>
    <w:rsid w:val="00D53F14"/>
    <w:rsid w:val="00D547A3"/>
    <w:rsid w:val="00D54C35"/>
    <w:rsid w:val="00D54F36"/>
    <w:rsid w:val="00D5516A"/>
    <w:rsid w:val="00D5601B"/>
    <w:rsid w:val="00D56532"/>
    <w:rsid w:val="00D56596"/>
    <w:rsid w:val="00D57B24"/>
    <w:rsid w:val="00D57E8F"/>
    <w:rsid w:val="00D61E3F"/>
    <w:rsid w:val="00D6226F"/>
    <w:rsid w:val="00D625D1"/>
    <w:rsid w:val="00D62AF1"/>
    <w:rsid w:val="00D62E3D"/>
    <w:rsid w:val="00D632E2"/>
    <w:rsid w:val="00D63409"/>
    <w:rsid w:val="00D63B4E"/>
    <w:rsid w:val="00D63D9C"/>
    <w:rsid w:val="00D63F74"/>
    <w:rsid w:val="00D64A0A"/>
    <w:rsid w:val="00D64A56"/>
    <w:rsid w:val="00D65C54"/>
    <w:rsid w:val="00D66131"/>
    <w:rsid w:val="00D70152"/>
    <w:rsid w:val="00D701F1"/>
    <w:rsid w:val="00D70494"/>
    <w:rsid w:val="00D705A8"/>
    <w:rsid w:val="00D70830"/>
    <w:rsid w:val="00D714EE"/>
    <w:rsid w:val="00D718BB"/>
    <w:rsid w:val="00D71A57"/>
    <w:rsid w:val="00D72F8B"/>
    <w:rsid w:val="00D734D9"/>
    <w:rsid w:val="00D73834"/>
    <w:rsid w:val="00D73AB3"/>
    <w:rsid w:val="00D741C7"/>
    <w:rsid w:val="00D742B9"/>
    <w:rsid w:val="00D74BE7"/>
    <w:rsid w:val="00D7547C"/>
    <w:rsid w:val="00D75D7A"/>
    <w:rsid w:val="00D76AE2"/>
    <w:rsid w:val="00D76EC2"/>
    <w:rsid w:val="00D76FE5"/>
    <w:rsid w:val="00D770C0"/>
    <w:rsid w:val="00D776CA"/>
    <w:rsid w:val="00D77FC1"/>
    <w:rsid w:val="00D80CE2"/>
    <w:rsid w:val="00D81190"/>
    <w:rsid w:val="00D81573"/>
    <w:rsid w:val="00D830D4"/>
    <w:rsid w:val="00D8311D"/>
    <w:rsid w:val="00D8391B"/>
    <w:rsid w:val="00D83930"/>
    <w:rsid w:val="00D83D2B"/>
    <w:rsid w:val="00D8454A"/>
    <w:rsid w:val="00D8460D"/>
    <w:rsid w:val="00D863F2"/>
    <w:rsid w:val="00D865A4"/>
    <w:rsid w:val="00D86728"/>
    <w:rsid w:val="00D90BE3"/>
    <w:rsid w:val="00D90CC9"/>
    <w:rsid w:val="00D91A93"/>
    <w:rsid w:val="00D9219F"/>
    <w:rsid w:val="00D923B9"/>
    <w:rsid w:val="00D92605"/>
    <w:rsid w:val="00D927A4"/>
    <w:rsid w:val="00D92ABB"/>
    <w:rsid w:val="00D95282"/>
    <w:rsid w:val="00D9586F"/>
    <w:rsid w:val="00D95A04"/>
    <w:rsid w:val="00D963D1"/>
    <w:rsid w:val="00D96482"/>
    <w:rsid w:val="00D969AA"/>
    <w:rsid w:val="00D96B8E"/>
    <w:rsid w:val="00D96C90"/>
    <w:rsid w:val="00D97F71"/>
    <w:rsid w:val="00DA1046"/>
    <w:rsid w:val="00DA11AC"/>
    <w:rsid w:val="00DA11B5"/>
    <w:rsid w:val="00DA1249"/>
    <w:rsid w:val="00DA1BCB"/>
    <w:rsid w:val="00DA1C61"/>
    <w:rsid w:val="00DA2CA7"/>
    <w:rsid w:val="00DA3F75"/>
    <w:rsid w:val="00DA41AC"/>
    <w:rsid w:val="00DA4748"/>
    <w:rsid w:val="00DA4A0A"/>
    <w:rsid w:val="00DA52B0"/>
    <w:rsid w:val="00DA63CB"/>
    <w:rsid w:val="00DA6B7D"/>
    <w:rsid w:val="00DA6CBD"/>
    <w:rsid w:val="00DA75E6"/>
    <w:rsid w:val="00DB043A"/>
    <w:rsid w:val="00DB0A9B"/>
    <w:rsid w:val="00DB0C10"/>
    <w:rsid w:val="00DB16FF"/>
    <w:rsid w:val="00DB1E63"/>
    <w:rsid w:val="00DB1F76"/>
    <w:rsid w:val="00DB2455"/>
    <w:rsid w:val="00DB2814"/>
    <w:rsid w:val="00DB36A0"/>
    <w:rsid w:val="00DB3711"/>
    <w:rsid w:val="00DB3D80"/>
    <w:rsid w:val="00DB3FFD"/>
    <w:rsid w:val="00DB4280"/>
    <w:rsid w:val="00DB42A0"/>
    <w:rsid w:val="00DB4F2B"/>
    <w:rsid w:val="00DB5817"/>
    <w:rsid w:val="00DB584C"/>
    <w:rsid w:val="00DB593F"/>
    <w:rsid w:val="00DB61B3"/>
    <w:rsid w:val="00DB6B55"/>
    <w:rsid w:val="00DB6BA7"/>
    <w:rsid w:val="00DB72A2"/>
    <w:rsid w:val="00DB73A1"/>
    <w:rsid w:val="00DB7615"/>
    <w:rsid w:val="00DB784C"/>
    <w:rsid w:val="00DB7AC7"/>
    <w:rsid w:val="00DC0295"/>
    <w:rsid w:val="00DC15B2"/>
    <w:rsid w:val="00DC1B86"/>
    <w:rsid w:val="00DC20AB"/>
    <w:rsid w:val="00DC2D15"/>
    <w:rsid w:val="00DC389B"/>
    <w:rsid w:val="00DC48E2"/>
    <w:rsid w:val="00DC5331"/>
    <w:rsid w:val="00DC5D9D"/>
    <w:rsid w:val="00DC624E"/>
    <w:rsid w:val="00DC6E0A"/>
    <w:rsid w:val="00DC7B21"/>
    <w:rsid w:val="00DD05C2"/>
    <w:rsid w:val="00DD0970"/>
    <w:rsid w:val="00DD0B41"/>
    <w:rsid w:val="00DD0E37"/>
    <w:rsid w:val="00DD19BC"/>
    <w:rsid w:val="00DD1FE1"/>
    <w:rsid w:val="00DD2DBA"/>
    <w:rsid w:val="00DD2FCD"/>
    <w:rsid w:val="00DD3532"/>
    <w:rsid w:val="00DD369D"/>
    <w:rsid w:val="00DD4009"/>
    <w:rsid w:val="00DD4D79"/>
    <w:rsid w:val="00DD5387"/>
    <w:rsid w:val="00DD54EF"/>
    <w:rsid w:val="00DD5C4B"/>
    <w:rsid w:val="00DD5C8D"/>
    <w:rsid w:val="00DD5CF9"/>
    <w:rsid w:val="00DD662B"/>
    <w:rsid w:val="00DD6967"/>
    <w:rsid w:val="00DD6F47"/>
    <w:rsid w:val="00DD7138"/>
    <w:rsid w:val="00DD7A72"/>
    <w:rsid w:val="00DD7BDF"/>
    <w:rsid w:val="00DE0040"/>
    <w:rsid w:val="00DE0753"/>
    <w:rsid w:val="00DE0FCA"/>
    <w:rsid w:val="00DE0FE2"/>
    <w:rsid w:val="00DE232C"/>
    <w:rsid w:val="00DE275A"/>
    <w:rsid w:val="00DE30A4"/>
    <w:rsid w:val="00DE33BF"/>
    <w:rsid w:val="00DE4321"/>
    <w:rsid w:val="00DE473A"/>
    <w:rsid w:val="00DE4748"/>
    <w:rsid w:val="00DE48B5"/>
    <w:rsid w:val="00DE4F91"/>
    <w:rsid w:val="00DE51BB"/>
    <w:rsid w:val="00DE5645"/>
    <w:rsid w:val="00DE56F6"/>
    <w:rsid w:val="00DE5CCD"/>
    <w:rsid w:val="00DE6521"/>
    <w:rsid w:val="00DE65A4"/>
    <w:rsid w:val="00DE67EF"/>
    <w:rsid w:val="00DE71E2"/>
    <w:rsid w:val="00DE7637"/>
    <w:rsid w:val="00DE7780"/>
    <w:rsid w:val="00DE796A"/>
    <w:rsid w:val="00DF0165"/>
    <w:rsid w:val="00DF0614"/>
    <w:rsid w:val="00DF1F33"/>
    <w:rsid w:val="00DF273D"/>
    <w:rsid w:val="00DF2BFB"/>
    <w:rsid w:val="00DF40B7"/>
    <w:rsid w:val="00DF4998"/>
    <w:rsid w:val="00DF4E50"/>
    <w:rsid w:val="00DF5B71"/>
    <w:rsid w:val="00DF63BA"/>
    <w:rsid w:val="00DF6477"/>
    <w:rsid w:val="00DF64CA"/>
    <w:rsid w:val="00DF6EC4"/>
    <w:rsid w:val="00DF7041"/>
    <w:rsid w:val="00DF70E9"/>
    <w:rsid w:val="00DF7C12"/>
    <w:rsid w:val="00E00686"/>
    <w:rsid w:val="00E01606"/>
    <w:rsid w:val="00E0246A"/>
    <w:rsid w:val="00E03684"/>
    <w:rsid w:val="00E03753"/>
    <w:rsid w:val="00E039C2"/>
    <w:rsid w:val="00E03B18"/>
    <w:rsid w:val="00E049D8"/>
    <w:rsid w:val="00E05077"/>
    <w:rsid w:val="00E06A21"/>
    <w:rsid w:val="00E07147"/>
    <w:rsid w:val="00E109EA"/>
    <w:rsid w:val="00E11080"/>
    <w:rsid w:val="00E1133E"/>
    <w:rsid w:val="00E11FAF"/>
    <w:rsid w:val="00E12971"/>
    <w:rsid w:val="00E12B8E"/>
    <w:rsid w:val="00E12C08"/>
    <w:rsid w:val="00E12C91"/>
    <w:rsid w:val="00E12F27"/>
    <w:rsid w:val="00E132BC"/>
    <w:rsid w:val="00E133FB"/>
    <w:rsid w:val="00E13E34"/>
    <w:rsid w:val="00E1414A"/>
    <w:rsid w:val="00E14196"/>
    <w:rsid w:val="00E14A74"/>
    <w:rsid w:val="00E14F19"/>
    <w:rsid w:val="00E14F46"/>
    <w:rsid w:val="00E15763"/>
    <w:rsid w:val="00E166AD"/>
    <w:rsid w:val="00E16AC8"/>
    <w:rsid w:val="00E171C6"/>
    <w:rsid w:val="00E17B53"/>
    <w:rsid w:val="00E17D12"/>
    <w:rsid w:val="00E2000C"/>
    <w:rsid w:val="00E20164"/>
    <w:rsid w:val="00E204A7"/>
    <w:rsid w:val="00E207DF"/>
    <w:rsid w:val="00E2092C"/>
    <w:rsid w:val="00E21539"/>
    <w:rsid w:val="00E2163A"/>
    <w:rsid w:val="00E2312B"/>
    <w:rsid w:val="00E232A8"/>
    <w:rsid w:val="00E24297"/>
    <w:rsid w:val="00E2431D"/>
    <w:rsid w:val="00E24F2B"/>
    <w:rsid w:val="00E25A4D"/>
    <w:rsid w:val="00E25A9D"/>
    <w:rsid w:val="00E25DCA"/>
    <w:rsid w:val="00E26E1C"/>
    <w:rsid w:val="00E2748D"/>
    <w:rsid w:val="00E2770C"/>
    <w:rsid w:val="00E27AB9"/>
    <w:rsid w:val="00E27E2E"/>
    <w:rsid w:val="00E30515"/>
    <w:rsid w:val="00E31FE4"/>
    <w:rsid w:val="00E33499"/>
    <w:rsid w:val="00E338AB"/>
    <w:rsid w:val="00E342CC"/>
    <w:rsid w:val="00E34D2B"/>
    <w:rsid w:val="00E3532E"/>
    <w:rsid w:val="00E3547B"/>
    <w:rsid w:val="00E360F8"/>
    <w:rsid w:val="00E361FE"/>
    <w:rsid w:val="00E36D73"/>
    <w:rsid w:val="00E37050"/>
    <w:rsid w:val="00E372BF"/>
    <w:rsid w:val="00E37614"/>
    <w:rsid w:val="00E4085D"/>
    <w:rsid w:val="00E41A9B"/>
    <w:rsid w:val="00E41B96"/>
    <w:rsid w:val="00E41BFD"/>
    <w:rsid w:val="00E41D2B"/>
    <w:rsid w:val="00E41D49"/>
    <w:rsid w:val="00E423DE"/>
    <w:rsid w:val="00E428FE"/>
    <w:rsid w:val="00E43490"/>
    <w:rsid w:val="00E44993"/>
    <w:rsid w:val="00E46088"/>
    <w:rsid w:val="00E472C8"/>
    <w:rsid w:val="00E4768B"/>
    <w:rsid w:val="00E506B3"/>
    <w:rsid w:val="00E507FD"/>
    <w:rsid w:val="00E50973"/>
    <w:rsid w:val="00E50ADD"/>
    <w:rsid w:val="00E51115"/>
    <w:rsid w:val="00E51B62"/>
    <w:rsid w:val="00E51BBB"/>
    <w:rsid w:val="00E52034"/>
    <w:rsid w:val="00E522CB"/>
    <w:rsid w:val="00E52378"/>
    <w:rsid w:val="00E5240F"/>
    <w:rsid w:val="00E52E80"/>
    <w:rsid w:val="00E53EDF"/>
    <w:rsid w:val="00E544B4"/>
    <w:rsid w:val="00E55233"/>
    <w:rsid w:val="00E561FB"/>
    <w:rsid w:val="00E56603"/>
    <w:rsid w:val="00E56E1C"/>
    <w:rsid w:val="00E577D6"/>
    <w:rsid w:val="00E5785D"/>
    <w:rsid w:val="00E5788B"/>
    <w:rsid w:val="00E57A25"/>
    <w:rsid w:val="00E602A1"/>
    <w:rsid w:val="00E6067A"/>
    <w:rsid w:val="00E60AFB"/>
    <w:rsid w:val="00E60BFB"/>
    <w:rsid w:val="00E614AE"/>
    <w:rsid w:val="00E61B53"/>
    <w:rsid w:val="00E621EE"/>
    <w:rsid w:val="00E637CA"/>
    <w:rsid w:val="00E64951"/>
    <w:rsid w:val="00E6508A"/>
    <w:rsid w:val="00E65559"/>
    <w:rsid w:val="00E65D78"/>
    <w:rsid w:val="00E65E2A"/>
    <w:rsid w:val="00E67788"/>
    <w:rsid w:val="00E70366"/>
    <w:rsid w:val="00E70C2B"/>
    <w:rsid w:val="00E71067"/>
    <w:rsid w:val="00E7144D"/>
    <w:rsid w:val="00E71F1D"/>
    <w:rsid w:val="00E72412"/>
    <w:rsid w:val="00E726E5"/>
    <w:rsid w:val="00E728C8"/>
    <w:rsid w:val="00E72CDB"/>
    <w:rsid w:val="00E7314E"/>
    <w:rsid w:val="00E73281"/>
    <w:rsid w:val="00E735F2"/>
    <w:rsid w:val="00E73A95"/>
    <w:rsid w:val="00E743C9"/>
    <w:rsid w:val="00E769B9"/>
    <w:rsid w:val="00E76B27"/>
    <w:rsid w:val="00E77932"/>
    <w:rsid w:val="00E77B7F"/>
    <w:rsid w:val="00E77CC6"/>
    <w:rsid w:val="00E77E60"/>
    <w:rsid w:val="00E801D1"/>
    <w:rsid w:val="00E80409"/>
    <w:rsid w:val="00E80765"/>
    <w:rsid w:val="00E80A06"/>
    <w:rsid w:val="00E816BB"/>
    <w:rsid w:val="00E819BC"/>
    <w:rsid w:val="00E81B71"/>
    <w:rsid w:val="00E81C52"/>
    <w:rsid w:val="00E81D55"/>
    <w:rsid w:val="00E81F9C"/>
    <w:rsid w:val="00E8204F"/>
    <w:rsid w:val="00E842E0"/>
    <w:rsid w:val="00E84E03"/>
    <w:rsid w:val="00E85347"/>
    <w:rsid w:val="00E85E62"/>
    <w:rsid w:val="00E85F3C"/>
    <w:rsid w:val="00E86A72"/>
    <w:rsid w:val="00E86C32"/>
    <w:rsid w:val="00E86D1A"/>
    <w:rsid w:val="00E870FF"/>
    <w:rsid w:val="00E8714E"/>
    <w:rsid w:val="00E871AC"/>
    <w:rsid w:val="00E872E5"/>
    <w:rsid w:val="00E873C9"/>
    <w:rsid w:val="00E87822"/>
    <w:rsid w:val="00E87B6F"/>
    <w:rsid w:val="00E9036F"/>
    <w:rsid w:val="00E9064A"/>
    <w:rsid w:val="00E91213"/>
    <w:rsid w:val="00E912A2"/>
    <w:rsid w:val="00E91B04"/>
    <w:rsid w:val="00E91CB1"/>
    <w:rsid w:val="00E9259A"/>
    <w:rsid w:val="00E93838"/>
    <w:rsid w:val="00E94BB6"/>
    <w:rsid w:val="00E94FC1"/>
    <w:rsid w:val="00E950F3"/>
    <w:rsid w:val="00E9560A"/>
    <w:rsid w:val="00E957DB"/>
    <w:rsid w:val="00E95C49"/>
    <w:rsid w:val="00E95F09"/>
    <w:rsid w:val="00E96813"/>
    <w:rsid w:val="00E9693E"/>
    <w:rsid w:val="00E96D24"/>
    <w:rsid w:val="00E97776"/>
    <w:rsid w:val="00EA031B"/>
    <w:rsid w:val="00EA058A"/>
    <w:rsid w:val="00EA085D"/>
    <w:rsid w:val="00EA09DA"/>
    <w:rsid w:val="00EA1B4D"/>
    <w:rsid w:val="00EA1DA3"/>
    <w:rsid w:val="00EA237F"/>
    <w:rsid w:val="00EA3226"/>
    <w:rsid w:val="00EA33DA"/>
    <w:rsid w:val="00EA33ED"/>
    <w:rsid w:val="00EA3D2E"/>
    <w:rsid w:val="00EA3DCF"/>
    <w:rsid w:val="00EA5B45"/>
    <w:rsid w:val="00EA6DEE"/>
    <w:rsid w:val="00EA6E43"/>
    <w:rsid w:val="00EA7B08"/>
    <w:rsid w:val="00EB030C"/>
    <w:rsid w:val="00EB1166"/>
    <w:rsid w:val="00EB1664"/>
    <w:rsid w:val="00EB1873"/>
    <w:rsid w:val="00EB3080"/>
    <w:rsid w:val="00EB3D55"/>
    <w:rsid w:val="00EB4690"/>
    <w:rsid w:val="00EB5B0B"/>
    <w:rsid w:val="00EB5BFB"/>
    <w:rsid w:val="00EB5C68"/>
    <w:rsid w:val="00EB77E7"/>
    <w:rsid w:val="00EB7A86"/>
    <w:rsid w:val="00EC0164"/>
    <w:rsid w:val="00EC0167"/>
    <w:rsid w:val="00EC0473"/>
    <w:rsid w:val="00EC06EF"/>
    <w:rsid w:val="00EC08D6"/>
    <w:rsid w:val="00EC0A0D"/>
    <w:rsid w:val="00EC1DEE"/>
    <w:rsid w:val="00EC21DF"/>
    <w:rsid w:val="00EC2406"/>
    <w:rsid w:val="00EC2DD9"/>
    <w:rsid w:val="00EC2F1E"/>
    <w:rsid w:val="00EC417F"/>
    <w:rsid w:val="00EC43B4"/>
    <w:rsid w:val="00EC4EF5"/>
    <w:rsid w:val="00EC54E6"/>
    <w:rsid w:val="00EC55A5"/>
    <w:rsid w:val="00EC57EB"/>
    <w:rsid w:val="00EC5836"/>
    <w:rsid w:val="00EC5E41"/>
    <w:rsid w:val="00EC6118"/>
    <w:rsid w:val="00EC658B"/>
    <w:rsid w:val="00EC6769"/>
    <w:rsid w:val="00EC6DB8"/>
    <w:rsid w:val="00EC6E5C"/>
    <w:rsid w:val="00EC710D"/>
    <w:rsid w:val="00EC7185"/>
    <w:rsid w:val="00EC7DE4"/>
    <w:rsid w:val="00ED108C"/>
    <w:rsid w:val="00ED1288"/>
    <w:rsid w:val="00ED1C29"/>
    <w:rsid w:val="00ED1DC2"/>
    <w:rsid w:val="00ED202F"/>
    <w:rsid w:val="00ED2340"/>
    <w:rsid w:val="00ED2A2B"/>
    <w:rsid w:val="00ED2FE7"/>
    <w:rsid w:val="00ED3DE4"/>
    <w:rsid w:val="00ED3F6E"/>
    <w:rsid w:val="00ED42A1"/>
    <w:rsid w:val="00ED4AE6"/>
    <w:rsid w:val="00ED4C80"/>
    <w:rsid w:val="00ED4F6B"/>
    <w:rsid w:val="00ED5A7E"/>
    <w:rsid w:val="00ED5ECA"/>
    <w:rsid w:val="00ED66B1"/>
    <w:rsid w:val="00ED6BC2"/>
    <w:rsid w:val="00EE09A4"/>
    <w:rsid w:val="00EE0FD3"/>
    <w:rsid w:val="00EE16B9"/>
    <w:rsid w:val="00EE16BF"/>
    <w:rsid w:val="00EE16C5"/>
    <w:rsid w:val="00EE1BC5"/>
    <w:rsid w:val="00EE1C80"/>
    <w:rsid w:val="00EE1DD2"/>
    <w:rsid w:val="00EE1FA0"/>
    <w:rsid w:val="00EE279B"/>
    <w:rsid w:val="00EE2C2A"/>
    <w:rsid w:val="00EE301D"/>
    <w:rsid w:val="00EE32F3"/>
    <w:rsid w:val="00EE47C9"/>
    <w:rsid w:val="00EE4DF4"/>
    <w:rsid w:val="00EE5127"/>
    <w:rsid w:val="00EE5710"/>
    <w:rsid w:val="00EE57C4"/>
    <w:rsid w:val="00EE5C70"/>
    <w:rsid w:val="00EE6315"/>
    <w:rsid w:val="00EE63F1"/>
    <w:rsid w:val="00EE683E"/>
    <w:rsid w:val="00EE7A78"/>
    <w:rsid w:val="00EE7A92"/>
    <w:rsid w:val="00EF063E"/>
    <w:rsid w:val="00EF06C8"/>
    <w:rsid w:val="00EF0F02"/>
    <w:rsid w:val="00EF1B4A"/>
    <w:rsid w:val="00EF2482"/>
    <w:rsid w:val="00EF2876"/>
    <w:rsid w:val="00EF34FF"/>
    <w:rsid w:val="00EF425E"/>
    <w:rsid w:val="00EF47E3"/>
    <w:rsid w:val="00EF52EA"/>
    <w:rsid w:val="00EF5477"/>
    <w:rsid w:val="00EF560B"/>
    <w:rsid w:val="00EF5889"/>
    <w:rsid w:val="00EF5939"/>
    <w:rsid w:val="00EF6126"/>
    <w:rsid w:val="00EF616E"/>
    <w:rsid w:val="00EF651F"/>
    <w:rsid w:val="00EF66A3"/>
    <w:rsid w:val="00EF6979"/>
    <w:rsid w:val="00EF6B4F"/>
    <w:rsid w:val="00EF7697"/>
    <w:rsid w:val="00EF7B47"/>
    <w:rsid w:val="00F02C1F"/>
    <w:rsid w:val="00F02CF2"/>
    <w:rsid w:val="00F02F7A"/>
    <w:rsid w:val="00F03159"/>
    <w:rsid w:val="00F0319A"/>
    <w:rsid w:val="00F03647"/>
    <w:rsid w:val="00F04045"/>
    <w:rsid w:val="00F0462A"/>
    <w:rsid w:val="00F04AF5"/>
    <w:rsid w:val="00F04B00"/>
    <w:rsid w:val="00F04D1F"/>
    <w:rsid w:val="00F04F76"/>
    <w:rsid w:val="00F04F9D"/>
    <w:rsid w:val="00F04FEF"/>
    <w:rsid w:val="00F053F5"/>
    <w:rsid w:val="00F06426"/>
    <w:rsid w:val="00F06B2C"/>
    <w:rsid w:val="00F06D42"/>
    <w:rsid w:val="00F07501"/>
    <w:rsid w:val="00F07F2A"/>
    <w:rsid w:val="00F07F64"/>
    <w:rsid w:val="00F10E0E"/>
    <w:rsid w:val="00F11EDB"/>
    <w:rsid w:val="00F11F03"/>
    <w:rsid w:val="00F12690"/>
    <w:rsid w:val="00F1269A"/>
    <w:rsid w:val="00F127C4"/>
    <w:rsid w:val="00F13B58"/>
    <w:rsid w:val="00F140F4"/>
    <w:rsid w:val="00F14395"/>
    <w:rsid w:val="00F144AE"/>
    <w:rsid w:val="00F144FB"/>
    <w:rsid w:val="00F14500"/>
    <w:rsid w:val="00F152B6"/>
    <w:rsid w:val="00F161F7"/>
    <w:rsid w:val="00F17D70"/>
    <w:rsid w:val="00F17FBE"/>
    <w:rsid w:val="00F204ED"/>
    <w:rsid w:val="00F2066B"/>
    <w:rsid w:val="00F206BC"/>
    <w:rsid w:val="00F20D80"/>
    <w:rsid w:val="00F216FF"/>
    <w:rsid w:val="00F21E55"/>
    <w:rsid w:val="00F223E1"/>
    <w:rsid w:val="00F2247D"/>
    <w:rsid w:val="00F232D9"/>
    <w:rsid w:val="00F2424D"/>
    <w:rsid w:val="00F2466D"/>
    <w:rsid w:val="00F24930"/>
    <w:rsid w:val="00F25982"/>
    <w:rsid w:val="00F25A4E"/>
    <w:rsid w:val="00F266E0"/>
    <w:rsid w:val="00F27BD2"/>
    <w:rsid w:val="00F3070F"/>
    <w:rsid w:val="00F308DA"/>
    <w:rsid w:val="00F3112D"/>
    <w:rsid w:val="00F32722"/>
    <w:rsid w:val="00F33A49"/>
    <w:rsid w:val="00F340FD"/>
    <w:rsid w:val="00F34140"/>
    <w:rsid w:val="00F341D3"/>
    <w:rsid w:val="00F341F8"/>
    <w:rsid w:val="00F3465F"/>
    <w:rsid w:val="00F34802"/>
    <w:rsid w:val="00F348B5"/>
    <w:rsid w:val="00F349B6"/>
    <w:rsid w:val="00F351EC"/>
    <w:rsid w:val="00F3558E"/>
    <w:rsid w:val="00F36091"/>
    <w:rsid w:val="00F36FC1"/>
    <w:rsid w:val="00F3708C"/>
    <w:rsid w:val="00F37464"/>
    <w:rsid w:val="00F37796"/>
    <w:rsid w:val="00F37B2E"/>
    <w:rsid w:val="00F37C7F"/>
    <w:rsid w:val="00F37DD8"/>
    <w:rsid w:val="00F37FF3"/>
    <w:rsid w:val="00F40D5A"/>
    <w:rsid w:val="00F41EEA"/>
    <w:rsid w:val="00F41F10"/>
    <w:rsid w:val="00F43C83"/>
    <w:rsid w:val="00F44091"/>
    <w:rsid w:val="00F440EB"/>
    <w:rsid w:val="00F446BC"/>
    <w:rsid w:val="00F45F53"/>
    <w:rsid w:val="00F479F6"/>
    <w:rsid w:val="00F5010B"/>
    <w:rsid w:val="00F50647"/>
    <w:rsid w:val="00F50CAC"/>
    <w:rsid w:val="00F51A68"/>
    <w:rsid w:val="00F51F71"/>
    <w:rsid w:val="00F52018"/>
    <w:rsid w:val="00F522A1"/>
    <w:rsid w:val="00F52870"/>
    <w:rsid w:val="00F52D90"/>
    <w:rsid w:val="00F5368E"/>
    <w:rsid w:val="00F53986"/>
    <w:rsid w:val="00F543EE"/>
    <w:rsid w:val="00F54743"/>
    <w:rsid w:val="00F55237"/>
    <w:rsid w:val="00F55306"/>
    <w:rsid w:val="00F55719"/>
    <w:rsid w:val="00F566B6"/>
    <w:rsid w:val="00F56B2C"/>
    <w:rsid w:val="00F57117"/>
    <w:rsid w:val="00F57263"/>
    <w:rsid w:val="00F57CE0"/>
    <w:rsid w:val="00F6034F"/>
    <w:rsid w:val="00F60762"/>
    <w:rsid w:val="00F6122F"/>
    <w:rsid w:val="00F62F1C"/>
    <w:rsid w:val="00F63158"/>
    <w:rsid w:val="00F649F3"/>
    <w:rsid w:val="00F649FB"/>
    <w:rsid w:val="00F64EFC"/>
    <w:rsid w:val="00F65182"/>
    <w:rsid w:val="00F654EA"/>
    <w:rsid w:val="00F6562B"/>
    <w:rsid w:val="00F65747"/>
    <w:rsid w:val="00F663D6"/>
    <w:rsid w:val="00F66807"/>
    <w:rsid w:val="00F678F8"/>
    <w:rsid w:val="00F67A2A"/>
    <w:rsid w:val="00F67F3D"/>
    <w:rsid w:val="00F70812"/>
    <w:rsid w:val="00F70B3F"/>
    <w:rsid w:val="00F70E96"/>
    <w:rsid w:val="00F71403"/>
    <w:rsid w:val="00F7224C"/>
    <w:rsid w:val="00F72608"/>
    <w:rsid w:val="00F7287A"/>
    <w:rsid w:val="00F7325A"/>
    <w:rsid w:val="00F73AB5"/>
    <w:rsid w:val="00F73D92"/>
    <w:rsid w:val="00F741BD"/>
    <w:rsid w:val="00F75194"/>
    <w:rsid w:val="00F7568D"/>
    <w:rsid w:val="00F75C26"/>
    <w:rsid w:val="00F770B1"/>
    <w:rsid w:val="00F7726E"/>
    <w:rsid w:val="00F776F5"/>
    <w:rsid w:val="00F81ADB"/>
    <w:rsid w:val="00F82727"/>
    <w:rsid w:val="00F82E61"/>
    <w:rsid w:val="00F836F7"/>
    <w:rsid w:val="00F83865"/>
    <w:rsid w:val="00F83EEA"/>
    <w:rsid w:val="00F84350"/>
    <w:rsid w:val="00F845DC"/>
    <w:rsid w:val="00F849F3"/>
    <w:rsid w:val="00F85245"/>
    <w:rsid w:val="00F85ADC"/>
    <w:rsid w:val="00F85CF6"/>
    <w:rsid w:val="00F85D7C"/>
    <w:rsid w:val="00F85E08"/>
    <w:rsid w:val="00F86E27"/>
    <w:rsid w:val="00F87735"/>
    <w:rsid w:val="00F87822"/>
    <w:rsid w:val="00F87923"/>
    <w:rsid w:val="00F87EF7"/>
    <w:rsid w:val="00F9004D"/>
    <w:rsid w:val="00F901BA"/>
    <w:rsid w:val="00F9059A"/>
    <w:rsid w:val="00F90752"/>
    <w:rsid w:val="00F9209F"/>
    <w:rsid w:val="00F925D9"/>
    <w:rsid w:val="00F927A0"/>
    <w:rsid w:val="00F92C60"/>
    <w:rsid w:val="00F92E5C"/>
    <w:rsid w:val="00F937C5"/>
    <w:rsid w:val="00F937E9"/>
    <w:rsid w:val="00F93BEF"/>
    <w:rsid w:val="00F9412C"/>
    <w:rsid w:val="00F94C9E"/>
    <w:rsid w:val="00F95581"/>
    <w:rsid w:val="00F95DF1"/>
    <w:rsid w:val="00F9662C"/>
    <w:rsid w:val="00F96FE6"/>
    <w:rsid w:val="00F973BB"/>
    <w:rsid w:val="00FA05F4"/>
    <w:rsid w:val="00FA094D"/>
    <w:rsid w:val="00FA0B71"/>
    <w:rsid w:val="00FA0C83"/>
    <w:rsid w:val="00FA0CD0"/>
    <w:rsid w:val="00FA0ECC"/>
    <w:rsid w:val="00FA1309"/>
    <w:rsid w:val="00FA1B13"/>
    <w:rsid w:val="00FA1BE4"/>
    <w:rsid w:val="00FA1EA0"/>
    <w:rsid w:val="00FA1EF6"/>
    <w:rsid w:val="00FA30C6"/>
    <w:rsid w:val="00FA37E3"/>
    <w:rsid w:val="00FA4151"/>
    <w:rsid w:val="00FA5224"/>
    <w:rsid w:val="00FA580B"/>
    <w:rsid w:val="00FA5A79"/>
    <w:rsid w:val="00FA5FB4"/>
    <w:rsid w:val="00FA612E"/>
    <w:rsid w:val="00FA64F9"/>
    <w:rsid w:val="00FA665F"/>
    <w:rsid w:val="00FA715F"/>
    <w:rsid w:val="00FA7498"/>
    <w:rsid w:val="00FA7615"/>
    <w:rsid w:val="00FA7D0A"/>
    <w:rsid w:val="00FB0791"/>
    <w:rsid w:val="00FB0983"/>
    <w:rsid w:val="00FB2E92"/>
    <w:rsid w:val="00FB3394"/>
    <w:rsid w:val="00FB3661"/>
    <w:rsid w:val="00FB4127"/>
    <w:rsid w:val="00FB6A5C"/>
    <w:rsid w:val="00FB73EC"/>
    <w:rsid w:val="00FB7D61"/>
    <w:rsid w:val="00FC04DA"/>
    <w:rsid w:val="00FC2379"/>
    <w:rsid w:val="00FC2451"/>
    <w:rsid w:val="00FC26E2"/>
    <w:rsid w:val="00FC2B84"/>
    <w:rsid w:val="00FC2B93"/>
    <w:rsid w:val="00FC368D"/>
    <w:rsid w:val="00FC5853"/>
    <w:rsid w:val="00FC5F7B"/>
    <w:rsid w:val="00FC6110"/>
    <w:rsid w:val="00FC78D1"/>
    <w:rsid w:val="00FC7971"/>
    <w:rsid w:val="00FC7DFE"/>
    <w:rsid w:val="00FD08ED"/>
    <w:rsid w:val="00FD208A"/>
    <w:rsid w:val="00FD217B"/>
    <w:rsid w:val="00FD2F3E"/>
    <w:rsid w:val="00FD2F8F"/>
    <w:rsid w:val="00FD325F"/>
    <w:rsid w:val="00FD34F0"/>
    <w:rsid w:val="00FD35B3"/>
    <w:rsid w:val="00FD3B4F"/>
    <w:rsid w:val="00FD409A"/>
    <w:rsid w:val="00FD4289"/>
    <w:rsid w:val="00FD4797"/>
    <w:rsid w:val="00FD4B91"/>
    <w:rsid w:val="00FD4F4D"/>
    <w:rsid w:val="00FD5CC4"/>
    <w:rsid w:val="00FD5F39"/>
    <w:rsid w:val="00FD6081"/>
    <w:rsid w:val="00FD63AA"/>
    <w:rsid w:val="00FD6641"/>
    <w:rsid w:val="00FD6BE0"/>
    <w:rsid w:val="00FD7BE5"/>
    <w:rsid w:val="00FD7D56"/>
    <w:rsid w:val="00FE20AB"/>
    <w:rsid w:val="00FE2546"/>
    <w:rsid w:val="00FE27F5"/>
    <w:rsid w:val="00FE2FED"/>
    <w:rsid w:val="00FE345C"/>
    <w:rsid w:val="00FE387E"/>
    <w:rsid w:val="00FE4403"/>
    <w:rsid w:val="00FE4D05"/>
    <w:rsid w:val="00FE529E"/>
    <w:rsid w:val="00FE5F83"/>
    <w:rsid w:val="00FE61F1"/>
    <w:rsid w:val="00FE67B7"/>
    <w:rsid w:val="00FE743B"/>
    <w:rsid w:val="00FE7C19"/>
    <w:rsid w:val="00FE7CE1"/>
    <w:rsid w:val="00FE7FA0"/>
    <w:rsid w:val="00FF03CF"/>
    <w:rsid w:val="00FF05D0"/>
    <w:rsid w:val="00FF0A6C"/>
    <w:rsid w:val="00FF1093"/>
    <w:rsid w:val="00FF1C71"/>
    <w:rsid w:val="00FF1CFB"/>
    <w:rsid w:val="00FF1FF4"/>
    <w:rsid w:val="00FF257F"/>
    <w:rsid w:val="00FF2632"/>
    <w:rsid w:val="00FF2650"/>
    <w:rsid w:val="00FF268C"/>
    <w:rsid w:val="00FF3215"/>
    <w:rsid w:val="00FF3411"/>
    <w:rsid w:val="00FF343F"/>
    <w:rsid w:val="00FF3630"/>
    <w:rsid w:val="00FF3886"/>
    <w:rsid w:val="00FF3951"/>
    <w:rsid w:val="00FF3B59"/>
    <w:rsid w:val="00FF41AD"/>
    <w:rsid w:val="00FF577A"/>
    <w:rsid w:val="00FF5983"/>
    <w:rsid w:val="00FF62AF"/>
    <w:rsid w:val="00FF6B26"/>
    <w:rsid w:val="00FF6C11"/>
    <w:rsid w:val="00FF72E4"/>
    <w:rsid w:val="00FF73E5"/>
    <w:rsid w:val="01EA1012"/>
    <w:rsid w:val="052E226F"/>
    <w:rsid w:val="09147546"/>
    <w:rsid w:val="469ADA9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3193D99"/>
  <w15:chartTrackingRefBased/>
  <w15:docId w15:val="{9EEB608A-E35F-4F72-BA87-40629D3E8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00A324FD"/>
  </w:style>
  <w:style w:type="paragraph" w:styleId="1">
    <w:name w:val="heading 1"/>
    <w:basedOn w:val="a"/>
    <w:next w:val="a"/>
    <w:link w:val="10"/>
    <w:uiPriority w:val="9"/>
    <w:qFormat/>
    <w:rsid w:val="00DD19BC"/>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2">
    <w:name w:val="heading 2"/>
    <w:basedOn w:val="a"/>
    <w:next w:val="a"/>
    <w:link w:val="20"/>
    <w:uiPriority w:val="9"/>
    <w:unhideWhenUsed/>
    <w:qFormat/>
    <w:rsid w:val="00DD19BC"/>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3">
    <w:name w:val="heading 3"/>
    <w:basedOn w:val="a"/>
    <w:next w:val="a"/>
    <w:link w:val="30"/>
    <w:uiPriority w:val="9"/>
    <w:unhideWhenUsed/>
    <w:qFormat/>
    <w:rsid w:val="00DD19BC"/>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4">
    <w:name w:val="heading 4"/>
    <w:basedOn w:val="a"/>
    <w:next w:val="a"/>
    <w:link w:val="40"/>
    <w:uiPriority w:val="9"/>
    <w:unhideWhenUsed/>
    <w:qFormat/>
    <w:rsid w:val="00EC6DB8"/>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paragraph" w:customStyle="1">
    <w:name w:val="paragraph"/>
    <w:basedOn w:val="a"/>
    <w:rsid w:val="006039C8"/>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a0"/>
    <w:rsid w:val="006039C8"/>
  </w:style>
  <w:style w:type="character" w:styleId="eop" w:customStyle="1">
    <w:name w:val="eop"/>
    <w:basedOn w:val="a0"/>
    <w:rsid w:val="006039C8"/>
  </w:style>
  <w:style w:type="paragraph" w:styleId="a3">
    <w:name w:val="List Paragraph"/>
    <w:basedOn w:val="a"/>
    <w:uiPriority w:val="34"/>
    <w:qFormat/>
    <w:rsid w:val="00E12F27"/>
    <w:pPr>
      <w:ind w:left="720"/>
      <w:contextualSpacing/>
    </w:pPr>
  </w:style>
  <w:style w:type="character" w:styleId="10" w:customStyle="1">
    <w:name w:val="כותרת 1 תו"/>
    <w:basedOn w:val="a0"/>
    <w:link w:val="1"/>
    <w:uiPriority w:val="9"/>
    <w:rsid w:val="00DD19BC"/>
    <w:rPr>
      <w:rFonts w:asciiTheme="majorHAnsi" w:hAnsiTheme="majorHAnsi" w:eastAsiaTheme="majorEastAsia" w:cstheme="majorBidi"/>
      <w:color w:val="2F5496" w:themeColor="accent1" w:themeShade="BF"/>
      <w:sz w:val="32"/>
      <w:szCs w:val="32"/>
    </w:rPr>
  </w:style>
  <w:style w:type="character" w:styleId="20" w:customStyle="1">
    <w:name w:val="כותרת 2 תו"/>
    <w:basedOn w:val="a0"/>
    <w:link w:val="2"/>
    <w:uiPriority w:val="9"/>
    <w:rsid w:val="00DD19BC"/>
    <w:rPr>
      <w:rFonts w:asciiTheme="majorHAnsi" w:hAnsiTheme="majorHAnsi" w:eastAsiaTheme="majorEastAsia" w:cstheme="majorBidi"/>
      <w:color w:val="2F5496" w:themeColor="accent1" w:themeShade="BF"/>
      <w:sz w:val="26"/>
      <w:szCs w:val="26"/>
    </w:rPr>
  </w:style>
  <w:style w:type="character" w:styleId="30" w:customStyle="1">
    <w:name w:val="כותרת 3 תו"/>
    <w:basedOn w:val="a0"/>
    <w:link w:val="3"/>
    <w:uiPriority w:val="9"/>
    <w:rsid w:val="00DD19BC"/>
    <w:rPr>
      <w:rFonts w:asciiTheme="majorHAnsi" w:hAnsiTheme="majorHAnsi" w:eastAsiaTheme="majorEastAsia" w:cstheme="majorBidi"/>
      <w:color w:val="1F3763" w:themeColor="accent1" w:themeShade="7F"/>
      <w:sz w:val="24"/>
      <w:szCs w:val="24"/>
    </w:rPr>
  </w:style>
  <w:style w:type="character" w:styleId="Hyperlink">
    <w:name w:val="Hyperlink"/>
    <w:basedOn w:val="a0"/>
    <w:uiPriority w:val="99"/>
    <w:unhideWhenUsed/>
    <w:rsid w:val="00B9170C"/>
    <w:rPr>
      <w:color w:val="0563C1" w:themeColor="hyperlink"/>
      <w:u w:val="single"/>
    </w:rPr>
  </w:style>
  <w:style w:type="character" w:styleId="a4">
    <w:name w:val="Unresolved Mention"/>
    <w:basedOn w:val="a0"/>
    <w:uiPriority w:val="99"/>
    <w:semiHidden/>
    <w:unhideWhenUsed/>
    <w:rsid w:val="00B9170C"/>
    <w:rPr>
      <w:color w:val="605E5C"/>
      <w:shd w:val="clear" w:color="auto" w:fill="E1DFDD"/>
    </w:rPr>
  </w:style>
  <w:style w:type="paragraph" w:styleId="NormalWeb">
    <w:name w:val="Normal (Web)"/>
    <w:basedOn w:val="a"/>
    <w:uiPriority w:val="99"/>
    <w:semiHidden/>
    <w:unhideWhenUsed/>
    <w:rsid w:val="002B4B8D"/>
    <w:pPr>
      <w:spacing w:before="100" w:beforeAutospacing="1" w:after="100" w:afterAutospacing="1" w:line="240" w:lineRule="auto"/>
    </w:pPr>
    <w:rPr>
      <w:rFonts w:ascii="Times New Roman" w:hAnsi="Times New Roman" w:eastAsia="Times New Roman" w:cs="Times New Roman"/>
      <w:sz w:val="24"/>
      <w:szCs w:val="24"/>
    </w:rPr>
  </w:style>
  <w:style w:type="character" w:styleId="40" w:customStyle="1">
    <w:name w:val="כותרת 4 תו"/>
    <w:basedOn w:val="a0"/>
    <w:link w:val="4"/>
    <w:uiPriority w:val="9"/>
    <w:rsid w:val="00EC6DB8"/>
    <w:rPr>
      <w:rFonts w:asciiTheme="majorHAnsi" w:hAnsiTheme="majorHAnsi" w:eastAsiaTheme="majorEastAsia" w:cstheme="majorBidi"/>
      <w:i/>
      <w:iCs/>
      <w:color w:val="2F5496" w:themeColor="accent1" w:themeShade="BF"/>
    </w:rPr>
  </w:style>
  <w:style w:type="paragraph" w:styleId="a5">
    <w:name w:val="No Spacing"/>
    <w:link w:val="a6"/>
    <w:uiPriority w:val="1"/>
    <w:qFormat/>
    <w:rsid w:val="006F7EEC"/>
    <w:pPr>
      <w:spacing w:after="0" w:line="240" w:lineRule="auto"/>
    </w:pPr>
    <w:rPr>
      <w:rFonts w:eastAsiaTheme="minorEastAsia"/>
    </w:rPr>
  </w:style>
  <w:style w:type="character" w:styleId="a6" w:customStyle="1">
    <w:name w:val="ללא מרווח תו"/>
    <w:basedOn w:val="a0"/>
    <w:link w:val="a5"/>
    <w:uiPriority w:val="1"/>
    <w:rsid w:val="006F7EEC"/>
    <w:rPr>
      <w:rFonts w:eastAsiaTheme="minorEastAsia"/>
      <w:lang w:val="en-US"/>
    </w:rPr>
  </w:style>
  <w:style w:type="character" w:styleId="a7">
    <w:name w:val="Intense Reference"/>
    <w:basedOn w:val="a0"/>
    <w:uiPriority w:val="32"/>
    <w:qFormat/>
    <w:rsid w:val="00183488"/>
    <w:rPr>
      <w:b/>
      <w:bCs/>
      <w:smallCaps/>
      <w:color w:val="4472C4" w:themeColor="accent1"/>
      <w:spacing w:val="5"/>
    </w:rPr>
  </w:style>
  <w:style w:type="paragraph" w:styleId="a8">
    <w:name w:val="header"/>
    <w:basedOn w:val="a"/>
    <w:link w:val="a9"/>
    <w:uiPriority w:val="99"/>
    <w:unhideWhenUsed/>
    <w:rsid w:val="00801845"/>
    <w:pPr>
      <w:tabs>
        <w:tab w:val="center" w:pos="4513"/>
        <w:tab w:val="right" w:pos="9026"/>
      </w:tabs>
      <w:spacing w:after="0" w:line="240" w:lineRule="auto"/>
    </w:pPr>
  </w:style>
  <w:style w:type="character" w:styleId="a9" w:customStyle="1">
    <w:name w:val="כותרת עליונה תו"/>
    <w:basedOn w:val="a0"/>
    <w:link w:val="a8"/>
    <w:uiPriority w:val="99"/>
    <w:rsid w:val="00801845"/>
  </w:style>
  <w:style w:type="paragraph" w:styleId="aa">
    <w:name w:val="footer"/>
    <w:basedOn w:val="a"/>
    <w:link w:val="ab"/>
    <w:uiPriority w:val="99"/>
    <w:unhideWhenUsed/>
    <w:rsid w:val="00801845"/>
    <w:pPr>
      <w:tabs>
        <w:tab w:val="center" w:pos="4513"/>
        <w:tab w:val="right" w:pos="9026"/>
      </w:tabs>
      <w:spacing w:after="0" w:line="240" w:lineRule="auto"/>
    </w:pPr>
  </w:style>
  <w:style w:type="character" w:styleId="ab" w:customStyle="1">
    <w:name w:val="כותרת תחתונה תו"/>
    <w:basedOn w:val="a0"/>
    <w:link w:val="aa"/>
    <w:uiPriority w:val="99"/>
    <w:rsid w:val="00801845"/>
  </w:style>
  <w:style w:type="character" w:styleId="ac">
    <w:name w:val="Intense Emphasis"/>
    <w:basedOn w:val="a0"/>
    <w:uiPriority w:val="21"/>
    <w:qFormat/>
    <w:rsid w:val="004F5421"/>
    <w:rPr>
      <w:i/>
      <w:iCs/>
      <w:color w:val="4472C4" w:themeColor="accent1"/>
    </w:rPr>
  </w:style>
  <w:style w:type="paragraph" w:styleId="xmsonormal" w:customStyle="1">
    <w:name w:val="x_msonormal"/>
    <w:basedOn w:val="a"/>
    <w:rsid w:val="00BB1644"/>
    <w:pPr>
      <w:spacing w:before="100" w:beforeAutospacing="1" w:after="100" w:afterAutospacing="1" w:line="240" w:lineRule="auto"/>
    </w:pPr>
    <w:rPr>
      <w:rFonts w:ascii="Times New Roman" w:hAnsi="Times New Roman" w:eastAsia="Times New Roman" w:cs="Times New Roman"/>
      <w:sz w:val="24"/>
      <w:szCs w:val="24"/>
    </w:rPr>
  </w:style>
  <w:style w:type="paragraph" w:styleId="xmsolistparagraph" w:customStyle="1">
    <w:name w:val="x_msolistparagraph"/>
    <w:basedOn w:val="a"/>
    <w:rsid w:val="00BB1644"/>
    <w:pPr>
      <w:spacing w:before="100" w:beforeAutospacing="1" w:after="100" w:afterAutospacing="1" w:line="240" w:lineRule="auto"/>
    </w:pPr>
    <w:rPr>
      <w:rFonts w:ascii="Times New Roman" w:hAnsi="Times New Roman" w:eastAsia="Times New Roman" w:cs="Times New Roman"/>
      <w:sz w:val="24"/>
      <w:szCs w:val="24"/>
    </w:rPr>
  </w:style>
  <w:style w:type="table" w:styleId="ad">
    <w:name w:val="Table Grid"/>
    <w:basedOn w:val="a1"/>
    <w:uiPriority w:val="39"/>
    <w:rsid w:val="002759D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
    <w:name w:val="Grid Table 1 Light Accent 1"/>
    <w:basedOn w:val="a1"/>
    <w:uiPriority w:val="46"/>
    <w:rsid w:val="00575EBA"/>
    <w:pPr>
      <w:spacing w:after="0" w:line="240" w:lineRule="auto"/>
    </w:pPr>
    <w:tblPr>
      <w:tblStyleRowBandSize w:val="1"/>
      <w:tblStyleColBandSize w:val="1"/>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blPr/>
      <w:tcPr>
        <w:tcBorders>
          <w:bottom w:val="single" w:color="8EAADB" w:themeColor="accent1" w:themeTint="99" w:sz="12" w:space="0"/>
        </w:tcBorders>
      </w:tcPr>
    </w:tblStylePr>
    <w:tblStylePr w:type="lastRow">
      <w:rPr>
        <w:b/>
        <w:bCs/>
      </w:rPr>
      <w:tblPr/>
      <w:tcPr>
        <w:tcBorders>
          <w:top w:val="double" w:color="8EAADB" w:themeColor="accent1" w:themeTint="99" w:sz="2" w:space="0"/>
        </w:tcBorders>
      </w:tcPr>
    </w:tblStylePr>
    <w:tblStylePr w:type="firstCol">
      <w:rPr>
        <w:b/>
        <w:bCs/>
      </w:rPr>
    </w:tblStylePr>
    <w:tblStylePr w:type="lastCol">
      <w:rPr>
        <w:b/>
        <w:bCs/>
      </w:rPr>
    </w:tblStylePr>
  </w:style>
  <w:style w:type="table" w:styleId="2-1">
    <w:name w:val="Grid Table 2 Accent 1"/>
    <w:basedOn w:val="a1"/>
    <w:uiPriority w:val="47"/>
    <w:rsid w:val="00BC3DE7"/>
    <w:pPr>
      <w:spacing w:after="0" w:line="240" w:lineRule="auto"/>
    </w:pPr>
    <w:tblPr>
      <w:tblStyleRowBandSize w:val="1"/>
      <w:tblStyleColBandSize w:val="1"/>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blPr/>
      <w:tcPr>
        <w:tcBorders>
          <w:top w:val="nil"/>
          <w:bottom w:val="single" w:color="8EAADB" w:themeColor="accent1" w:themeTint="99" w:sz="12" w:space="0"/>
          <w:insideH w:val="nil"/>
          <w:insideV w:val="nil"/>
        </w:tcBorders>
        <w:shd w:val="clear" w:color="auto" w:fill="FFFFFF" w:themeFill="background1"/>
      </w:tcPr>
    </w:tblStylePr>
    <w:tblStylePr w:type="lastRow">
      <w:rPr>
        <w:b/>
        <w:bCs/>
      </w:rPr>
      <w:tbl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1">
    <w:name w:val="Grid Table 4 Accent 1"/>
    <w:basedOn w:val="a1"/>
    <w:uiPriority w:val="49"/>
    <w:rsid w:val="00BC3DE7"/>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1-5">
    <w:name w:val="Grid Table 1 Light Accent 5"/>
    <w:basedOn w:val="a1"/>
    <w:uiPriority w:val="46"/>
    <w:rsid w:val="00BD2611"/>
    <w:pPr>
      <w:spacing w:after="0" w:line="240" w:lineRule="auto"/>
    </w:pPr>
    <w:tblPr>
      <w:tblStyleRowBandSize w:val="1"/>
      <w:tblStyleColBandSize w:val="1"/>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blPr/>
      <w:tcPr>
        <w:tcBorders>
          <w:bottom w:val="single" w:color="9CC2E5" w:themeColor="accent5" w:themeTint="99" w:sz="12" w:space="0"/>
        </w:tcBorders>
      </w:tcPr>
    </w:tblStylePr>
    <w:tblStylePr w:type="lastRow">
      <w:rPr>
        <w:b/>
        <w:bCs/>
      </w:rPr>
      <w:tblPr/>
      <w:tcPr>
        <w:tcBorders>
          <w:top w:val="double" w:color="9CC2E5" w:themeColor="accent5" w:themeTint="99" w:sz="2" w:space="0"/>
        </w:tcBorders>
      </w:tcPr>
    </w:tblStylePr>
    <w:tblStylePr w:type="firstCol">
      <w:rPr>
        <w:b/>
        <w:bCs/>
      </w:rPr>
    </w:tblStylePr>
    <w:tblStylePr w:type="lastCol">
      <w:rPr>
        <w:b/>
        <w:bCs/>
      </w:rPr>
    </w:tblStylePr>
  </w:style>
  <w:style w:type="table" w:styleId="2-5">
    <w:name w:val="Grid Table 2 Accent 5"/>
    <w:basedOn w:val="a1"/>
    <w:uiPriority w:val="47"/>
    <w:rsid w:val="00D56596"/>
    <w:pPr>
      <w:spacing w:after="0" w:line="240" w:lineRule="auto"/>
    </w:pPr>
    <w:tblPr>
      <w:tblStyleRowBandSize w:val="1"/>
      <w:tblStyleColBandSize w:val="1"/>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blPr/>
      <w:tcPr>
        <w:tcBorders>
          <w:top w:val="nil"/>
          <w:bottom w:val="single" w:color="9CC2E5" w:themeColor="accent5" w:themeTint="99" w:sz="12" w:space="0"/>
          <w:insideH w:val="nil"/>
          <w:insideV w:val="nil"/>
        </w:tcBorders>
        <w:shd w:val="clear" w:color="auto" w:fill="FFFFFF" w:themeFill="background1"/>
      </w:tcPr>
    </w:tblStylePr>
    <w:tblStylePr w:type="lastRow">
      <w:rPr>
        <w:b/>
        <w:bCs/>
      </w:rPr>
      <w:tbl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5">
    <w:name w:val="Grid Table 4 Accent 5"/>
    <w:basedOn w:val="a1"/>
    <w:uiPriority w:val="49"/>
    <w:rsid w:val="00D56596"/>
    <w:pPr>
      <w:spacing w:after="0" w:line="240" w:lineRule="auto"/>
    </w:p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3-5">
    <w:name w:val="Grid Table 3 Accent 5"/>
    <w:basedOn w:val="a1"/>
    <w:uiPriority w:val="48"/>
    <w:rsid w:val="002A491C"/>
    <w:pPr>
      <w:spacing w:after="0" w:line="240" w:lineRule="auto"/>
    </w:p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color="9CC2E5" w:themeColor="accent5" w:themeTint="99" w:sz="4" w:space="0"/>
        </w:tcBorders>
      </w:tcPr>
    </w:tblStylePr>
    <w:tblStylePr w:type="nwCell">
      <w:tblPr/>
      <w:tcPr>
        <w:tcBorders>
          <w:bottom w:val="single" w:color="9CC2E5" w:themeColor="accent5" w:themeTint="99" w:sz="4" w:space="0"/>
        </w:tcBorders>
      </w:tcPr>
    </w:tblStylePr>
    <w:tblStylePr w:type="seCell">
      <w:tblPr/>
      <w:tcPr>
        <w:tcBorders>
          <w:top w:val="single" w:color="9CC2E5" w:themeColor="accent5" w:themeTint="99" w:sz="4" w:space="0"/>
        </w:tcBorders>
      </w:tcPr>
    </w:tblStylePr>
    <w:tblStylePr w:type="swCell">
      <w:tblPr/>
      <w:tcPr>
        <w:tcBorders>
          <w:top w:val="single" w:color="9CC2E5" w:themeColor="accent5" w:themeTint="99" w:sz="4" w:space="0"/>
        </w:tcBorders>
      </w:tcPr>
    </w:tblStylePr>
  </w:style>
  <w:style w:type="table" w:styleId="7-5">
    <w:name w:val="Grid Table 7 Colorful Accent 5"/>
    <w:basedOn w:val="a1"/>
    <w:uiPriority w:val="52"/>
    <w:rsid w:val="00076319"/>
    <w:pPr>
      <w:spacing w:after="0" w:line="240" w:lineRule="auto"/>
    </w:pPr>
    <w:rPr>
      <w:color w:val="2E74B5" w:themeColor="accent5" w:themeShade="BF"/>
    </w:r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color="9CC2E5" w:themeColor="accent5" w:themeTint="99" w:sz="4" w:space="0"/>
        </w:tcBorders>
      </w:tcPr>
    </w:tblStylePr>
    <w:tblStylePr w:type="nwCell">
      <w:tblPr/>
      <w:tcPr>
        <w:tcBorders>
          <w:bottom w:val="single" w:color="9CC2E5" w:themeColor="accent5" w:themeTint="99" w:sz="4" w:space="0"/>
        </w:tcBorders>
      </w:tcPr>
    </w:tblStylePr>
    <w:tblStylePr w:type="seCell">
      <w:tblPr/>
      <w:tcPr>
        <w:tcBorders>
          <w:top w:val="single" w:color="9CC2E5" w:themeColor="accent5" w:themeTint="99" w:sz="4" w:space="0"/>
        </w:tcBorders>
      </w:tcPr>
    </w:tblStylePr>
    <w:tblStylePr w:type="swCell">
      <w:tblPr/>
      <w:tcPr>
        <w:tcBorders>
          <w:top w:val="single" w:color="9CC2E5" w:themeColor="accent5" w:themeTint="99" w:sz="4" w:space="0"/>
        </w:tcBorders>
      </w:tcPr>
    </w:tblStylePr>
  </w:style>
  <w:style w:type="table" w:styleId="6-5">
    <w:name w:val="Grid Table 6 Colorful Accent 5"/>
    <w:basedOn w:val="a1"/>
    <w:uiPriority w:val="51"/>
    <w:rsid w:val="000D33B1"/>
    <w:pPr>
      <w:spacing w:after="0" w:line="240" w:lineRule="auto"/>
    </w:pPr>
    <w:rPr>
      <w:color w:val="2E74B5" w:themeColor="accent5" w:themeShade="BF"/>
    </w:r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blPr/>
      <w:tcPr>
        <w:tcBorders>
          <w:bottom w:val="single" w:color="9CC2E5" w:themeColor="accent5" w:themeTint="99" w:sz="12" w:space="0"/>
        </w:tcBorders>
      </w:tcPr>
    </w:tblStylePr>
    <w:tblStylePr w:type="lastRow">
      <w:rPr>
        <w:b/>
        <w:bCs/>
      </w:rPr>
      <w:tblPr/>
      <w:tcPr>
        <w:tcBorders>
          <w:top w:val="double" w:color="9CC2E5" w:themeColor="accent5" w:themeTint="99"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6-1">
    <w:name w:val="Grid Table 6 Colorful Accent 1"/>
    <w:basedOn w:val="a1"/>
    <w:uiPriority w:val="51"/>
    <w:rsid w:val="000D33B1"/>
    <w:pPr>
      <w:spacing w:after="0" w:line="240" w:lineRule="auto"/>
    </w:pPr>
    <w:rPr>
      <w:color w:val="2F5496" w:themeColor="accent1" w:themeShade="BF"/>
    </w:r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blPr/>
      <w:tcPr>
        <w:tcBorders>
          <w:bottom w:val="single" w:color="8EAADB" w:themeColor="accent1" w:themeTint="99" w:sz="12" w:space="0"/>
        </w:tcBorders>
      </w:tcPr>
    </w:tblStylePr>
    <w:tblStylePr w:type="lastRow">
      <w:rPr>
        <w:b/>
        <w:bCs/>
      </w:rPr>
      <w:tblPr/>
      <w:tcPr>
        <w:tcBorders>
          <w:top w:val="double" w:color="8EAADB" w:themeColor="accent1" w:themeTint="99"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e">
    <w:name w:val="TOC Heading"/>
    <w:basedOn w:val="1"/>
    <w:next w:val="a"/>
    <w:uiPriority w:val="39"/>
    <w:unhideWhenUsed/>
    <w:qFormat/>
    <w:rsid w:val="002B499C"/>
    <w:pPr>
      <w:bidi/>
      <w:outlineLvl w:val="9"/>
    </w:pPr>
    <w:rPr>
      <w:rtl/>
      <w:cs/>
      <w:lang w:bidi="he-IL"/>
    </w:rPr>
  </w:style>
  <w:style w:type="paragraph" w:styleId="TOC1">
    <w:name w:val="toc 1"/>
    <w:basedOn w:val="a"/>
    <w:next w:val="a"/>
    <w:autoRedefine/>
    <w:uiPriority w:val="39"/>
    <w:unhideWhenUsed/>
    <w:rsid w:val="00C74B20"/>
    <w:pPr>
      <w:tabs>
        <w:tab w:val="left" w:pos="660"/>
        <w:tab w:val="right" w:leader="dot" w:pos="9016"/>
      </w:tabs>
      <w:bidi/>
      <w:spacing w:after="100"/>
      <w:jc w:val="right"/>
    </w:pPr>
  </w:style>
  <w:style w:type="paragraph" w:styleId="TOC2">
    <w:name w:val="toc 2"/>
    <w:basedOn w:val="a"/>
    <w:next w:val="a"/>
    <w:autoRedefine/>
    <w:uiPriority w:val="39"/>
    <w:unhideWhenUsed/>
    <w:rsid w:val="002B499C"/>
    <w:pPr>
      <w:spacing w:after="100"/>
      <w:ind w:left="220"/>
    </w:pPr>
  </w:style>
  <w:style w:type="paragraph" w:styleId="TOC3">
    <w:name w:val="toc 3"/>
    <w:basedOn w:val="a"/>
    <w:next w:val="a"/>
    <w:autoRedefine/>
    <w:uiPriority w:val="39"/>
    <w:unhideWhenUsed/>
    <w:rsid w:val="002B499C"/>
    <w:pPr>
      <w:spacing w:after="100"/>
      <w:ind w:left="440"/>
    </w:pPr>
  </w:style>
  <w:style w:type="character" w:styleId="FollowedHyperlink">
    <w:name w:val="FollowedHyperlink"/>
    <w:basedOn w:val="a0"/>
    <w:uiPriority w:val="99"/>
    <w:semiHidden/>
    <w:unhideWhenUsed/>
    <w:rsid w:val="002B499C"/>
    <w:rPr>
      <w:color w:val="954F72" w:themeColor="followedHyperlink"/>
      <w:u w:val="single"/>
    </w:rPr>
  </w:style>
  <w:style w:type="character" w:styleId="af">
    <w:name w:val="Strong"/>
    <w:basedOn w:val="a0"/>
    <w:uiPriority w:val="22"/>
    <w:qFormat/>
    <w:rsid w:val="008A7BC5"/>
    <w:rPr>
      <w:b/>
      <w:bCs/>
    </w:rPr>
  </w:style>
  <w:style w:type="character" w:styleId="af0">
    <w:name w:val="annotation reference"/>
    <w:basedOn w:val="a0"/>
    <w:uiPriority w:val="99"/>
    <w:semiHidden/>
    <w:unhideWhenUsed/>
    <w:rsid w:val="003A1706"/>
    <w:rPr>
      <w:sz w:val="16"/>
      <w:szCs w:val="16"/>
    </w:rPr>
  </w:style>
  <w:style w:type="paragraph" w:styleId="af1">
    <w:name w:val="annotation text"/>
    <w:basedOn w:val="a"/>
    <w:link w:val="af2"/>
    <w:uiPriority w:val="99"/>
    <w:unhideWhenUsed/>
    <w:rsid w:val="003A1706"/>
    <w:pPr>
      <w:spacing w:line="240" w:lineRule="auto"/>
    </w:pPr>
    <w:rPr>
      <w:sz w:val="20"/>
      <w:szCs w:val="20"/>
    </w:rPr>
  </w:style>
  <w:style w:type="character" w:styleId="af2" w:customStyle="1">
    <w:name w:val="טקסט הערה תו"/>
    <w:basedOn w:val="a0"/>
    <w:link w:val="af1"/>
    <w:uiPriority w:val="99"/>
    <w:rsid w:val="003A1706"/>
    <w:rPr>
      <w:sz w:val="20"/>
      <w:szCs w:val="20"/>
    </w:rPr>
  </w:style>
  <w:style w:type="paragraph" w:styleId="af3">
    <w:name w:val="annotation subject"/>
    <w:basedOn w:val="af1"/>
    <w:next w:val="af1"/>
    <w:link w:val="af4"/>
    <w:uiPriority w:val="99"/>
    <w:semiHidden/>
    <w:unhideWhenUsed/>
    <w:rsid w:val="003A1706"/>
    <w:rPr>
      <w:b/>
      <w:bCs/>
    </w:rPr>
  </w:style>
  <w:style w:type="character" w:styleId="af4" w:customStyle="1">
    <w:name w:val="נושא הערה תו"/>
    <w:basedOn w:val="af2"/>
    <w:link w:val="af3"/>
    <w:uiPriority w:val="99"/>
    <w:semiHidden/>
    <w:rsid w:val="003A170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09079">
      <w:bodyDiv w:val="1"/>
      <w:marLeft w:val="0"/>
      <w:marRight w:val="0"/>
      <w:marTop w:val="0"/>
      <w:marBottom w:val="0"/>
      <w:divBdr>
        <w:top w:val="none" w:sz="0" w:space="0" w:color="auto"/>
        <w:left w:val="none" w:sz="0" w:space="0" w:color="auto"/>
        <w:bottom w:val="none" w:sz="0" w:space="0" w:color="auto"/>
        <w:right w:val="none" w:sz="0" w:space="0" w:color="auto"/>
      </w:divBdr>
    </w:div>
    <w:div w:id="78526315">
      <w:bodyDiv w:val="1"/>
      <w:marLeft w:val="0"/>
      <w:marRight w:val="0"/>
      <w:marTop w:val="0"/>
      <w:marBottom w:val="0"/>
      <w:divBdr>
        <w:top w:val="none" w:sz="0" w:space="0" w:color="auto"/>
        <w:left w:val="none" w:sz="0" w:space="0" w:color="auto"/>
        <w:bottom w:val="none" w:sz="0" w:space="0" w:color="auto"/>
        <w:right w:val="none" w:sz="0" w:space="0" w:color="auto"/>
      </w:divBdr>
    </w:div>
    <w:div w:id="98068425">
      <w:bodyDiv w:val="1"/>
      <w:marLeft w:val="0"/>
      <w:marRight w:val="0"/>
      <w:marTop w:val="0"/>
      <w:marBottom w:val="0"/>
      <w:divBdr>
        <w:top w:val="none" w:sz="0" w:space="0" w:color="auto"/>
        <w:left w:val="none" w:sz="0" w:space="0" w:color="auto"/>
        <w:bottom w:val="none" w:sz="0" w:space="0" w:color="auto"/>
        <w:right w:val="none" w:sz="0" w:space="0" w:color="auto"/>
      </w:divBdr>
      <w:divsChild>
        <w:div w:id="23865683">
          <w:marLeft w:val="0"/>
          <w:marRight w:val="547"/>
          <w:marTop w:val="0"/>
          <w:marBottom w:val="0"/>
          <w:divBdr>
            <w:top w:val="none" w:sz="0" w:space="0" w:color="auto"/>
            <w:left w:val="none" w:sz="0" w:space="0" w:color="auto"/>
            <w:bottom w:val="none" w:sz="0" w:space="0" w:color="auto"/>
            <w:right w:val="none" w:sz="0" w:space="0" w:color="auto"/>
          </w:divBdr>
        </w:div>
        <w:div w:id="287080355">
          <w:marLeft w:val="0"/>
          <w:marRight w:val="1166"/>
          <w:marTop w:val="0"/>
          <w:marBottom w:val="0"/>
          <w:divBdr>
            <w:top w:val="none" w:sz="0" w:space="0" w:color="auto"/>
            <w:left w:val="none" w:sz="0" w:space="0" w:color="auto"/>
            <w:bottom w:val="none" w:sz="0" w:space="0" w:color="auto"/>
            <w:right w:val="none" w:sz="0" w:space="0" w:color="auto"/>
          </w:divBdr>
        </w:div>
        <w:div w:id="651299574">
          <w:marLeft w:val="0"/>
          <w:marRight w:val="1166"/>
          <w:marTop w:val="0"/>
          <w:marBottom w:val="0"/>
          <w:divBdr>
            <w:top w:val="none" w:sz="0" w:space="0" w:color="auto"/>
            <w:left w:val="none" w:sz="0" w:space="0" w:color="auto"/>
            <w:bottom w:val="none" w:sz="0" w:space="0" w:color="auto"/>
            <w:right w:val="none" w:sz="0" w:space="0" w:color="auto"/>
          </w:divBdr>
        </w:div>
        <w:div w:id="907770257">
          <w:marLeft w:val="0"/>
          <w:marRight w:val="1166"/>
          <w:marTop w:val="0"/>
          <w:marBottom w:val="0"/>
          <w:divBdr>
            <w:top w:val="none" w:sz="0" w:space="0" w:color="auto"/>
            <w:left w:val="none" w:sz="0" w:space="0" w:color="auto"/>
            <w:bottom w:val="none" w:sz="0" w:space="0" w:color="auto"/>
            <w:right w:val="none" w:sz="0" w:space="0" w:color="auto"/>
          </w:divBdr>
        </w:div>
        <w:div w:id="923223055">
          <w:marLeft w:val="0"/>
          <w:marRight w:val="547"/>
          <w:marTop w:val="0"/>
          <w:marBottom w:val="0"/>
          <w:divBdr>
            <w:top w:val="none" w:sz="0" w:space="0" w:color="auto"/>
            <w:left w:val="none" w:sz="0" w:space="0" w:color="auto"/>
            <w:bottom w:val="none" w:sz="0" w:space="0" w:color="auto"/>
            <w:right w:val="none" w:sz="0" w:space="0" w:color="auto"/>
          </w:divBdr>
        </w:div>
        <w:div w:id="1010332729">
          <w:marLeft w:val="0"/>
          <w:marRight w:val="547"/>
          <w:marTop w:val="0"/>
          <w:marBottom w:val="0"/>
          <w:divBdr>
            <w:top w:val="none" w:sz="0" w:space="0" w:color="auto"/>
            <w:left w:val="none" w:sz="0" w:space="0" w:color="auto"/>
            <w:bottom w:val="none" w:sz="0" w:space="0" w:color="auto"/>
            <w:right w:val="none" w:sz="0" w:space="0" w:color="auto"/>
          </w:divBdr>
        </w:div>
        <w:div w:id="1090663088">
          <w:marLeft w:val="0"/>
          <w:marRight w:val="1166"/>
          <w:marTop w:val="0"/>
          <w:marBottom w:val="0"/>
          <w:divBdr>
            <w:top w:val="none" w:sz="0" w:space="0" w:color="auto"/>
            <w:left w:val="none" w:sz="0" w:space="0" w:color="auto"/>
            <w:bottom w:val="none" w:sz="0" w:space="0" w:color="auto"/>
            <w:right w:val="none" w:sz="0" w:space="0" w:color="auto"/>
          </w:divBdr>
        </w:div>
        <w:div w:id="1121612596">
          <w:marLeft w:val="0"/>
          <w:marRight w:val="1166"/>
          <w:marTop w:val="0"/>
          <w:marBottom w:val="0"/>
          <w:divBdr>
            <w:top w:val="none" w:sz="0" w:space="0" w:color="auto"/>
            <w:left w:val="none" w:sz="0" w:space="0" w:color="auto"/>
            <w:bottom w:val="none" w:sz="0" w:space="0" w:color="auto"/>
            <w:right w:val="none" w:sz="0" w:space="0" w:color="auto"/>
          </w:divBdr>
        </w:div>
        <w:div w:id="1411342471">
          <w:marLeft w:val="0"/>
          <w:marRight w:val="1166"/>
          <w:marTop w:val="0"/>
          <w:marBottom w:val="0"/>
          <w:divBdr>
            <w:top w:val="none" w:sz="0" w:space="0" w:color="auto"/>
            <w:left w:val="none" w:sz="0" w:space="0" w:color="auto"/>
            <w:bottom w:val="none" w:sz="0" w:space="0" w:color="auto"/>
            <w:right w:val="none" w:sz="0" w:space="0" w:color="auto"/>
          </w:divBdr>
        </w:div>
        <w:div w:id="1431466828">
          <w:marLeft w:val="0"/>
          <w:marRight w:val="1166"/>
          <w:marTop w:val="0"/>
          <w:marBottom w:val="0"/>
          <w:divBdr>
            <w:top w:val="none" w:sz="0" w:space="0" w:color="auto"/>
            <w:left w:val="none" w:sz="0" w:space="0" w:color="auto"/>
            <w:bottom w:val="none" w:sz="0" w:space="0" w:color="auto"/>
            <w:right w:val="none" w:sz="0" w:space="0" w:color="auto"/>
          </w:divBdr>
        </w:div>
        <w:div w:id="1633516653">
          <w:marLeft w:val="0"/>
          <w:marRight w:val="547"/>
          <w:marTop w:val="0"/>
          <w:marBottom w:val="0"/>
          <w:divBdr>
            <w:top w:val="none" w:sz="0" w:space="0" w:color="auto"/>
            <w:left w:val="none" w:sz="0" w:space="0" w:color="auto"/>
            <w:bottom w:val="none" w:sz="0" w:space="0" w:color="auto"/>
            <w:right w:val="none" w:sz="0" w:space="0" w:color="auto"/>
          </w:divBdr>
        </w:div>
        <w:div w:id="1917396921">
          <w:marLeft w:val="0"/>
          <w:marRight w:val="1166"/>
          <w:marTop w:val="0"/>
          <w:marBottom w:val="0"/>
          <w:divBdr>
            <w:top w:val="none" w:sz="0" w:space="0" w:color="auto"/>
            <w:left w:val="none" w:sz="0" w:space="0" w:color="auto"/>
            <w:bottom w:val="none" w:sz="0" w:space="0" w:color="auto"/>
            <w:right w:val="none" w:sz="0" w:space="0" w:color="auto"/>
          </w:divBdr>
        </w:div>
        <w:div w:id="2003197074">
          <w:marLeft w:val="0"/>
          <w:marRight w:val="1166"/>
          <w:marTop w:val="0"/>
          <w:marBottom w:val="0"/>
          <w:divBdr>
            <w:top w:val="none" w:sz="0" w:space="0" w:color="auto"/>
            <w:left w:val="none" w:sz="0" w:space="0" w:color="auto"/>
            <w:bottom w:val="none" w:sz="0" w:space="0" w:color="auto"/>
            <w:right w:val="none" w:sz="0" w:space="0" w:color="auto"/>
          </w:divBdr>
        </w:div>
        <w:div w:id="2060326203">
          <w:marLeft w:val="0"/>
          <w:marRight w:val="1166"/>
          <w:marTop w:val="0"/>
          <w:marBottom w:val="0"/>
          <w:divBdr>
            <w:top w:val="none" w:sz="0" w:space="0" w:color="auto"/>
            <w:left w:val="none" w:sz="0" w:space="0" w:color="auto"/>
            <w:bottom w:val="none" w:sz="0" w:space="0" w:color="auto"/>
            <w:right w:val="none" w:sz="0" w:space="0" w:color="auto"/>
          </w:divBdr>
        </w:div>
      </w:divsChild>
    </w:div>
    <w:div w:id="134179685">
      <w:bodyDiv w:val="1"/>
      <w:marLeft w:val="0"/>
      <w:marRight w:val="0"/>
      <w:marTop w:val="0"/>
      <w:marBottom w:val="0"/>
      <w:divBdr>
        <w:top w:val="none" w:sz="0" w:space="0" w:color="auto"/>
        <w:left w:val="none" w:sz="0" w:space="0" w:color="auto"/>
        <w:bottom w:val="none" w:sz="0" w:space="0" w:color="auto"/>
        <w:right w:val="none" w:sz="0" w:space="0" w:color="auto"/>
      </w:divBdr>
      <w:divsChild>
        <w:div w:id="670067535">
          <w:marLeft w:val="0"/>
          <w:marRight w:val="547"/>
          <w:marTop w:val="0"/>
          <w:marBottom w:val="151"/>
          <w:divBdr>
            <w:top w:val="none" w:sz="0" w:space="0" w:color="auto"/>
            <w:left w:val="none" w:sz="0" w:space="0" w:color="auto"/>
            <w:bottom w:val="none" w:sz="0" w:space="0" w:color="auto"/>
            <w:right w:val="none" w:sz="0" w:space="0" w:color="auto"/>
          </w:divBdr>
        </w:div>
        <w:div w:id="699010772">
          <w:marLeft w:val="0"/>
          <w:marRight w:val="547"/>
          <w:marTop w:val="0"/>
          <w:marBottom w:val="151"/>
          <w:divBdr>
            <w:top w:val="none" w:sz="0" w:space="0" w:color="auto"/>
            <w:left w:val="none" w:sz="0" w:space="0" w:color="auto"/>
            <w:bottom w:val="none" w:sz="0" w:space="0" w:color="auto"/>
            <w:right w:val="none" w:sz="0" w:space="0" w:color="auto"/>
          </w:divBdr>
        </w:div>
        <w:div w:id="826748437">
          <w:marLeft w:val="0"/>
          <w:marRight w:val="547"/>
          <w:marTop w:val="0"/>
          <w:marBottom w:val="151"/>
          <w:divBdr>
            <w:top w:val="none" w:sz="0" w:space="0" w:color="auto"/>
            <w:left w:val="none" w:sz="0" w:space="0" w:color="auto"/>
            <w:bottom w:val="none" w:sz="0" w:space="0" w:color="auto"/>
            <w:right w:val="none" w:sz="0" w:space="0" w:color="auto"/>
          </w:divBdr>
        </w:div>
        <w:div w:id="993535161">
          <w:marLeft w:val="0"/>
          <w:marRight w:val="547"/>
          <w:marTop w:val="0"/>
          <w:marBottom w:val="151"/>
          <w:divBdr>
            <w:top w:val="none" w:sz="0" w:space="0" w:color="auto"/>
            <w:left w:val="none" w:sz="0" w:space="0" w:color="auto"/>
            <w:bottom w:val="none" w:sz="0" w:space="0" w:color="auto"/>
            <w:right w:val="none" w:sz="0" w:space="0" w:color="auto"/>
          </w:divBdr>
        </w:div>
        <w:div w:id="1147210580">
          <w:marLeft w:val="0"/>
          <w:marRight w:val="446"/>
          <w:marTop w:val="0"/>
          <w:marBottom w:val="151"/>
          <w:divBdr>
            <w:top w:val="none" w:sz="0" w:space="0" w:color="auto"/>
            <w:left w:val="none" w:sz="0" w:space="0" w:color="auto"/>
            <w:bottom w:val="none" w:sz="0" w:space="0" w:color="auto"/>
            <w:right w:val="none" w:sz="0" w:space="0" w:color="auto"/>
          </w:divBdr>
        </w:div>
        <w:div w:id="1206873158">
          <w:marLeft w:val="0"/>
          <w:marRight w:val="547"/>
          <w:marTop w:val="0"/>
          <w:marBottom w:val="151"/>
          <w:divBdr>
            <w:top w:val="none" w:sz="0" w:space="0" w:color="auto"/>
            <w:left w:val="none" w:sz="0" w:space="0" w:color="auto"/>
            <w:bottom w:val="none" w:sz="0" w:space="0" w:color="auto"/>
            <w:right w:val="none" w:sz="0" w:space="0" w:color="auto"/>
          </w:divBdr>
        </w:div>
        <w:div w:id="1276597773">
          <w:marLeft w:val="0"/>
          <w:marRight w:val="547"/>
          <w:marTop w:val="0"/>
          <w:marBottom w:val="151"/>
          <w:divBdr>
            <w:top w:val="none" w:sz="0" w:space="0" w:color="auto"/>
            <w:left w:val="none" w:sz="0" w:space="0" w:color="auto"/>
            <w:bottom w:val="none" w:sz="0" w:space="0" w:color="auto"/>
            <w:right w:val="none" w:sz="0" w:space="0" w:color="auto"/>
          </w:divBdr>
        </w:div>
        <w:div w:id="1670910120">
          <w:marLeft w:val="0"/>
          <w:marRight w:val="446"/>
          <w:marTop w:val="0"/>
          <w:marBottom w:val="151"/>
          <w:divBdr>
            <w:top w:val="none" w:sz="0" w:space="0" w:color="auto"/>
            <w:left w:val="none" w:sz="0" w:space="0" w:color="auto"/>
            <w:bottom w:val="none" w:sz="0" w:space="0" w:color="auto"/>
            <w:right w:val="none" w:sz="0" w:space="0" w:color="auto"/>
          </w:divBdr>
        </w:div>
        <w:div w:id="1890147405">
          <w:marLeft w:val="0"/>
          <w:marRight w:val="446"/>
          <w:marTop w:val="0"/>
          <w:marBottom w:val="151"/>
          <w:divBdr>
            <w:top w:val="none" w:sz="0" w:space="0" w:color="auto"/>
            <w:left w:val="none" w:sz="0" w:space="0" w:color="auto"/>
            <w:bottom w:val="none" w:sz="0" w:space="0" w:color="auto"/>
            <w:right w:val="none" w:sz="0" w:space="0" w:color="auto"/>
          </w:divBdr>
        </w:div>
        <w:div w:id="2140300392">
          <w:marLeft w:val="0"/>
          <w:marRight w:val="446"/>
          <w:marTop w:val="0"/>
          <w:marBottom w:val="151"/>
          <w:divBdr>
            <w:top w:val="none" w:sz="0" w:space="0" w:color="auto"/>
            <w:left w:val="none" w:sz="0" w:space="0" w:color="auto"/>
            <w:bottom w:val="none" w:sz="0" w:space="0" w:color="auto"/>
            <w:right w:val="none" w:sz="0" w:space="0" w:color="auto"/>
          </w:divBdr>
        </w:div>
      </w:divsChild>
    </w:div>
    <w:div w:id="153686268">
      <w:bodyDiv w:val="1"/>
      <w:marLeft w:val="0"/>
      <w:marRight w:val="0"/>
      <w:marTop w:val="0"/>
      <w:marBottom w:val="0"/>
      <w:divBdr>
        <w:top w:val="none" w:sz="0" w:space="0" w:color="auto"/>
        <w:left w:val="none" w:sz="0" w:space="0" w:color="auto"/>
        <w:bottom w:val="none" w:sz="0" w:space="0" w:color="auto"/>
        <w:right w:val="none" w:sz="0" w:space="0" w:color="auto"/>
      </w:divBdr>
    </w:div>
    <w:div w:id="218520412">
      <w:bodyDiv w:val="1"/>
      <w:marLeft w:val="0"/>
      <w:marRight w:val="0"/>
      <w:marTop w:val="0"/>
      <w:marBottom w:val="0"/>
      <w:divBdr>
        <w:top w:val="none" w:sz="0" w:space="0" w:color="auto"/>
        <w:left w:val="none" w:sz="0" w:space="0" w:color="auto"/>
        <w:bottom w:val="none" w:sz="0" w:space="0" w:color="auto"/>
        <w:right w:val="none" w:sz="0" w:space="0" w:color="auto"/>
      </w:divBdr>
    </w:div>
    <w:div w:id="255020138">
      <w:bodyDiv w:val="1"/>
      <w:marLeft w:val="0"/>
      <w:marRight w:val="0"/>
      <w:marTop w:val="0"/>
      <w:marBottom w:val="0"/>
      <w:divBdr>
        <w:top w:val="none" w:sz="0" w:space="0" w:color="auto"/>
        <w:left w:val="none" w:sz="0" w:space="0" w:color="auto"/>
        <w:bottom w:val="none" w:sz="0" w:space="0" w:color="auto"/>
        <w:right w:val="none" w:sz="0" w:space="0" w:color="auto"/>
      </w:divBdr>
      <w:divsChild>
        <w:div w:id="736051061">
          <w:marLeft w:val="0"/>
          <w:marRight w:val="0"/>
          <w:marTop w:val="0"/>
          <w:marBottom w:val="0"/>
          <w:divBdr>
            <w:top w:val="none" w:sz="0" w:space="0" w:color="auto"/>
            <w:left w:val="none" w:sz="0" w:space="0" w:color="auto"/>
            <w:bottom w:val="none" w:sz="0" w:space="0" w:color="auto"/>
            <w:right w:val="none" w:sz="0" w:space="0" w:color="auto"/>
          </w:divBdr>
        </w:div>
        <w:div w:id="1559440872">
          <w:marLeft w:val="0"/>
          <w:marRight w:val="0"/>
          <w:marTop w:val="0"/>
          <w:marBottom w:val="0"/>
          <w:divBdr>
            <w:top w:val="none" w:sz="0" w:space="0" w:color="auto"/>
            <w:left w:val="none" w:sz="0" w:space="0" w:color="auto"/>
            <w:bottom w:val="none" w:sz="0" w:space="0" w:color="auto"/>
            <w:right w:val="none" w:sz="0" w:space="0" w:color="auto"/>
          </w:divBdr>
        </w:div>
      </w:divsChild>
    </w:div>
    <w:div w:id="264964274">
      <w:bodyDiv w:val="1"/>
      <w:marLeft w:val="0"/>
      <w:marRight w:val="0"/>
      <w:marTop w:val="0"/>
      <w:marBottom w:val="0"/>
      <w:divBdr>
        <w:top w:val="none" w:sz="0" w:space="0" w:color="auto"/>
        <w:left w:val="none" w:sz="0" w:space="0" w:color="auto"/>
        <w:bottom w:val="none" w:sz="0" w:space="0" w:color="auto"/>
        <w:right w:val="none" w:sz="0" w:space="0" w:color="auto"/>
      </w:divBdr>
      <w:divsChild>
        <w:div w:id="347214593">
          <w:marLeft w:val="0"/>
          <w:marRight w:val="360"/>
          <w:marTop w:val="200"/>
          <w:marBottom w:val="0"/>
          <w:divBdr>
            <w:top w:val="none" w:sz="0" w:space="0" w:color="auto"/>
            <w:left w:val="none" w:sz="0" w:space="0" w:color="auto"/>
            <w:bottom w:val="none" w:sz="0" w:space="0" w:color="auto"/>
            <w:right w:val="none" w:sz="0" w:space="0" w:color="auto"/>
          </w:divBdr>
        </w:div>
        <w:div w:id="407458105">
          <w:marLeft w:val="0"/>
          <w:marRight w:val="360"/>
          <w:marTop w:val="200"/>
          <w:marBottom w:val="0"/>
          <w:divBdr>
            <w:top w:val="none" w:sz="0" w:space="0" w:color="auto"/>
            <w:left w:val="none" w:sz="0" w:space="0" w:color="auto"/>
            <w:bottom w:val="none" w:sz="0" w:space="0" w:color="auto"/>
            <w:right w:val="none" w:sz="0" w:space="0" w:color="auto"/>
          </w:divBdr>
        </w:div>
        <w:div w:id="1159542454">
          <w:marLeft w:val="0"/>
          <w:marRight w:val="360"/>
          <w:marTop w:val="200"/>
          <w:marBottom w:val="0"/>
          <w:divBdr>
            <w:top w:val="none" w:sz="0" w:space="0" w:color="auto"/>
            <w:left w:val="none" w:sz="0" w:space="0" w:color="auto"/>
            <w:bottom w:val="none" w:sz="0" w:space="0" w:color="auto"/>
            <w:right w:val="none" w:sz="0" w:space="0" w:color="auto"/>
          </w:divBdr>
        </w:div>
        <w:div w:id="1873224347">
          <w:marLeft w:val="0"/>
          <w:marRight w:val="360"/>
          <w:marTop w:val="200"/>
          <w:marBottom w:val="0"/>
          <w:divBdr>
            <w:top w:val="none" w:sz="0" w:space="0" w:color="auto"/>
            <w:left w:val="none" w:sz="0" w:space="0" w:color="auto"/>
            <w:bottom w:val="none" w:sz="0" w:space="0" w:color="auto"/>
            <w:right w:val="none" w:sz="0" w:space="0" w:color="auto"/>
          </w:divBdr>
        </w:div>
        <w:div w:id="2123576331">
          <w:marLeft w:val="0"/>
          <w:marRight w:val="360"/>
          <w:marTop w:val="200"/>
          <w:marBottom w:val="0"/>
          <w:divBdr>
            <w:top w:val="none" w:sz="0" w:space="0" w:color="auto"/>
            <w:left w:val="none" w:sz="0" w:space="0" w:color="auto"/>
            <w:bottom w:val="none" w:sz="0" w:space="0" w:color="auto"/>
            <w:right w:val="none" w:sz="0" w:space="0" w:color="auto"/>
          </w:divBdr>
        </w:div>
      </w:divsChild>
    </w:div>
    <w:div w:id="293101463">
      <w:bodyDiv w:val="1"/>
      <w:marLeft w:val="0"/>
      <w:marRight w:val="0"/>
      <w:marTop w:val="0"/>
      <w:marBottom w:val="0"/>
      <w:divBdr>
        <w:top w:val="none" w:sz="0" w:space="0" w:color="auto"/>
        <w:left w:val="none" w:sz="0" w:space="0" w:color="auto"/>
        <w:bottom w:val="none" w:sz="0" w:space="0" w:color="auto"/>
        <w:right w:val="none" w:sz="0" w:space="0" w:color="auto"/>
      </w:divBdr>
      <w:divsChild>
        <w:div w:id="658844817">
          <w:marLeft w:val="0"/>
          <w:marRight w:val="0"/>
          <w:marTop w:val="0"/>
          <w:marBottom w:val="0"/>
          <w:divBdr>
            <w:top w:val="none" w:sz="0" w:space="0" w:color="auto"/>
            <w:left w:val="none" w:sz="0" w:space="0" w:color="auto"/>
            <w:bottom w:val="none" w:sz="0" w:space="0" w:color="auto"/>
            <w:right w:val="none" w:sz="0" w:space="0" w:color="auto"/>
          </w:divBdr>
          <w:divsChild>
            <w:div w:id="1879585323">
              <w:marLeft w:val="0"/>
              <w:marRight w:val="0"/>
              <w:marTop w:val="0"/>
              <w:marBottom w:val="0"/>
              <w:divBdr>
                <w:top w:val="none" w:sz="0" w:space="0" w:color="auto"/>
                <w:left w:val="none" w:sz="0" w:space="0" w:color="auto"/>
                <w:bottom w:val="none" w:sz="0" w:space="0" w:color="auto"/>
                <w:right w:val="none" w:sz="0" w:space="0" w:color="auto"/>
              </w:divBdr>
            </w:div>
          </w:divsChild>
        </w:div>
        <w:div w:id="724379638">
          <w:marLeft w:val="0"/>
          <w:marRight w:val="0"/>
          <w:marTop w:val="0"/>
          <w:marBottom w:val="0"/>
          <w:divBdr>
            <w:top w:val="none" w:sz="0" w:space="0" w:color="auto"/>
            <w:left w:val="none" w:sz="0" w:space="0" w:color="auto"/>
            <w:bottom w:val="none" w:sz="0" w:space="0" w:color="auto"/>
            <w:right w:val="none" w:sz="0" w:space="0" w:color="auto"/>
          </w:divBdr>
          <w:divsChild>
            <w:div w:id="713963808">
              <w:marLeft w:val="0"/>
              <w:marRight w:val="0"/>
              <w:marTop w:val="0"/>
              <w:marBottom w:val="0"/>
              <w:divBdr>
                <w:top w:val="none" w:sz="0" w:space="0" w:color="auto"/>
                <w:left w:val="none" w:sz="0" w:space="0" w:color="auto"/>
                <w:bottom w:val="none" w:sz="0" w:space="0" w:color="auto"/>
                <w:right w:val="none" w:sz="0" w:space="0" w:color="auto"/>
              </w:divBdr>
            </w:div>
          </w:divsChild>
        </w:div>
        <w:div w:id="970087557">
          <w:marLeft w:val="0"/>
          <w:marRight w:val="0"/>
          <w:marTop w:val="0"/>
          <w:marBottom w:val="0"/>
          <w:divBdr>
            <w:top w:val="none" w:sz="0" w:space="0" w:color="auto"/>
            <w:left w:val="none" w:sz="0" w:space="0" w:color="auto"/>
            <w:bottom w:val="none" w:sz="0" w:space="0" w:color="auto"/>
            <w:right w:val="none" w:sz="0" w:space="0" w:color="auto"/>
          </w:divBdr>
          <w:divsChild>
            <w:div w:id="1295597420">
              <w:marLeft w:val="0"/>
              <w:marRight w:val="0"/>
              <w:marTop w:val="0"/>
              <w:marBottom w:val="0"/>
              <w:divBdr>
                <w:top w:val="none" w:sz="0" w:space="0" w:color="auto"/>
                <w:left w:val="none" w:sz="0" w:space="0" w:color="auto"/>
                <w:bottom w:val="none" w:sz="0" w:space="0" w:color="auto"/>
                <w:right w:val="none" w:sz="0" w:space="0" w:color="auto"/>
              </w:divBdr>
            </w:div>
          </w:divsChild>
        </w:div>
        <w:div w:id="1645740196">
          <w:marLeft w:val="0"/>
          <w:marRight w:val="0"/>
          <w:marTop w:val="0"/>
          <w:marBottom w:val="0"/>
          <w:divBdr>
            <w:top w:val="none" w:sz="0" w:space="0" w:color="auto"/>
            <w:left w:val="none" w:sz="0" w:space="0" w:color="auto"/>
            <w:bottom w:val="none" w:sz="0" w:space="0" w:color="auto"/>
            <w:right w:val="none" w:sz="0" w:space="0" w:color="auto"/>
          </w:divBdr>
          <w:divsChild>
            <w:div w:id="122139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687491">
      <w:bodyDiv w:val="1"/>
      <w:marLeft w:val="0"/>
      <w:marRight w:val="0"/>
      <w:marTop w:val="0"/>
      <w:marBottom w:val="0"/>
      <w:divBdr>
        <w:top w:val="none" w:sz="0" w:space="0" w:color="auto"/>
        <w:left w:val="none" w:sz="0" w:space="0" w:color="auto"/>
        <w:bottom w:val="none" w:sz="0" w:space="0" w:color="auto"/>
        <w:right w:val="none" w:sz="0" w:space="0" w:color="auto"/>
      </w:divBdr>
    </w:div>
    <w:div w:id="353382276">
      <w:bodyDiv w:val="1"/>
      <w:marLeft w:val="0"/>
      <w:marRight w:val="0"/>
      <w:marTop w:val="0"/>
      <w:marBottom w:val="0"/>
      <w:divBdr>
        <w:top w:val="none" w:sz="0" w:space="0" w:color="auto"/>
        <w:left w:val="none" w:sz="0" w:space="0" w:color="auto"/>
        <w:bottom w:val="none" w:sz="0" w:space="0" w:color="auto"/>
        <w:right w:val="none" w:sz="0" w:space="0" w:color="auto"/>
      </w:divBdr>
      <w:divsChild>
        <w:div w:id="708913589">
          <w:marLeft w:val="0"/>
          <w:marRight w:val="360"/>
          <w:marTop w:val="200"/>
          <w:marBottom w:val="0"/>
          <w:divBdr>
            <w:top w:val="none" w:sz="0" w:space="0" w:color="auto"/>
            <w:left w:val="none" w:sz="0" w:space="0" w:color="auto"/>
            <w:bottom w:val="none" w:sz="0" w:space="0" w:color="auto"/>
            <w:right w:val="none" w:sz="0" w:space="0" w:color="auto"/>
          </w:divBdr>
        </w:div>
        <w:div w:id="2128506511">
          <w:marLeft w:val="0"/>
          <w:marRight w:val="360"/>
          <w:marTop w:val="200"/>
          <w:marBottom w:val="0"/>
          <w:divBdr>
            <w:top w:val="none" w:sz="0" w:space="0" w:color="auto"/>
            <w:left w:val="none" w:sz="0" w:space="0" w:color="auto"/>
            <w:bottom w:val="none" w:sz="0" w:space="0" w:color="auto"/>
            <w:right w:val="none" w:sz="0" w:space="0" w:color="auto"/>
          </w:divBdr>
        </w:div>
      </w:divsChild>
    </w:div>
    <w:div w:id="403996204">
      <w:bodyDiv w:val="1"/>
      <w:marLeft w:val="0"/>
      <w:marRight w:val="0"/>
      <w:marTop w:val="0"/>
      <w:marBottom w:val="0"/>
      <w:divBdr>
        <w:top w:val="none" w:sz="0" w:space="0" w:color="auto"/>
        <w:left w:val="none" w:sz="0" w:space="0" w:color="auto"/>
        <w:bottom w:val="none" w:sz="0" w:space="0" w:color="auto"/>
        <w:right w:val="none" w:sz="0" w:space="0" w:color="auto"/>
      </w:divBdr>
      <w:divsChild>
        <w:div w:id="228152362">
          <w:marLeft w:val="0"/>
          <w:marRight w:val="187"/>
          <w:marTop w:val="0"/>
          <w:marBottom w:val="43"/>
          <w:divBdr>
            <w:top w:val="none" w:sz="0" w:space="0" w:color="auto"/>
            <w:left w:val="none" w:sz="0" w:space="0" w:color="auto"/>
            <w:bottom w:val="none" w:sz="0" w:space="0" w:color="auto"/>
            <w:right w:val="none" w:sz="0" w:space="0" w:color="auto"/>
          </w:divBdr>
        </w:div>
        <w:div w:id="704208610">
          <w:marLeft w:val="0"/>
          <w:marRight w:val="187"/>
          <w:marTop w:val="0"/>
          <w:marBottom w:val="43"/>
          <w:divBdr>
            <w:top w:val="none" w:sz="0" w:space="0" w:color="auto"/>
            <w:left w:val="none" w:sz="0" w:space="0" w:color="auto"/>
            <w:bottom w:val="none" w:sz="0" w:space="0" w:color="auto"/>
            <w:right w:val="none" w:sz="0" w:space="0" w:color="auto"/>
          </w:divBdr>
        </w:div>
        <w:div w:id="1516652970">
          <w:marLeft w:val="0"/>
          <w:marRight w:val="187"/>
          <w:marTop w:val="0"/>
          <w:marBottom w:val="43"/>
          <w:divBdr>
            <w:top w:val="none" w:sz="0" w:space="0" w:color="auto"/>
            <w:left w:val="none" w:sz="0" w:space="0" w:color="auto"/>
            <w:bottom w:val="none" w:sz="0" w:space="0" w:color="auto"/>
            <w:right w:val="none" w:sz="0" w:space="0" w:color="auto"/>
          </w:divBdr>
        </w:div>
      </w:divsChild>
    </w:div>
    <w:div w:id="570501568">
      <w:bodyDiv w:val="1"/>
      <w:marLeft w:val="0"/>
      <w:marRight w:val="0"/>
      <w:marTop w:val="0"/>
      <w:marBottom w:val="0"/>
      <w:divBdr>
        <w:top w:val="none" w:sz="0" w:space="0" w:color="auto"/>
        <w:left w:val="none" w:sz="0" w:space="0" w:color="auto"/>
        <w:bottom w:val="none" w:sz="0" w:space="0" w:color="auto"/>
        <w:right w:val="none" w:sz="0" w:space="0" w:color="auto"/>
      </w:divBdr>
      <w:divsChild>
        <w:div w:id="756446143">
          <w:marLeft w:val="0"/>
          <w:marRight w:val="446"/>
          <w:marTop w:val="0"/>
          <w:marBottom w:val="0"/>
          <w:divBdr>
            <w:top w:val="none" w:sz="0" w:space="0" w:color="auto"/>
            <w:left w:val="none" w:sz="0" w:space="0" w:color="auto"/>
            <w:bottom w:val="none" w:sz="0" w:space="0" w:color="auto"/>
            <w:right w:val="none" w:sz="0" w:space="0" w:color="auto"/>
          </w:divBdr>
        </w:div>
        <w:div w:id="1197154134">
          <w:marLeft w:val="0"/>
          <w:marRight w:val="446"/>
          <w:marTop w:val="0"/>
          <w:marBottom w:val="0"/>
          <w:divBdr>
            <w:top w:val="none" w:sz="0" w:space="0" w:color="auto"/>
            <w:left w:val="none" w:sz="0" w:space="0" w:color="auto"/>
            <w:bottom w:val="none" w:sz="0" w:space="0" w:color="auto"/>
            <w:right w:val="none" w:sz="0" w:space="0" w:color="auto"/>
          </w:divBdr>
        </w:div>
        <w:div w:id="1585650846">
          <w:marLeft w:val="0"/>
          <w:marRight w:val="446"/>
          <w:marTop w:val="0"/>
          <w:marBottom w:val="0"/>
          <w:divBdr>
            <w:top w:val="none" w:sz="0" w:space="0" w:color="auto"/>
            <w:left w:val="none" w:sz="0" w:space="0" w:color="auto"/>
            <w:bottom w:val="none" w:sz="0" w:space="0" w:color="auto"/>
            <w:right w:val="none" w:sz="0" w:space="0" w:color="auto"/>
          </w:divBdr>
        </w:div>
      </w:divsChild>
    </w:div>
    <w:div w:id="574440016">
      <w:bodyDiv w:val="1"/>
      <w:marLeft w:val="0"/>
      <w:marRight w:val="0"/>
      <w:marTop w:val="0"/>
      <w:marBottom w:val="0"/>
      <w:divBdr>
        <w:top w:val="none" w:sz="0" w:space="0" w:color="auto"/>
        <w:left w:val="none" w:sz="0" w:space="0" w:color="auto"/>
        <w:bottom w:val="none" w:sz="0" w:space="0" w:color="auto"/>
        <w:right w:val="none" w:sz="0" w:space="0" w:color="auto"/>
      </w:divBdr>
    </w:div>
    <w:div w:id="575942603">
      <w:bodyDiv w:val="1"/>
      <w:marLeft w:val="0"/>
      <w:marRight w:val="0"/>
      <w:marTop w:val="0"/>
      <w:marBottom w:val="0"/>
      <w:divBdr>
        <w:top w:val="none" w:sz="0" w:space="0" w:color="auto"/>
        <w:left w:val="none" w:sz="0" w:space="0" w:color="auto"/>
        <w:bottom w:val="none" w:sz="0" w:space="0" w:color="auto"/>
        <w:right w:val="none" w:sz="0" w:space="0" w:color="auto"/>
      </w:divBdr>
    </w:div>
    <w:div w:id="607393076">
      <w:bodyDiv w:val="1"/>
      <w:marLeft w:val="0"/>
      <w:marRight w:val="0"/>
      <w:marTop w:val="0"/>
      <w:marBottom w:val="0"/>
      <w:divBdr>
        <w:top w:val="none" w:sz="0" w:space="0" w:color="auto"/>
        <w:left w:val="none" w:sz="0" w:space="0" w:color="auto"/>
        <w:bottom w:val="none" w:sz="0" w:space="0" w:color="auto"/>
        <w:right w:val="none" w:sz="0" w:space="0" w:color="auto"/>
      </w:divBdr>
      <w:divsChild>
        <w:div w:id="343434113">
          <w:marLeft w:val="0"/>
          <w:marRight w:val="0"/>
          <w:marTop w:val="0"/>
          <w:marBottom w:val="0"/>
          <w:divBdr>
            <w:top w:val="none" w:sz="0" w:space="0" w:color="auto"/>
            <w:left w:val="none" w:sz="0" w:space="0" w:color="auto"/>
            <w:bottom w:val="none" w:sz="0" w:space="0" w:color="auto"/>
            <w:right w:val="none" w:sz="0" w:space="0" w:color="auto"/>
          </w:divBdr>
        </w:div>
        <w:div w:id="2071493274">
          <w:marLeft w:val="0"/>
          <w:marRight w:val="0"/>
          <w:marTop w:val="0"/>
          <w:marBottom w:val="0"/>
          <w:divBdr>
            <w:top w:val="none" w:sz="0" w:space="0" w:color="auto"/>
            <w:left w:val="none" w:sz="0" w:space="0" w:color="auto"/>
            <w:bottom w:val="none" w:sz="0" w:space="0" w:color="auto"/>
            <w:right w:val="none" w:sz="0" w:space="0" w:color="auto"/>
          </w:divBdr>
        </w:div>
      </w:divsChild>
    </w:div>
    <w:div w:id="618605354">
      <w:bodyDiv w:val="1"/>
      <w:marLeft w:val="0"/>
      <w:marRight w:val="0"/>
      <w:marTop w:val="0"/>
      <w:marBottom w:val="0"/>
      <w:divBdr>
        <w:top w:val="none" w:sz="0" w:space="0" w:color="auto"/>
        <w:left w:val="none" w:sz="0" w:space="0" w:color="auto"/>
        <w:bottom w:val="none" w:sz="0" w:space="0" w:color="auto"/>
        <w:right w:val="none" w:sz="0" w:space="0" w:color="auto"/>
      </w:divBdr>
      <w:divsChild>
        <w:div w:id="1378552387">
          <w:marLeft w:val="0"/>
          <w:marRight w:val="447"/>
          <w:marTop w:val="0"/>
          <w:marBottom w:val="0"/>
          <w:divBdr>
            <w:top w:val="none" w:sz="0" w:space="0" w:color="auto"/>
            <w:left w:val="none" w:sz="0" w:space="0" w:color="auto"/>
            <w:bottom w:val="none" w:sz="0" w:space="0" w:color="auto"/>
            <w:right w:val="none" w:sz="0" w:space="0" w:color="auto"/>
          </w:divBdr>
        </w:div>
      </w:divsChild>
    </w:div>
    <w:div w:id="660736567">
      <w:bodyDiv w:val="1"/>
      <w:marLeft w:val="0"/>
      <w:marRight w:val="0"/>
      <w:marTop w:val="0"/>
      <w:marBottom w:val="0"/>
      <w:divBdr>
        <w:top w:val="none" w:sz="0" w:space="0" w:color="auto"/>
        <w:left w:val="none" w:sz="0" w:space="0" w:color="auto"/>
        <w:bottom w:val="none" w:sz="0" w:space="0" w:color="auto"/>
        <w:right w:val="none" w:sz="0" w:space="0" w:color="auto"/>
      </w:divBdr>
    </w:div>
    <w:div w:id="704019296">
      <w:bodyDiv w:val="1"/>
      <w:marLeft w:val="0"/>
      <w:marRight w:val="0"/>
      <w:marTop w:val="0"/>
      <w:marBottom w:val="0"/>
      <w:divBdr>
        <w:top w:val="none" w:sz="0" w:space="0" w:color="auto"/>
        <w:left w:val="none" w:sz="0" w:space="0" w:color="auto"/>
        <w:bottom w:val="none" w:sz="0" w:space="0" w:color="auto"/>
        <w:right w:val="none" w:sz="0" w:space="0" w:color="auto"/>
      </w:divBdr>
    </w:div>
    <w:div w:id="725839610">
      <w:bodyDiv w:val="1"/>
      <w:marLeft w:val="0"/>
      <w:marRight w:val="0"/>
      <w:marTop w:val="0"/>
      <w:marBottom w:val="0"/>
      <w:divBdr>
        <w:top w:val="none" w:sz="0" w:space="0" w:color="auto"/>
        <w:left w:val="none" w:sz="0" w:space="0" w:color="auto"/>
        <w:bottom w:val="none" w:sz="0" w:space="0" w:color="auto"/>
        <w:right w:val="none" w:sz="0" w:space="0" w:color="auto"/>
      </w:divBdr>
    </w:div>
    <w:div w:id="768086103">
      <w:bodyDiv w:val="1"/>
      <w:marLeft w:val="0"/>
      <w:marRight w:val="0"/>
      <w:marTop w:val="0"/>
      <w:marBottom w:val="0"/>
      <w:divBdr>
        <w:top w:val="none" w:sz="0" w:space="0" w:color="auto"/>
        <w:left w:val="none" w:sz="0" w:space="0" w:color="auto"/>
        <w:bottom w:val="none" w:sz="0" w:space="0" w:color="auto"/>
        <w:right w:val="none" w:sz="0" w:space="0" w:color="auto"/>
      </w:divBdr>
    </w:div>
    <w:div w:id="805317244">
      <w:bodyDiv w:val="1"/>
      <w:marLeft w:val="0"/>
      <w:marRight w:val="0"/>
      <w:marTop w:val="0"/>
      <w:marBottom w:val="0"/>
      <w:divBdr>
        <w:top w:val="none" w:sz="0" w:space="0" w:color="auto"/>
        <w:left w:val="none" w:sz="0" w:space="0" w:color="auto"/>
        <w:bottom w:val="none" w:sz="0" w:space="0" w:color="auto"/>
        <w:right w:val="none" w:sz="0" w:space="0" w:color="auto"/>
      </w:divBdr>
      <w:divsChild>
        <w:div w:id="871503884">
          <w:marLeft w:val="0"/>
          <w:marRight w:val="360"/>
          <w:marTop w:val="200"/>
          <w:marBottom w:val="0"/>
          <w:divBdr>
            <w:top w:val="none" w:sz="0" w:space="0" w:color="auto"/>
            <w:left w:val="none" w:sz="0" w:space="0" w:color="auto"/>
            <w:bottom w:val="none" w:sz="0" w:space="0" w:color="auto"/>
            <w:right w:val="none" w:sz="0" w:space="0" w:color="auto"/>
          </w:divBdr>
        </w:div>
        <w:div w:id="2046439946">
          <w:marLeft w:val="0"/>
          <w:marRight w:val="360"/>
          <w:marTop w:val="200"/>
          <w:marBottom w:val="0"/>
          <w:divBdr>
            <w:top w:val="none" w:sz="0" w:space="0" w:color="auto"/>
            <w:left w:val="none" w:sz="0" w:space="0" w:color="auto"/>
            <w:bottom w:val="none" w:sz="0" w:space="0" w:color="auto"/>
            <w:right w:val="none" w:sz="0" w:space="0" w:color="auto"/>
          </w:divBdr>
        </w:div>
      </w:divsChild>
    </w:div>
    <w:div w:id="835731141">
      <w:bodyDiv w:val="1"/>
      <w:marLeft w:val="0"/>
      <w:marRight w:val="0"/>
      <w:marTop w:val="0"/>
      <w:marBottom w:val="0"/>
      <w:divBdr>
        <w:top w:val="none" w:sz="0" w:space="0" w:color="auto"/>
        <w:left w:val="none" w:sz="0" w:space="0" w:color="auto"/>
        <w:bottom w:val="none" w:sz="0" w:space="0" w:color="auto"/>
        <w:right w:val="none" w:sz="0" w:space="0" w:color="auto"/>
      </w:divBdr>
      <w:divsChild>
        <w:div w:id="845443258">
          <w:marLeft w:val="0"/>
          <w:marRight w:val="0"/>
          <w:marTop w:val="0"/>
          <w:marBottom w:val="0"/>
          <w:divBdr>
            <w:top w:val="none" w:sz="0" w:space="0" w:color="auto"/>
            <w:left w:val="none" w:sz="0" w:space="0" w:color="auto"/>
            <w:bottom w:val="none" w:sz="0" w:space="0" w:color="auto"/>
            <w:right w:val="none" w:sz="0" w:space="0" w:color="auto"/>
          </w:divBdr>
        </w:div>
        <w:div w:id="1128162779">
          <w:marLeft w:val="0"/>
          <w:marRight w:val="0"/>
          <w:marTop w:val="0"/>
          <w:marBottom w:val="0"/>
          <w:divBdr>
            <w:top w:val="none" w:sz="0" w:space="0" w:color="auto"/>
            <w:left w:val="none" w:sz="0" w:space="0" w:color="auto"/>
            <w:bottom w:val="none" w:sz="0" w:space="0" w:color="auto"/>
            <w:right w:val="none" w:sz="0" w:space="0" w:color="auto"/>
          </w:divBdr>
        </w:div>
        <w:div w:id="1236814902">
          <w:marLeft w:val="0"/>
          <w:marRight w:val="0"/>
          <w:marTop w:val="0"/>
          <w:marBottom w:val="0"/>
          <w:divBdr>
            <w:top w:val="none" w:sz="0" w:space="0" w:color="auto"/>
            <w:left w:val="none" w:sz="0" w:space="0" w:color="auto"/>
            <w:bottom w:val="none" w:sz="0" w:space="0" w:color="auto"/>
            <w:right w:val="none" w:sz="0" w:space="0" w:color="auto"/>
          </w:divBdr>
        </w:div>
      </w:divsChild>
    </w:div>
    <w:div w:id="860584807">
      <w:bodyDiv w:val="1"/>
      <w:marLeft w:val="0"/>
      <w:marRight w:val="0"/>
      <w:marTop w:val="0"/>
      <w:marBottom w:val="0"/>
      <w:divBdr>
        <w:top w:val="none" w:sz="0" w:space="0" w:color="auto"/>
        <w:left w:val="none" w:sz="0" w:space="0" w:color="auto"/>
        <w:bottom w:val="none" w:sz="0" w:space="0" w:color="auto"/>
        <w:right w:val="none" w:sz="0" w:space="0" w:color="auto"/>
      </w:divBdr>
    </w:div>
    <w:div w:id="888610280">
      <w:bodyDiv w:val="1"/>
      <w:marLeft w:val="0"/>
      <w:marRight w:val="0"/>
      <w:marTop w:val="0"/>
      <w:marBottom w:val="0"/>
      <w:divBdr>
        <w:top w:val="none" w:sz="0" w:space="0" w:color="auto"/>
        <w:left w:val="none" w:sz="0" w:space="0" w:color="auto"/>
        <w:bottom w:val="none" w:sz="0" w:space="0" w:color="auto"/>
        <w:right w:val="none" w:sz="0" w:space="0" w:color="auto"/>
      </w:divBdr>
    </w:div>
    <w:div w:id="906499849">
      <w:bodyDiv w:val="1"/>
      <w:marLeft w:val="0"/>
      <w:marRight w:val="0"/>
      <w:marTop w:val="0"/>
      <w:marBottom w:val="0"/>
      <w:divBdr>
        <w:top w:val="none" w:sz="0" w:space="0" w:color="auto"/>
        <w:left w:val="none" w:sz="0" w:space="0" w:color="auto"/>
        <w:bottom w:val="none" w:sz="0" w:space="0" w:color="auto"/>
        <w:right w:val="none" w:sz="0" w:space="0" w:color="auto"/>
      </w:divBdr>
    </w:div>
    <w:div w:id="1004816903">
      <w:bodyDiv w:val="1"/>
      <w:marLeft w:val="0"/>
      <w:marRight w:val="0"/>
      <w:marTop w:val="0"/>
      <w:marBottom w:val="0"/>
      <w:divBdr>
        <w:top w:val="none" w:sz="0" w:space="0" w:color="auto"/>
        <w:left w:val="none" w:sz="0" w:space="0" w:color="auto"/>
        <w:bottom w:val="none" w:sz="0" w:space="0" w:color="auto"/>
        <w:right w:val="none" w:sz="0" w:space="0" w:color="auto"/>
      </w:divBdr>
    </w:div>
    <w:div w:id="1012411939">
      <w:bodyDiv w:val="1"/>
      <w:marLeft w:val="0"/>
      <w:marRight w:val="0"/>
      <w:marTop w:val="0"/>
      <w:marBottom w:val="0"/>
      <w:divBdr>
        <w:top w:val="none" w:sz="0" w:space="0" w:color="auto"/>
        <w:left w:val="none" w:sz="0" w:space="0" w:color="auto"/>
        <w:bottom w:val="none" w:sz="0" w:space="0" w:color="auto"/>
        <w:right w:val="none" w:sz="0" w:space="0" w:color="auto"/>
      </w:divBdr>
    </w:div>
    <w:div w:id="1047872793">
      <w:bodyDiv w:val="1"/>
      <w:marLeft w:val="0"/>
      <w:marRight w:val="0"/>
      <w:marTop w:val="0"/>
      <w:marBottom w:val="0"/>
      <w:divBdr>
        <w:top w:val="none" w:sz="0" w:space="0" w:color="auto"/>
        <w:left w:val="none" w:sz="0" w:space="0" w:color="auto"/>
        <w:bottom w:val="none" w:sz="0" w:space="0" w:color="auto"/>
        <w:right w:val="none" w:sz="0" w:space="0" w:color="auto"/>
      </w:divBdr>
      <w:divsChild>
        <w:div w:id="350910955">
          <w:marLeft w:val="0"/>
          <w:marRight w:val="0"/>
          <w:marTop w:val="0"/>
          <w:marBottom w:val="0"/>
          <w:divBdr>
            <w:top w:val="none" w:sz="0" w:space="0" w:color="auto"/>
            <w:left w:val="none" w:sz="0" w:space="0" w:color="auto"/>
            <w:bottom w:val="none" w:sz="0" w:space="0" w:color="auto"/>
            <w:right w:val="none" w:sz="0" w:space="0" w:color="auto"/>
          </w:divBdr>
        </w:div>
        <w:div w:id="1597205143">
          <w:marLeft w:val="0"/>
          <w:marRight w:val="0"/>
          <w:marTop w:val="0"/>
          <w:marBottom w:val="0"/>
          <w:divBdr>
            <w:top w:val="none" w:sz="0" w:space="0" w:color="auto"/>
            <w:left w:val="none" w:sz="0" w:space="0" w:color="auto"/>
            <w:bottom w:val="none" w:sz="0" w:space="0" w:color="auto"/>
            <w:right w:val="none" w:sz="0" w:space="0" w:color="auto"/>
          </w:divBdr>
        </w:div>
        <w:div w:id="1750997390">
          <w:marLeft w:val="0"/>
          <w:marRight w:val="0"/>
          <w:marTop w:val="0"/>
          <w:marBottom w:val="0"/>
          <w:divBdr>
            <w:top w:val="none" w:sz="0" w:space="0" w:color="auto"/>
            <w:left w:val="none" w:sz="0" w:space="0" w:color="auto"/>
            <w:bottom w:val="none" w:sz="0" w:space="0" w:color="auto"/>
            <w:right w:val="none" w:sz="0" w:space="0" w:color="auto"/>
          </w:divBdr>
        </w:div>
      </w:divsChild>
    </w:div>
    <w:div w:id="1103526215">
      <w:bodyDiv w:val="1"/>
      <w:marLeft w:val="0"/>
      <w:marRight w:val="0"/>
      <w:marTop w:val="0"/>
      <w:marBottom w:val="0"/>
      <w:divBdr>
        <w:top w:val="none" w:sz="0" w:space="0" w:color="auto"/>
        <w:left w:val="none" w:sz="0" w:space="0" w:color="auto"/>
        <w:bottom w:val="none" w:sz="0" w:space="0" w:color="auto"/>
        <w:right w:val="none" w:sz="0" w:space="0" w:color="auto"/>
      </w:divBdr>
    </w:div>
    <w:div w:id="1244753066">
      <w:bodyDiv w:val="1"/>
      <w:marLeft w:val="0"/>
      <w:marRight w:val="0"/>
      <w:marTop w:val="0"/>
      <w:marBottom w:val="0"/>
      <w:divBdr>
        <w:top w:val="none" w:sz="0" w:space="0" w:color="auto"/>
        <w:left w:val="none" w:sz="0" w:space="0" w:color="auto"/>
        <w:bottom w:val="none" w:sz="0" w:space="0" w:color="auto"/>
        <w:right w:val="none" w:sz="0" w:space="0" w:color="auto"/>
      </w:divBdr>
      <w:divsChild>
        <w:div w:id="144863384">
          <w:marLeft w:val="0"/>
          <w:marRight w:val="907"/>
          <w:marTop w:val="0"/>
          <w:marBottom w:val="43"/>
          <w:divBdr>
            <w:top w:val="none" w:sz="0" w:space="0" w:color="auto"/>
            <w:left w:val="none" w:sz="0" w:space="0" w:color="auto"/>
            <w:bottom w:val="none" w:sz="0" w:space="0" w:color="auto"/>
            <w:right w:val="none" w:sz="0" w:space="0" w:color="auto"/>
          </w:divBdr>
        </w:div>
        <w:div w:id="307635784">
          <w:marLeft w:val="0"/>
          <w:marRight w:val="187"/>
          <w:marTop w:val="0"/>
          <w:marBottom w:val="43"/>
          <w:divBdr>
            <w:top w:val="none" w:sz="0" w:space="0" w:color="auto"/>
            <w:left w:val="none" w:sz="0" w:space="0" w:color="auto"/>
            <w:bottom w:val="none" w:sz="0" w:space="0" w:color="auto"/>
            <w:right w:val="none" w:sz="0" w:space="0" w:color="auto"/>
          </w:divBdr>
        </w:div>
        <w:div w:id="309747701">
          <w:marLeft w:val="0"/>
          <w:marRight w:val="907"/>
          <w:marTop w:val="0"/>
          <w:marBottom w:val="43"/>
          <w:divBdr>
            <w:top w:val="none" w:sz="0" w:space="0" w:color="auto"/>
            <w:left w:val="none" w:sz="0" w:space="0" w:color="auto"/>
            <w:bottom w:val="none" w:sz="0" w:space="0" w:color="auto"/>
            <w:right w:val="none" w:sz="0" w:space="0" w:color="auto"/>
          </w:divBdr>
        </w:div>
        <w:div w:id="389810417">
          <w:marLeft w:val="0"/>
          <w:marRight w:val="187"/>
          <w:marTop w:val="0"/>
          <w:marBottom w:val="43"/>
          <w:divBdr>
            <w:top w:val="none" w:sz="0" w:space="0" w:color="auto"/>
            <w:left w:val="none" w:sz="0" w:space="0" w:color="auto"/>
            <w:bottom w:val="none" w:sz="0" w:space="0" w:color="auto"/>
            <w:right w:val="none" w:sz="0" w:space="0" w:color="auto"/>
          </w:divBdr>
        </w:div>
        <w:div w:id="520977303">
          <w:marLeft w:val="0"/>
          <w:marRight w:val="907"/>
          <w:marTop w:val="0"/>
          <w:marBottom w:val="43"/>
          <w:divBdr>
            <w:top w:val="none" w:sz="0" w:space="0" w:color="auto"/>
            <w:left w:val="none" w:sz="0" w:space="0" w:color="auto"/>
            <w:bottom w:val="none" w:sz="0" w:space="0" w:color="auto"/>
            <w:right w:val="none" w:sz="0" w:space="0" w:color="auto"/>
          </w:divBdr>
        </w:div>
        <w:div w:id="637151621">
          <w:marLeft w:val="0"/>
          <w:marRight w:val="187"/>
          <w:marTop w:val="0"/>
          <w:marBottom w:val="43"/>
          <w:divBdr>
            <w:top w:val="none" w:sz="0" w:space="0" w:color="auto"/>
            <w:left w:val="none" w:sz="0" w:space="0" w:color="auto"/>
            <w:bottom w:val="none" w:sz="0" w:space="0" w:color="auto"/>
            <w:right w:val="none" w:sz="0" w:space="0" w:color="auto"/>
          </w:divBdr>
        </w:div>
        <w:div w:id="781609002">
          <w:marLeft w:val="0"/>
          <w:marRight w:val="187"/>
          <w:marTop w:val="0"/>
          <w:marBottom w:val="43"/>
          <w:divBdr>
            <w:top w:val="none" w:sz="0" w:space="0" w:color="auto"/>
            <w:left w:val="none" w:sz="0" w:space="0" w:color="auto"/>
            <w:bottom w:val="none" w:sz="0" w:space="0" w:color="auto"/>
            <w:right w:val="none" w:sz="0" w:space="0" w:color="auto"/>
          </w:divBdr>
        </w:div>
        <w:div w:id="830557832">
          <w:marLeft w:val="0"/>
          <w:marRight w:val="187"/>
          <w:marTop w:val="0"/>
          <w:marBottom w:val="43"/>
          <w:divBdr>
            <w:top w:val="none" w:sz="0" w:space="0" w:color="auto"/>
            <w:left w:val="none" w:sz="0" w:space="0" w:color="auto"/>
            <w:bottom w:val="none" w:sz="0" w:space="0" w:color="auto"/>
            <w:right w:val="none" w:sz="0" w:space="0" w:color="auto"/>
          </w:divBdr>
        </w:div>
        <w:div w:id="914365288">
          <w:marLeft w:val="0"/>
          <w:marRight w:val="187"/>
          <w:marTop w:val="0"/>
          <w:marBottom w:val="43"/>
          <w:divBdr>
            <w:top w:val="none" w:sz="0" w:space="0" w:color="auto"/>
            <w:left w:val="none" w:sz="0" w:space="0" w:color="auto"/>
            <w:bottom w:val="none" w:sz="0" w:space="0" w:color="auto"/>
            <w:right w:val="none" w:sz="0" w:space="0" w:color="auto"/>
          </w:divBdr>
        </w:div>
        <w:div w:id="1110199211">
          <w:marLeft w:val="0"/>
          <w:marRight w:val="907"/>
          <w:marTop w:val="0"/>
          <w:marBottom w:val="43"/>
          <w:divBdr>
            <w:top w:val="none" w:sz="0" w:space="0" w:color="auto"/>
            <w:left w:val="none" w:sz="0" w:space="0" w:color="auto"/>
            <w:bottom w:val="none" w:sz="0" w:space="0" w:color="auto"/>
            <w:right w:val="none" w:sz="0" w:space="0" w:color="auto"/>
          </w:divBdr>
        </w:div>
        <w:div w:id="1581911098">
          <w:marLeft w:val="0"/>
          <w:marRight w:val="907"/>
          <w:marTop w:val="0"/>
          <w:marBottom w:val="43"/>
          <w:divBdr>
            <w:top w:val="none" w:sz="0" w:space="0" w:color="auto"/>
            <w:left w:val="none" w:sz="0" w:space="0" w:color="auto"/>
            <w:bottom w:val="none" w:sz="0" w:space="0" w:color="auto"/>
            <w:right w:val="none" w:sz="0" w:space="0" w:color="auto"/>
          </w:divBdr>
        </w:div>
        <w:div w:id="1729916942">
          <w:marLeft w:val="0"/>
          <w:marRight w:val="187"/>
          <w:marTop w:val="0"/>
          <w:marBottom w:val="43"/>
          <w:divBdr>
            <w:top w:val="none" w:sz="0" w:space="0" w:color="auto"/>
            <w:left w:val="none" w:sz="0" w:space="0" w:color="auto"/>
            <w:bottom w:val="none" w:sz="0" w:space="0" w:color="auto"/>
            <w:right w:val="none" w:sz="0" w:space="0" w:color="auto"/>
          </w:divBdr>
        </w:div>
      </w:divsChild>
    </w:div>
    <w:div w:id="1284464973">
      <w:bodyDiv w:val="1"/>
      <w:marLeft w:val="0"/>
      <w:marRight w:val="0"/>
      <w:marTop w:val="0"/>
      <w:marBottom w:val="0"/>
      <w:divBdr>
        <w:top w:val="none" w:sz="0" w:space="0" w:color="auto"/>
        <w:left w:val="none" w:sz="0" w:space="0" w:color="auto"/>
        <w:bottom w:val="none" w:sz="0" w:space="0" w:color="auto"/>
        <w:right w:val="none" w:sz="0" w:space="0" w:color="auto"/>
      </w:divBdr>
    </w:div>
    <w:div w:id="1299456166">
      <w:bodyDiv w:val="1"/>
      <w:marLeft w:val="0"/>
      <w:marRight w:val="0"/>
      <w:marTop w:val="0"/>
      <w:marBottom w:val="0"/>
      <w:divBdr>
        <w:top w:val="none" w:sz="0" w:space="0" w:color="auto"/>
        <w:left w:val="none" w:sz="0" w:space="0" w:color="auto"/>
        <w:bottom w:val="none" w:sz="0" w:space="0" w:color="auto"/>
        <w:right w:val="none" w:sz="0" w:space="0" w:color="auto"/>
      </w:divBdr>
    </w:div>
    <w:div w:id="1325743549">
      <w:bodyDiv w:val="1"/>
      <w:marLeft w:val="0"/>
      <w:marRight w:val="0"/>
      <w:marTop w:val="0"/>
      <w:marBottom w:val="0"/>
      <w:divBdr>
        <w:top w:val="none" w:sz="0" w:space="0" w:color="auto"/>
        <w:left w:val="none" w:sz="0" w:space="0" w:color="auto"/>
        <w:bottom w:val="none" w:sz="0" w:space="0" w:color="auto"/>
        <w:right w:val="none" w:sz="0" w:space="0" w:color="auto"/>
      </w:divBdr>
    </w:div>
    <w:div w:id="1399591188">
      <w:bodyDiv w:val="1"/>
      <w:marLeft w:val="0"/>
      <w:marRight w:val="0"/>
      <w:marTop w:val="0"/>
      <w:marBottom w:val="0"/>
      <w:divBdr>
        <w:top w:val="none" w:sz="0" w:space="0" w:color="auto"/>
        <w:left w:val="none" w:sz="0" w:space="0" w:color="auto"/>
        <w:bottom w:val="none" w:sz="0" w:space="0" w:color="auto"/>
        <w:right w:val="none" w:sz="0" w:space="0" w:color="auto"/>
      </w:divBdr>
    </w:div>
    <w:div w:id="1505589229">
      <w:bodyDiv w:val="1"/>
      <w:marLeft w:val="0"/>
      <w:marRight w:val="0"/>
      <w:marTop w:val="0"/>
      <w:marBottom w:val="0"/>
      <w:divBdr>
        <w:top w:val="none" w:sz="0" w:space="0" w:color="auto"/>
        <w:left w:val="none" w:sz="0" w:space="0" w:color="auto"/>
        <w:bottom w:val="none" w:sz="0" w:space="0" w:color="auto"/>
        <w:right w:val="none" w:sz="0" w:space="0" w:color="auto"/>
      </w:divBdr>
      <w:divsChild>
        <w:div w:id="196167349">
          <w:marLeft w:val="0"/>
          <w:marRight w:val="0"/>
          <w:marTop w:val="0"/>
          <w:marBottom w:val="0"/>
          <w:divBdr>
            <w:top w:val="none" w:sz="0" w:space="0" w:color="auto"/>
            <w:left w:val="none" w:sz="0" w:space="0" w:color="auto"/>
            <w:bottom w:val="none" w:sz="0" w:space="0" w:color="auto"/>
            <w:right w:val="none" w:sz="0" w:space="0" w:color="auto"/>
          </w:divBdr>
        </w:div>
        <w:div w:id="637758811">
          <w:marLeft w:val="0"/>
          <w:marRight w:val="0"/>
          <w:marTop w:val="0"/>
          <w:marBottom w:val="0"/>
          <w:divBdr>
            <w:top w:val="none" w:sz="0" w:space="0" w:color="auto"/>
            <w:left w:val="none" w:sz="0" w:space="0" w:color="auto"/>
            <w:bottom w:val="none" w:sz="0" w:space="0" w:color="auto"/>
            <w:right w:val="none" w:sz="0" w:space="0" w:color="auto"/>
          </w:divBdr>
        </w:div>
        <w:div w:id="1224944952">
          <w:marLeft w:val="0"/>
          <w:marRight w:val="0"/>
          <w:marTop w:val="0"/>
          <w:marBottom w:val="0"/>
          <w:divBdr>
            <w:top w:val="none" w:sz="0" w:space="0" w:color="auto"/>
            <w:left w:val="none" w:sz="0" w:space="0" w:color="auto"/>
            <w:bottom w:val="none" w:sz="0" w:space="0" w:color="auto"/>
            <w:right w:val="none" w:sz="0" w:space="0" w:color="auto"/>
          </w:divBdr>
        </w:div>
        <w:div w:id="1773432298">
          <w:marLeft w:val="0"/>
          <w:marRight w:val="0"/>
          <w:marTop w:val="0"/>
          <w:marBottom w:val="0"/>
          <w:divBdr>
            <w:top w:val="none" w:sz="0" w:space="0" w:color="auto"/>
            <w:left w:val="none" w:sz="0" w:space="0" w:color="auto"/>
            <w:bottom w:val="none" w:sz="0" w:space="0" w:color="auto"/>
            <w:right w:val="none" w:sz="0" w:space="0" w:color="auto"/>
          </w:divBdr>
        </w:div>
        <w:div w:id="1935673405">
          <w:marLeft w:val="0"/>
          <w:marRight w:val="0"/>
          <w:marTop w:val="0"/>
          <w:marBottom w:val="0"/>
          <w:divBdr>
            <w:top w:val="none" w:sz="0" w:space="0" w:color="auto"/>
            <w:left w:val="none" w:sz="0" w:space="0" w:color="auto"/>
            <w:bottom w:val="none" w:sz="0" w:space="0" w:color="auto"/>
            <w:right w:val="none" w:sz="0" w:space="0" w:color="auto"/>
          </w:divBdr>
        </w:div>
      </w:divsChild>
    </w:div>
    <w:div w:id="1547988113">
      <w:bodyDiv w:val="1"/>
      <w:marLeft w:val="0"/>
      <w:marRight w:val="0"/>
      <w:marTop w:val="0"/>
      <w:marBottom w:val="0"/>
      <w:divBdr>
        <w:top w:val="none" w:sz="0" w:space="0" w:color="auto"/>
        <w:left w:val="none" w:sz="0" w:space="0" w:color="auto"/>
        <w:bottom w:val="none" w:sz="0" w:space="0" w:color="auto"/>
        <w:right w:val="none" w:sz="0" w:space="0" w:color="auto"/>
      </w:divBdr>
      <w:divsChild>
        <w:div w:id="972370471">
          <w:marLeft w:val="0"/>
          <w:marRight w:val="0"/>
          <w:marTop w:val="0"/>
          <w:marBottom w:val="0"/>
          <w:divBdr>
            <w:top w:val="none" w:sz="0" w:space="0" w:color="auto"/>
            <w:left w:val="none" w:sz="0" w:space="0" w:color="auto"/>
            <w:bottom w:val="none" w:sz="0" w:space="0" w:color="auto"/>
            <w:right w:val="none" w:sz="0" w:space="0" w:color="auto"/>
          </w:divBdr>
          <w:divsChild>
            <w:div w:id="392627458">
              <w:marLeft w:val="0"/>
              <w:marRight w:val="0"/>
              <w:marTop w:val="0"/>
              <w:marBottom w:val="0"/>
              <w:divBdr>
                <w:top w:val="none" w:sz="0" w:space="0" w:color="auto"/>
                <w:left w:val="none" w:sz="0" w:space="0" w:color="auto"/>
                <w:bottom w:val="none" w:sz="0" w:space="0" w:color="auto"/>
                <w:right w:val="none" w:sz="0" w:space="0" w:color="auto"/>
              </w:divBdr>
            </w:div>
          </w:divsChild>
        </w:div>
        <w:div w:id="1315648458">
          <w:marLeft w:val="0"/>
          <w:marRight w:val="0"/>
          <w:marTop w:val="0"/>
          <w:marBottom w:val="0"/>
          <w:divBdr>
            <w:top w:val="none" w:sz="0" w:space="0" w:color="auto"/>
            <w:left w:val="none" w:sz="0" w:space="0" w:color="auto"/>
            <w:bottom w:val="none" w:sz="0" w:space="0" w:color="auto"/>
            <w:right w:val="none" w:sz="0" w:space="0" w:color="auto"/>
          </w:divBdr>
          <w:divsChild>
            <w:div w:id="682130893">
              <w:marLeft w:val="0"/>
              <w:marRight w:val="0"/>
              <w:marTop w:val="0"/>
              <w:marBottom w:val="0"/>
              <w:divBdr>
                <w:top w:val="none" w:sz="0" w:space="0" w:color="auto"/>
                <w:left w:val="none" w:sz="0" w:space="0" w:color="auto"/>
                <w:bottom w:val="none" w:sz="0" w:space="0" w:color="auto"/>
                <w:right w:val="none" w:sz="0" w:space="0" w:color="auto"/>
              </w:divBdr>
            </w:div>
          </w:divsChild>
        </w:div>
        <w:div w:id="1449008030">
          <w:marLeft w:val="0"/>
          <w:marRight w:val="0"/>
          <w:marTop w:val="0"/>
          <w:marBottom w:val="0"/>
          <w:divBdr>
            <w:top w:val="none" w:sz="0" w:space="0" w:color="auto"/>
            <w:left w:val="none" w:sz="0" w:space="0" w:color="auto"/>
            <w:bottom w:val="none" w:sz="0" w:space="0" w:color="auto"/>
            <w:right w:val="none" w:sz="0" w:space="0" w:color="auto"/>
          </w:divBdr>
          <w:divsChild>
            <w:div w:id="45267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17034">
      <w:bodyDiv w:val="1"/>
      <w:marLeft w:val="0"/>
      <w:marRight w:val="0"/>
      <w:marTop w:val="0"/>
      <w:marBottom w:val="0"/>
      <w:divBdr>
        <w:top w:val="none" w:sz="0" w:space="0" w:color="auto"/>
        <w:left w:val="none" w:sz="0" w:space="0" w:color="auto"/>
        <w:bottom w:val="none" w:sz="0" w:space="0" w:color="auto"/>
        <w:right w:val="none" w:sz="0" w:space="0" w:color="auto"/>
      </w:divBdr>
      <w:divsChild>
        <w:div w:id="754590171">
          <w:marLeft w:val="0"/>
          <w:marRight w:val="0"/>
          <w:marTop w:val="0"/>
          <w:marBottom w:val="0"/>
          <w:divBdr>
            <w:top w:val="none" w:sz="0" w:space="0" w:color="auto"/>
            <w:left w:val="none" w:sz="0" w:space="0" w:color="auto"/>
            <w:bottom w:val="none" w:sz="0" w:space="0" w:color="auto"/>
            <w:right w:val="none" w:sz="0" w:space="0" w:color="auto"/>
          </w:divBdr>
        </w:div>
        <w:div w:id="1378628579">
          <w:marLeft w:val="0"/>
          <w:marRight w:val="0"/>
          <w:marTop w:val="0"/>
          <w:marBottom w:val="0"/>
          <w:divBdr>
            <w:top w:val="none" w:sz="0" w:space="0" w:color="auto"/>
            <w:left w:val="none" w:sz="0" w:space="0" w:color="auto"/>
            <w:bottom w:val="none" w:sz="0" w:space="0" w:color="auto"/>
            <w:right w:val="none" w:sz="0" w:space="0" w:color="auto"/>
          </w:divBdr>
        </w:div>
      </w:divsChild>
    </w:div>
    <w:div w:id="1566529911">
      <w:bodyDiv w:val="1"/>
      <w:marLeft w:val="0"/>
      <w:marRight w:val="0"/>
      <w:marTop w:val="0"/>
      <w:marBottom w:val="0"/>
      <w:divBdr>
        <w:top w:val="none" w:sz="0" w:space="0" w:color="auto"/>
        <w:left w:val="none" w:sz="0" w:space="0" w:color="auto"/>
        <w:bottom w:val="none" w:sz="0" w:space="0" w:color="auto"/>
        <w:right w:val="none" w:sz="0" w:space="0" w:color="auto"/>
      </w:divBdr>
      <w:divsChild>
        <w:div w:id="129054459">
          <w:marLeft w:val="0"/>
          <w:marRight w:val="360"/>
          <w:marTop w:val="200"/>
          <w:marBottom w:val="0"/>
          <w:divBdr>
            <w:top w:val="none" w:sz="0" w:space="0" w:color="auto"/>
            <w:left w:val="none" w:sz="0" w:space="0" w:color="auto"/>
            <w:bottom w:val="none" w:sz="0" w:space="0" w:color="auto"/>
            <w:right w:val="none" w:sz="0" w:space="0" w:color="auto"/>
          </w:divBdr>
        </w:div>
        <w:div w:id="352414132">
          <w:marLeft w:val="0"/>
          <w:marRight w:val="360"/>
          <w:marTop w:val="200"/>
          <w:marBottom w:val="0"/>
          <w:divBdr>
            <w:top w:val="none" w:sz="0" w:space="0" w:color="auto"/>
            <w:left w:val="none" w:sz="0" w:space="0" w:color="auto"/>
            <w:bottom w:val="none" w:sz="0" w:space="0" w:color="auto"/>
            <w:right w:val="none" w:sz="0" w:space="0" w:color="auto"/>
          </w:divBdr>
        </w:div>
        <w:div w:id="589772384">
          <w:marLeft w:val="0"/>
          <w:marRight w:val="360"/>
          <w:marTop w:val="200"/>
          <w:marBottom w:val="0"/>
          <w:divBdr>
            <w:top w:val="none" w:sz="0" w:space="0" w:color="auto"/>
            <w:left w:val="none" w:sz="0" w:space="0" w:color="auto"/>
            <w:bottom w:val="none" w:sz="0" w:space="0" w:color="auto"/>
            <w:right w:val="none" w:sz="0" w:space="0" w:color="auto"/>
          </w:divBdr>
        </w:div>
        <w:div w:id="1006980394">
          <w:marLeft w:val="0"/>
          <w:marRight w:val="360"/>
          <w:marTop w:val="200"/>
          <w:marBottom w:val="0"/>
          <w:divBdr>
            <w:top w:val="none" w:sz="0" w:space="0" w:color="auto"/>
            <w:left w:val="none" w:sz="0" w:space="0" w:color="auto"/>
            <w:bottom w:val="none" w:sz="0" w:space="0" w:color="auto"/>
            <w:right w:val="none" w:sz="0" w:space="0" w:color="auto"/>
          </w:divBdr>
        </w:div>
        <w:div w:id="1033533675">
          <w:marLeft w:val="0"/>
          <w:marRight w:val="360"/>
          <w:marTop w:val="200"/>
          <w:marBottom w:val="0"/>
          <w:divBdr>
            <w:top w:val="none" w:sz="0" w:space="0" w:color="auto"/>
            <w:left w:val="none" w:sz="0" w:space="0" w:color="auto"/>
            <w:bottom w:val="none" w:sz="0" w:space="0" w:color="auto"/>
            <w:right w:val="none" w:sz="0" w:space="0" w:color="auto"/>
          </w:divBdr>
        </w:div>
        <w:div w:id="1178690874">
          <w:marLeft w:val="0"/>
          <w:marRight w:val="360"/>
          <w:marTop w:val="200"/>
          <w:marBottom w:val="0"/>
          <w:divBdr>
            <w:top w:val="none" w:sz="0" w:space="0" w:color="auto"/>
            <w:left w:val="none" w:sz="0" w:space="0" w:color="auto"/>
            <w:bottom w:val="none" w:sz="0" w:space="0" w:color="auto"/>
            <w:right w:val="none" w:sz="0" w:space="0" w:color="auto"/>
          </w:divBdr>
        </w:div>
        <w:div w:id="2053722341">
          <w:marLeft w:val="0"/>
          <w:marRight w:val="360"/>
          <w:marTop w:val="200"/>
          <w:marBottom w:val="0"/>
          <w:divBdr>
            <w:top w:val="none" w:sz="0" w:space="0" w:color="auto"/>
            <w:left w:val="none" w:sz="0" w:space="0" w:color="auto"/>
            <w:bottom w:val="none" w:sz="0" w:space="0" w:color="auto"/>
            <w:right w:val="none" w:sz="0" w:space="0" w:color="auto"/>
          </w:divBdr>
        </w:div>
      </w:divsChild>
    </w:div>
    <w:div w:id="1606885169">
      <w:bodyDiv w:val="1"/>
      <w:marLeft w:val="0"/>
      <w:marRight w:val="0"/>
      <w:marTop w:val="0"/>
      <w:marBottom w:val="0"/>
      <w:divBdr>
        <w:top w:val="none" w:sz="0" w:space="0" w:color="auto"/>
        <w:left w:val="none" w:sz="0" w:space="0" w:color="auto"/>
        <w:bottom w:val="none" w:sz="0" w:space="0" w:color="auto"/>
        <w:right w:val="none" w:sz="0" w:space="0" w:color="auto"/>
      </w:divBdr>
    </w:div>
    <w:div w:id="1666128663">
      <w:bodyDiv w:val="1"/>
      <w:marLeft w:val="0"/>
      <w:marRight w:val="0"/>
      <w:marTop w:val="0"/>
      <w:marBottom w:val="0"/>
      <w:divBdr>
        <w:top w:val="none" w:sz="0" w:space="0" w:color="auto"/>
        <w:left w:val="none" w:sz="0" w:space="0" w:color="auto"/>
        <w:bottom w:val="none" w:sz="0" w:space="0" w:color="auto"/>
        <w:right w:val="none" w:sz="0" w:space="0" w:color="auto"/>
      </w:divBdr>
    </w:div>
    <w:div w:id="1691176150">
      <w:bodyDiv w:val="1"/>
      <w:marLeft w:val="0"/>
      <w:marRight w:val="0"/>
      <w:marTop w:val="0"/>
      <w:marBottom w:val="0"/>
      <w:divBdr>
        <w:top w:val="none" w:sz="0" w:space="0" w:color="auto"/>
        <w:left w:val="none" w:sz="0" w:space="0" w:color="auto"/>
        <w:bottom w:val="none" w:sz="0" w:space="0" w:color="auto"/>
        <w:right w:val="none" w:sz="0" w:space="0" w:color="auto"/>
      </w:divBdr>
    </w:div>
    <w:div w:id="1746301161">
      <w:bodyDiv w:val="1"/>
      <w:marLeft w:val="0"/>
      <w:marRight w:val="0"/>
      <w:marTop w:val="0"/>
      <w:marBottom w:val="0"/>
      <w:divBdr>
        <w:top w:val="none" w:sz="0" w:space="0" w:color="auto"/>
        <w:left w:val="none" w:sz="0" w:space="0" w:color="auto"/>
        <w:bottom w:val="none" w:sz="0" w:space="0" w:color="auto"/>
        <w:right w:val="none" w:sz="0" w:space="0" w:color="auto"/>
      </w:divBdr>
    </w:div>
    <w:div w:id="1815369991">
      <w:bodyDiv w:val="1"/>
      <w:marLeft w:val="0"/>
      <w:marRight w:val="0"/>
      <w:marTop w:val="0"/>
      <w:marBottom w:val="0"/>
      <w:divBdr>
        <w:top w:val="none" w:sz="0" w:space="0" w:color="auto"/>
        <w:left w:val="none" w:sz="0" w:space="0" w:color="auto"/>
        <w:bottom w:val="none" w:sz="0" w:space="0" w:color="auto"/>
        <w:right w:val="none" w:sz="0" w:space="0" w:color="auto"/>
      </w:divBdr>
    </w:div>
    <w:div w:id="1822966216">
      <w:bodyDiv w:val="1"/>
      <w:marLeft w:val="0"/>
      <w:marRight w:val="0"/>
      <w:marTop w:val="0"/>
      <w:marBottom w:val="0"/>
      <w:divBdr>
        <w:top w:val="none" w:sz="0" w:space="0" w:color="auto"/>
        <w:left w:val="none" w:sz="0" w:space="0" w:color="auto"/>
        <w:bottom w:val="none" w:sz="0" w:space="0" w:color="auto"/>
        <w:right w:val="none" w:sz="0" w:space="0" w:color="auto"/>
      </w:divBdr>
    </w:div>
    <w:div w:id="1837257225">
      <w:bodyDiv w:val="1"/>
      <w:marLeft w:val="0"/>
      <w:marRight w:val="0"/>
      <w:marTop w:val="0"/>
      <w:marBottom w:val="0"/>
      <w:divBdr>
        <w:top w:val="none" w:sz="0" w:space="0" w:color="auto"/>
        <w:left w:val="none" w:sz="0" w:space="0" w:color="auto"/>
        <w:bottom w:val="none" w:sz="0" w:space="0" w:color="auto"/>
        <w:right w:val="none" w:sz="0" w:space="0" w:color="auto"/>
      </w:divBdr>
      <w:divsChild>
        <w:div w:id="162548908">
          <w:marLeft w:val="0"/>
          <w:marRight w:val="0"/>
          <w:marTop w:val="0"/>
          <w:marBottom w:val="0"/>
          <w:divBdr>
            <w:top w:val="none" w:sz="0" w:space="0" w:color="auto"/>
            <w:left w:val="none" w:sz="0" w:space="0" w:color="auto"/>
            <w:bottom w:val="none" w:sz="0" w:space="0" w:color="auto"/>
            <w:right w:val="none" w:sz="0" w:space="0" w:color="auto"/>
          </w:divBdr>
        </w:div>
        <w:div w:id="2022052061">
          <w:marLeft w:val="0"/>
          <w:marRight w:val="0"/>
          <w:marTop w:val="0"/>
          <w:marBottom w:val="0"/>
          <w:divBdr>
            <w:top w:val="none" w:sz="0" w:space="0" w:color="auto"/>
            <w:left w:val="none" w:sz="0" w:space="0" w:color="auto"/>
            <w:bottom w:val="none" w:sz="0" w:space="0" w:color="auto"/>
            <w:right w:val="none" w:sz="0" w:space="0" w:color="auto"/>
          </w:divBdr>
        </w:div>
      </w:divsChild>
    </w:div>
    <w:div w:id="1890648300">
      <w:bodyDiv w:val="1"/>
      <w:marLeft w:val="0"/>
      <w:marRight w:val="0"/>
      <w:marTop w:val="0"/>
      <w:marBottom w:val="0"/>
      <w:divBdr>
        <w:top w:val="none" w:sz="0" w:space="0" w:color="auto"/>
        <w:left w:val="none" w:sz="0" w:space="0" w:color="auto"/>
        <w:bottom w:val="none" w:sz="0" w:space="0" w:color="auto"/>
        <w:right w:val="none" w:sz="0" w:space="0" w:color="auto"/>
      </w:divBdr>
      <w:divsChild>
        <w:div w:id="386339304">
          <w:marLeft w:val="0"/>
          <w:marRight w:val="360"/>
          <w:marTop w:val="200"/>
          <w:marBottom w:val="0"/>
          <w:divBdr>
            <w:top w:val="none" w:sz="0" w:space="0" w:color="auto"/>
            <w:left w:val="none" w:sz="0" w:space="0" w:color="auto"/>
            <w:bottom w:val="none" w:sz="0" w:space="0" w:color="auto"/>
            <w:right w:val="none" w:sz="0" w:space="0" w:color="auto"/>
          </w:divBdr>
        </w:div>
        <w:div w:id="525101340">
          <w:marLeft w:val="0"/>
          <w:marRight w:val="360"/>
          <w:marTop w:val="200"/>
          <w:marBottom w:val="0"/>
          <w:divBdr>
            <w:top w:val="none" w:sz="0" w:space="0" w:color="auto"/>
            <w:left w:val="none" w:sz="0" w:space="0" w:color="auto"/>
            <w:bottom w:val="none" w:sz="0" w:space="0" w:color="auto"/>
            <w:right w:val="none" w:sz="0" w:space="0" w:color="auto"/>
          </w:divBdr>
        </w:div>
        <w:div w:id="1188759405">
          <w:marLeft w:val="0"/>
          <w:marRight w:val="360"/>
          <w:marTop w:val="200"/>
          <w:marBottom w:val="0"/>
          <w:divBdr>
            <w:top w:val="none" w:sz="0" w:space="0" w:color="auto"/>
            <w:left w:val="none" w:sz="0" w:space="0" w:color="auto"/>
            <w:bottom w:val="none" w:sz="0" w:space="0" w:color="auto"/>
            <w:right w:val="none" w:sz="0" w:space="0" w:color="auto"/>
          </w:divBdr>
        </w:div>
        <w:div w:id="1192760340">
          <w:marLeft w:val="0"/>
          <w:marRight w:val="360"/>
          <w:marTop w:val="200"/>
          <w:marBottom w:val="0"/>
          <w:divBdr>
            <w:top w:val="none" w:sz="0" w:space="0" w:color="auto"/>
            <w:left w:val="none" w:sz="0" w:space="0" w:color="auto"/>
            <w:bottom w:val="none" w:sz="0" w:space="0" w:color="auto"/>
            <w:right w:val="none" w:sz="0" w:space="0" w:color="auto"/>
          </w:divBdr>
        </w:div>
        <w:div w:id="1259219200">
          <w:marLeft w:val="0"/>
          <w:marRight w:val="360"/>
          <w:marTop w:val="200"/>
          <w:marBottom w:val="0"/>
          <w:divBdr>
            <w:top w:val="none" w:sz="0" w:space="0" w:color="auto"/>
            <w:left w:val="none" w:sz="0" w:space="0" w:color="auto"/>
            <w:bottom w:val="none" w:sz="0" w:space="0" w:color="auto"/>
            <w:right w:val="none" w:sz="0" w:space="0" w:color="auto"/>
          </w:divBdr>
        </w:div>
        <w:div w:id="1649094225">
          <w:marLeft w:val="0"/>
          <w:marRight w:val="360"/>
          <w:marTop w:val="200"/>
          <w:marBottom w:val="0"/>
          <w:divBdr>
            <w:top w:val="none" w:sz="0" w:space="0" w:color="auto"/>
            <w:left w:val="none" w:sz="0" w:space="0" w:color="auto"/>
            <w:bottom w:val="none" w:sz="0" w:space="0" w:color="auto"/>
            <w:right w:val="none" w:sz="0" w:space="0" w:color="auto"/>
          </w:divBdr>
        </w:div>
        <w:div w:id="1685861740">
          <w:marLeft w:val="0"/>
          <w:marRight w:val="360"/>
          <w:marTop w:val="200"/>
          <w:marBottom w:val="0"/>
          <w:divBdr>
            <w:top w:val="none" w:sz="0" w:space="0" w:color="auto"/>
            <w:left w:val="none" w:sz="0" w:space="0" w:color="auto"/>
            <w:bottom w:val="none" w:sz="0" w:space="0" w:color="auto"/>
            <w:right w:val="none" w:sz="0" w:space="0" w:color="auto"/>
          </w:divBdr>
        </w:div>
        <w:div w:id="1700082327">
          <w:marLeft w:val="0"/>
          <w:marRight w:val="360"/>
          <w:marTop w:val="200"/>
          <w:marBottom w:val="0"/>
          <w:divBdr>
            <w:top w:val="none" w:sz="0" w:space="0" w:color="auto"/>
            <w:left w:val="none" w:sz="0" w:space="0" w:color="auto"/>
            <w:bottom w:val="none" w:sz="0" w:space="0" w:color="auto"/>
            <w:right w:val="none" w:sz="0" w:space="0" w:color="auto"/>
          </w:divBdr>
        </w:div>
        <w:div w:id="1751848819">
          <w:marLeft w:val="0"/>
          <w:marRight w:val="360"/>
          <w:marTop w:val="200"/>
          <w:marBottom w:val="0"/>
          <w:divBdr>
            <w:top w:val="none" w:sz="0" w:space="0" w:color="auto"/>
            <w:left w:val="none" w:sz="0" w:space="0" w:color="auto"/>
            <w:bottom w:val="none" w:sz="0" w:space="0" w:color="auto"/>
            <w:right w:val="none" w:sz="0" w:space="0" w:color="auto"/>
          </w:divBdr>
        </w:div>
        <w:div w:id="1835878874">
          <w:marLeft w:val="0"/>
          <w:marRight w:val="360"/>
          <w:marTop w:val="200"/>
          <w:marBottom w:val="0"/>
          <w:divBdr>
            <w:top w:val="none" w:sz="0" w:space="0" w:color="auto"/>
            <w:left w:val="none" w:sz="0" w:space="0" w:color="auto"/>
            <w:bottom w:val="none" w:sz="0" w:space="0" w:color="auto"/>
            <w:right w:val="none" w:sz="0" w:space="0" w:color="auto"/>
          </w:divBdr>
        </w:div>
      </w:divsChild>
    </w:div>
    <w:div w:id="1938365246">
      <w:bodyDiv w:val="1"/>
      <w:marLeft w:val="0"/>
      <w:marRight w:val="0"/>
      <w:marTop w:val="0"/>
      <w:marBottom w:val="0"/>
      <w:divBdr>
        <w:top w:val="none" w:sz="0" w:space="0" w:color="auto"/>
        <w:left w:val="none" w:sz="0" w:space="0" w:color="auto"/>
        <w:bottom w:val="none" w:sz="0" w:space="0" w:color="auto"/>
        <w:right w:val="none" w:sz="0" w:space="0" w:color="auto"/>
      </w:divBdr>
      <w:divsChild>
        <w:div w:id="295843880">
          <w:marLeft w:val="0"/>
          <w:marRight w:val="0"/>
          <w:marTop w:val="0"/>
          <w:marBottom w:val="0"/>
          <w:divBdr>
            <w:top w:val="none" w:sz="0" w:space="0" w:color="auto"/>
            <w:left w:val="none" w:sz="0" w:space="0" w:color="auto"/>
            <w:bottom w:val="none" w:sz="0" w:space="0" w:color="auto"/>
            <w:right w:val="none" w:sz="0" w:space="0" w:color="auto"/>
          </w:divBdr>
        </w:div>
        <w:div w:id="384725042">
          <w:marLeft w:val="0"/>
          <w:marRight w:val="0"/>
          <w:marTop w:val="0"/>
          <w:marBottom w:val="0"/>
          <w:divBdr>
            <w:top w:val="none" w:sz="0" w:space="0" w:color="auto"/>
            <w:left w:val="none" w:sz="0" w:space="0" w:color="auto"/>
            <w:bottom w:val="none" w:sz="0" w:space="0" w:color="auto"/>
            <w:right w:val="none" w:sz="0" w:space="0" w:color="auto"/>
          </w:divBdr>
        </w:div>
        <w:div w:id="1316108786">
          <w:marLeft w:val="0"/>
          <w:marRight w:val="0"/>
          <w:marTop w:val="0"/>
          <w:marBottom w:val="0"/>
          <w:divBdr>
            <w:top w:val="none" w:sz="0" w:space="0" w:color="auto"/>
            <w:left w:val="none" w:sz="0" w:space="0" w:color="auto"/>
            <w:bottom w:val="none" w:sz="0" w:space="0" w:color="auto"/>
            <w:right w:val="none" w:sz="0" w:space="0" w:color="auto"/>
          </w:divBdr>
        </w:div>
      </w:divsChild>
    </w:div>
    <w:div w:id="2006517423">
      <w:bodyDiv w:val="1"/>
      <w:marLeft w:val="0"/>
      <w:marRight w:val="0"/>
      <w:marTop w:val="0"/>
      <w:marBottom w:val="0"/>
      <w:divBdr>
        <w:top w:val="none" w:sz="0" w:space="0" w:color="auto"/>
        <w:left w:val="none" w:sz="0" w:space="0" w:color="auto"/>
        <w:bottom w:val="none" w:sz="0" w:space="0" w:color="auto"/>
        <w:right w:val="none" w:sz="0" w:space="0" w:color="auto"/>
      </w:divBdr>
    </w:div>
    <w:div w:id="2007784719">
      <w:bodyDiv w:val="1"/>
      <w:marLeft w:val="0"/>
      <w:marRight w:val="0"/>
      <w:marTop w:val="0"/>
      <w:marBottom w:val="0"/>
      <w:divBdr>
        <w:top w:val="none" w:sz="0" w:space="0" w:color="auto"/>
        <w:left w:val="none" w:sz="0" w:space="0" w:color="auto"/>
        <w:bottom w:val="none" w:sz="0" w:space="0" w:color="auto"/>
        <w:right w:val="none" w:sz="0" w:space="0" w:color="auto"/>
      </w:divBdr>
    </w:div>
    <w:div w:id="2122798771">
      <w:bodyDiv w:val="1"/>
      <w:marLeft w:val="0"/>
      <w:marRight w:val="0"/>
      <w:marTop w:val="0"/>
      <w:marBottom w:val="0"/>
      <w:divBdr>
        <w:top w:val="none" w:sz="0" w:space="0" w:color="auto"/>
        <w:left w:val="none" w:sz="0" w:space="0" w:color="auto"/>
        <w:bottom w:val="none" w:sz="0" w:space="0" w:color="auto"/>
        <w:right w:val="none" w:sz="0" w:space="0" w:color="auto"/>
      </w:divBdr>
      <w:divsChild>
        <w:div w:id="362170944">
          <w:marLeft w:val="0"/>
          <w:marRight w:val="547"/>
          <w:marTop w:val="0"/>
          <w:marBottom w:val="0"/>
          <w:divBdr>
            <w:top w:val="none" w:sz="0" w:space="0" w:color="auto"/>
            <w:left w:val="none" w:sz="0" w:space="0" w:color="auto"/>
            <w:bottom w:val="none" w:sz="0" w:space="0" w:color="auto"/>
            <w:right w:val="none" w:sz="0" w:space="0" w:color="auto"/>
          </w:divBdr>
        </w:div>
        <w:div w:id="405300818">
          <w:marLeft w:val="0"/>
          <w:marRight w:val="1166"/>
          <w:marTop w:val="0"/>
          <w:marBottom w:val="0"/>
          <w:divBdr>
            <w:top w:val="none" w:sz="0" w:space="0" w:color="auto"/>
            <w:left w:val="none" w:sz="0" w:space="0" w:color="auto"/>
            <w:bottom w:val="none" w:sz="0" w:space="0" w:color="auto"/>
            <w:right w:val="none" w:sz="0" w:space="0" w:color="auto"/>
          </w:divBdr>
        </w:div>
        <w:div w:id="739447200">
          <w:marLeft w:val="0"/>
          <w:marRight w:val="1166"/>
          <w:marTop w:val="0"/>
          <w:marBottom w:val="0"/>
          <w:divBdr>
            <w:top w:val="none" w:sz="0" w:space="0" w:color="auto"/>
            <w:left w:val="none" w:sz="0" w:space="0" w:color="auto"/>
            <w:bottom w:val="none" w:sz="0" w:space="0" w:color="auto"/>
            <w:right w:val="none" w:sz="0" w:space="0" w:color="auto"/>
          </w:divBdr>
        </w:div>
        <w:div w:id="951594348">
          <w:marLeft w:val="0"/>
          <w:marRight w:val="1166"/>
          <w:marTop w:val="0"/>
          <w:marBottom w:val="0"/>
          <w:divBdr>
            <w:top w:val="none" w:sz="0" w:space="0" w:color="auto"/>
            <w:left w:val="none" w:sz="0" w:space="0" w:color="auto"/>
            <w:bottom w:val="none" w:sz="0" w:space="0" w:color="auto"/>
            <w:right w:val="none" w:sz="0" w:space="0" w:color="auto"/>
          </w:divBdr>
        </w:div>
        <w:div w:id="1145705891">
          <w:marLeft w:val="0"/>
          <w:marRight w:val="1166"/>
          <w:marTop w:val="0"/>
          <w:marBottom w:val="0"/>
          <w:divBdr>
            <w:top w:val="none" w:sz="0" w:space="0" w:color="auto"/>
            <w:left w:val="none" w:sz="0" w:space="0" w:color="auto"/>
            <w:bottom w:val="none" w:sz="0" w:space="0" w:color="auto"/>
            <w:right w:val="none" w:sz="0" w:space="0" w:color="auto"/>
          </w:divBdr>
        </w:div>
        <w:div w:id="1151217001">
          <w:marLeft w:val="0"/>
          <w:marRight w:val="1166"/>
          <w:marTop w:val="0"/>
          <w:marBottom w:val="0"/>
          <w:divBdr>
            <w:top w:val="none" w:sz="0" w:space="0" w:color="auto"/>
            <w:left w:val="none" w:sz="0" w:space="0" w:color="auto"/>
            <w:bottom w:val="none" w:sz="0" w:space="0" w:color="auto"/>
            <w:right w:val="none" w:sz="0" w:space="0" w:color="auto"/>
          </w:divBdr>
        </w:div>
        <w:div w:id="1177888058">
          <w:marLeft w:val="0"/>
          <w:marRight w:val="547"/>
          <w:marTop w:val="0"/>
          <w:marBottom w:val="0"/>
          <w:divBdr>
            <w:top w:val="none" w:sz="0" w:space="0" w:color="auto"/>
            <w:left w:val="none" w:sz="0" w:space="0" w:color="auto"/>
            <w:bottom w:val="none" w:sz="0" w:space="0" w:color="auto"/>
            <w:right w:val="none" w:sz="0" w:space="0" w:color="auto"/>
          </w:divBdr>
        </w:div>
        <w:div w:id="1348216646">
          <w:marLeft w:val="0"/>
          <w:marRight w:val="1166"/>
          <w:marTop w:val="0"/>
          <w:marBottom w:val="0"/>
          <w:divBdr>
            <w:top w:val="none" w:sz="0" w:space="0" w:color="auto"/>
            <w:left w:val="none" w:sz="0" w:space="0" w:color="auto"/>
            <w:bottom w:val="none" w:sz="0" w:space="0" w:color="auto"/>
            <w:right w:val="none" w:sz="0" w:space="0" w:color="auto"/>
          </w:divBdr>
        </w:div>
        <w:div w:id="1698582232">
          <w:marLeft w:val="0"/>
          <w:marRight w:val="1166"/>
          <w:marTop w:val="0"/>
          <w:marBottom w:val="0"/>
          <w:divBdr>
            <w:top w:val="none" w:sz="0" w:space="0" w:color="auto"/>
            <w:left w:val="none" w:sz="0" w:space="0" w:color="auto"/>
            <w:bottom w:val="none" w:sz="0" w:space="0" w:color="auto"/>
            <w:right w:val="none" w:sz="0" w:space="0" w:color="auto"/>
          </w:divBdr>
        </w:div>
        <w:div w:id="1718385357">
          <w:marLeft w:val="0"/>
          <w:marRight w:val="547"/>
          <w:marTop w:val="0"/>
          <w:marBottom w:val="0"/>
          <w:divBdr>
            <w:top w:val="none" w:sz="0" w:space="0" w:color="auto"/>
            <w:left w:val="none" w:sz="0" w:space="0" w:color="auto"/>
            <w:bottom w:val="none" w:sz="0" w:space="0" w:color="auto"/>
            <w:right w:val="none" w:sz="0" w:space="0" w:color="auto"/>
          </w:divBdr>
        </w:div>
        <w:div w:id="1778525741">
          <w:marLeft w:val="0"/>
          <w:marRight w:val="1166"/>
          <w:marTop w:val="0"/>
          <w:marBottom w:val="0"/>
          <w:divBdr>
            <w:top w:val="none" w:sz="0" w:space="0" w:color="auto"/>
            <w:left w:val="none" w:sz="0" w:space="0" w:color="auto"/>
            <w:bottom w:val="none" w:sz="0" w:space="0" w:color="auto"/>
            <w:right w:val="none" w:sz="0" w:space="0" w:color="auto"/>
          </w:divBdr>
        </w:div>
        <w:div w:id="1867716073">
          <w:marLeft w:val="0"/>
          <w:marRight w:val="1166"/>
          <w:marTop w:val="0"/>
          <w:marBottom w:val="0"/>
          <w:divBdr>
            <w:top w:val="none" w:sz="0" w:space="0" w:color="auto"/>
            <w:left w:val="none" w:sz="0" w:space="0" w:color="auto"/>
            <w:bottom w:val="none" w:sz="0" w:space="0" w:color="auto"/>
            <w:right w:val="none" w:sz="0" w:space="0" w:color="auto"/>
          </w:divBdr>
        </w:div>
        <w:div w:id="1951859336">
          <w:marLeft w:val="0"/>
          <w:marRight w:val="547"/>
          <w:marTop w:val="0"/>
          <w:marBottom w:val="0"/>
          <w:divBdr>
            <w:top w:val="none" w:sz="0" w:space="0" w:color="auto"/>
            <w:left w:val="none" w:sz="0" w:space="0" w:color="auto"/>
            <w:bottom w:val="none" w:sz="0" w:space="0" w:color="auto"/>
            <w:right w:val="none" w:sz="0" w:space="0" w:color="auto"/>
          </w:divBdr>
        </w:div>
        <w:div w:id="2012635148">
          <w:marLeft w:val="0"/>
          <w:marRight w:val="1166"/>
          <w:marTop w:val="0"/>
          <w:marBottom w:val="0"/>
          <w:divBdr>
            <w:top w:val="none" w:sz="0" w:space="0" w:color="auto"/>
            <w:left w:val="none" w:sz="0" w:space="0" w:color="auto"/>
            <w:bottom w:val="none" w:sz="0" w:space="0" w:color="auto"/>
            <w:right w:val="none" w:sz="0" w:space="0" w:color="auto"/>
          </w:divBdr>
        </w:div>
      </w:divsChild>
    </w:div>
    <w:div w:id="2144425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96.png" Id="rId117" /><Relationship Type="http://schemas.openxmlformats.org/officeDocument/2006/relationships/image" Target="media/image5.png" Id="rId21" /><Relationship Type="http://schemas.openxmlformats.org/officeDocument/2006/relationships/image" Target="media/image21.png" Id="rId42" /><Relationship Type="http://schemas.openxmlformats.org/officeDocument/2006/relationships/image" Target="media/image42.png" Id="rId63" /><Relationship Type="http://schemas.openxmlformats.org/officeDocument/2006/relationships/image" Target="media/image63.png" Id="rId84" /><Relationship Type="http://schemas.openxmlformats.org/officeDocument/2006/relationships/image" Target="media/image117.png" Id="rId138" /><Relationship Type="http://schemas.openxmlformats.org/officeDocument/2006/relationships/image" Target="media/image138.png" Id="rId159" /><Relationship Type="http://schemas.openxmlformats.org/officeDocument/2006/relationships/image" Target="media/image148.png" Id="rId170" /><Relationship Type="http://schemas.openxmlformats.org/officeDocument/2006/relationships/image" Target="media/image169.png" Id="rId191" /><Relationship Type="http://schemas.openxmlformats.org/officeDocument/2006/relationships/image" Target="media/image183.png" Id="rId205" /><Relationship Type="http://schemas.openxmlformats.org/officeDocument/2006/relationships/image" Target="media/image204.png" Id="rId226" /><Relationship Type="http://schemas.openxmlformats.org/officeDocument/2006/relationships/image" Target="media/image86.png" Id="rId107" /><Relationship Type="http://schemas.openxmlformats.org/officeDocument/2006/relationships/hyperlink" Target="https://projects.invisionapp.com/share/WH134D3T9MRE" TargetMode="External" Id="rId11" /><Relationship Type="http://schemas.openxmlformats.org/officeDocument/2006/relationships/image" Target="media/image11.png" Id="rId32" /><Relationship Type="http://schemas.openxmlformats.org/officeDocument/2006/relationships/image" Target="media/image32.png" Id="rId53" /><Relationship Type="http://schemas.openxmlformats.org/officeDocument/2006/relationships/image" Target="media/image53.png" Id="rId74" /><Relationship Type="http://schemas.openxmlformats.org/officeDocument/2006/relationships/image" Target="media/image107.png" Id="rId128" /><Relationship Type="http://schemas.openxmlformats.org/officeDocument/2006/relationships/image" Target="media/image128.jpeg" Id="rId149" /><Relationship Type="http://schemas.openxmlformats.org/officeDocument/2006/relationships/webSettings" Target="webSettings.xml" Id="rId5" /><Relationship Type="http://schemas.openxmlformats.org/officeDocument/2006/relationships/image" Target="media/image74.png" Id="rId95" /><Relationship Type="http://schemas.openxmlformats.org/officeDocument/2006/relationships/image" Target="media/image139.png" Id="rId160" /><Relationship Type="http://schemas.openxmlformats.org/officeDocument/2006/relationships/image" Target="media/image159.png" Id="rId181" /><Relationship Type="http://schemas.openxmlformats.org/officeDocument/2006/relationships/image" Target="media/image194.png" Id="rId216" /><Relationship Type="http://schemas.openxmlformats.org/officeDocument/2006/relationships/image" Target="media/image6.png" Id="rId22" /><Relationship Type="http://schemas.openxmlformats.org/officeDocument/2006/relationships/image" Target="media/image22.png" Id="rId43" /><Relationship Type="http://schemas.openxmlformats.org/officeDocument/2006/relationships/image" Target="media/image43.png" Id="rId64" /><Relationship Type="http://schemas.openxmlformats.org/officeDocument/2006/relationships/image" Target="media/image97.png" Id="rId118" /><Relationship Type="http://schemas.openxmlformats.org/officeDocument/2006/relationships/image" Target="media/image118.png" Id="rId139" /><Relationship Type="http://schemas.openxmlformats.org/officeDocument/2006/relationships/image" Target="media/image59.png" Id="rId80" /><Relationship Type="http://schemas.openxmlformats.org/officeDocument/2006/relationships/image" Target="media/image64.png" Id="rId85" /><Relationship Type="http://schemas.openxmlformats.org/officeDocument/2006/relationships/image" Target="media/image129.jpeg" Id="rId150" /><Relationship Type="http://schemas.openxmlformats.org/officeDocument/2006/relationships/image" Target="media/image134.png" Id="rId155" /><Relationship Type="http://schemas.openxmlformats.org/officeDocument/2006/relationships/image" Target="media/image149.png" Id="rId171" /><Relationship Type="http://schemas.openxmlformats.org/officeDocument/2006/relationships/image" Target="media/image154.png" Id="rId176" /><Relationship Type="http://schemas.openxmlformats.org/officeDocument/2006/relationships/image" Target="media/image170.png" Id="rId192" /><Relationship Type="http://schemas.openxmlformats.org/officeDocument/2006/relationships/image" Target="media/image175.png" Id="rId197" /><Relationship Type="http://schemas.openxmlformats.org/officeDocument/2006/relationships/image" Target="media/image184.png" Id="rId206" /><Relationship Type="http://schemas.openxmlformats.org/officeDocument/2006/relationships/image" Target="media/image205.png" Id="rId227" /><Relationship Type="http://schemas.openxmlformats.org/officeDocument/2006/relationships/image" Target="media/image179.png" Id="rId201" /><Relationship Type="http://schemas.openxmlformats.org/officeDocument/2006/relationships/image" Target="media/image200.png" Id="rId222" /><Relationship Type="http://schemas.openxmlformats.org/officeDocument/2006/relationships/hyperlink" Target="https://projects.invisionapp.com/share/MS13AM669NWF" TargetMode="External" Id="rId12" /><Relationship Type="http://schemas.openxmlformats.org/officeDocument/2006/relationships/image" Target="media/image1.png" Id="rId17" /><Relationship Type="http://schemas.openxmlformats.org/officeDocument/2006/relationships/image" Target="media/image12.png" Id="rId33" /><Relationship Type="http://schemas.openxmlformats.org/officeDocument/2006/relationships/image" Target="media/image17.png" Id="rId38" /><Relationship Type="http://schemas.openxmlformats.org/officeDocument/2006/relationships/image" Target="media/image38.png" Id="rId59" /><Relationship Type="http://schemas.openxmlformats.org/officeDocument/2006/relationships/image" Target="media/image82.png" Id="rId103" /><Relationship Type="http://schemas.openxmlformats.org/officeDocument/2006/relationships/image" Target="media/image87.png" Id="rId108" /><Relationship Type="http://schemas.openxmlformats.org/officeDocument/2006/relationships/image" Target="media/image103.png" Id="rId124" /><Relationship Type="http://schemas.openxmlformats.org/officeDocument/2006/relationships/image" Target="media/image108.jpeg" Id="rId129" /><Relationship Type="http://schemas.openxmlformats.org/officeDocument/2006/relationships/image" Target="media/image33.png" Id="rId54" /><Relationship Type="http://schemas.openxmlformats.org/officeDocument/2006/relationships/image" Target="media/image49.png" Id="rId70" /><Relationship Type="http://schemas.openxmlformats.org/officeDocument/2006/relationships/image" Target="media/image54.png" Id="rId75" /><Relationship Type="http://schemas.openxmlformats.org/officeDocument/2006/relationships/image" Target="media/image70.png" Id="rId91" /><Relationship Type="http://schemas.openxmlformats.org/officeDocument/2006/relationships/image" Target="media/image75.png" Id="rId96" /><Relationship Type="http://schemas.openxmlformats.org/officeDocument/2006/relationships/image" Target="media/image119.jpeg" Id="rId140" /><Relationship Type="http://schemas.openxmlformats.org/officeDocument/2006/relationships/image" Target="media/image124.png" Id="rId145" /><Relationship Type="http://schemas.openxmlformats.org/officeDocument/2006/relationships/image" Target="media/image140.png" Id="rId161" /><Relationship Type="http://schemas.openxmlformats.org/officeDocument/2006/relationships/image" Target="media/image144.jpeg" Id="rId166" /><Relationship Type="http://schemas.openxmlformats.org/officeDocument/2006/relationships/image" Target="media/image160.png" Id="rId182" /><Relationship Type="http://schemas.openxmlformats.org/officeDocument/2006/relationships/image" Target="media/image165.png" Id="rId187" /><Relationship Type="http://schemas.openxmlformats.org/officeDocument/2006/relationships/image" Target="media/image195.png" Id="rId217"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90.png" Id="rId212" /><Relationship Type="http://schemas.openxmlformats.org/officeDocument/2006/relationships/footer" Target="footer1.xml" Id="rId233" /><Relationship Type="http://schemas.openxmlformats.org/officeDocument/2006/relationships/image" Target="media/image7.png" Id="rId23" /><Relationship Type="http://schemas.microsoft.com/office/2011/relationships/commentsExtended" Target="commentsExtended.xml" Id="rId28" /><Relationship Type="http://schemas.openxmlformats.org/officeDocument/2006/relationships/image" Target="media/image28.png" Id="rId49" /><Relationship Type="http://schemas.openxmlformats.org/officeDocument/2006/relationships/image" Target="media/image93.png" Id="rId114" /><Relationship Type="http://schemas.openxmlformats.org/officeDocument/2006/relationships/image" Target="media/image98.png" Id="rId119" /><Relationship Type="http://schemas.openxmlformats.org/officeDocument/2006/relationships/image" Target="media/image23.png" Id="rId44" /><Relationship Type="http://schemas.openxmlformats.org/officeDocument/2006/relationships/image" Target="media/image39.png" Id="rId60" /><Relationship Type="http://schemas.openxmlformats.org/officeDocument/2006/relationships/image" Target="media/image44.png" Id="rId65" /><Relationship Type="http://schemas.openxmlformats.org/officeDocument/2006/relationships/image" Target="media/image60.png" Id="rId81" /><Relationship Type="http://schemas.openxmlformats.org/officeDocument/2006/relationships/image" Target="media/image65.png" Id="rId86" /><Relationship Type="http://schemas.openxmlformats.org/officeDocument/2006/relationships/image" Target="media/image109.jpeg" Id="rId130" /><Relationship Type="http://schemas.openxmlformats.org/officeDocument/2006/relationships/image" Target="media/image114.png" Id="rId135" /><Relationship Type="http://schemas.openxmlformats.org/officeDocument/2006/relationships/image" Target="media/image130.jpeg" Id="rId151" /><Relationship Type="http://schemas.openxmlformats.org/officeDocument/2006/relationships/image" Target="media/image135.png" Id="rId156" /><Relationship Type="http://schemas.openxmlformats.org/officeDocument/2006/relationships/image" Target="media/image155.png" Id="rId177" /><Relationship Type="http://schemas.openxmlformats.org/officeDocument/2006/relationships/image" Target="media/image176.png" Id="rId198" /><Relationship Type="http://schemas.openxmlformats.org/officeDocument/2006/relationships/image" Target="media/image150.png" Id="rId172" /><Relationship Type="http://schemas.openxmlformats.org/officeDocument/2006/relationships/image" Target="media/image171.png" Id="rId193" /><Relationship Type="http://schemas.openxmlformats.org/officeDocument/2006/relationships/image" Target="media/image180.png" Id="rId202" /><Relationship Type="http://schemas.openxmlformats.org/officeDocument/2006/relationships/image" Target="media/image185.png" Id="rId207" /><Relationship Type="http://schemas.openxmlformats.org/officeDocument/2006/relationships/image" Target="media/image201.png" Id="rId223" /><Relationship Type="http://schemas.openxmlformats.org/officeDocument/2006/relationships/image" Target="media/image206.jpeg" Id="rId228" /><Relationship Type="http://schemas.openxmlformats.org/officeDocument/2006/relationships/hyperlink" Target="https://www.figma.com/file/SZqFCMnJzkWf2wdYB2Cn4Y/%E2%80%8E%D7%9E%D7%A2%D7%A0%D7%94-%D7%9E%D7%A7%D7%95%D7%95%D7%9F---Client---UI?type=design&amp;node-id=7-15611&amp;mode=design&amp;t=NDI3KVtXWa0NTJqz-0" TargetMode="External" Id="rId13" /><Relationship Type="http://schemas.openxmlformats.org/officeDocument/2006/relationships/image" Target="media/image2.png" Id="rId18" /><Relationship Type="http://schemas.openxmlformats.org/officeDocument/2006/relationships/image" Target="media/image18.png" Id="rId39" /><Relationship Type="http://schemas.openxmlformats.org/officeDocument/2006/relationships/image" Target="media/image88.png" Id="rId109" /><Relationship Type="http://schemas.openxmlformats.org/officeDocument/2006/relationships/image" Target="media/image13.png" Id="rId34" /><Relationship Type="http://schemas.openxmlformats.org/officeDocument/2006/relationships/image" Target="media/image29.png" Id="rId50" /><Relationship Type="http://schemas.openxmlformats.org/officeDocument/2006/relationships/image" Target="media/image34.png" Id="rId55" /><Relationship Type="http://schemas.openxmlformats.org/officeDocument/2006/relationships/image" Target="media/image55.png" Id="rId76" /><Relationship Type="http://schemas.openxmlformats.org/officeDocument/2006/relationships/image" Target="media/image76.png" Id="rId97" /><Relationship Type="http://schemas.openxmlformats.org/officeDocument/2006/relationships/image" Target="media/image83.png" Id="rId104" /><Relationship Type="http://schemas.openxmlformats.org/officeDocument/2006/relationships/image" Target="media/image99.png" Id="rId120" /><Relationship Type="http://schemas.openxmlformats.org/officeDocument/2006/relationships/image" Target="media/image104.png" Id="rId125" /><Relationship Type="http://schemas.openxmlformats.org/officeDocument/2006/relationships/image" Target="media/image120.jpeg" Id="rId141" /><Relationship Type="http://schemas.openxmlformats.org/officeDocument/2006/relationships/image" Target="media/image125.png" Id="rId146" /><Relationship Type="http://schemas.openxmlformats.org/officeDocument/2006/relationships/image" Target="media/image145.jpeg" Id="rId167" /><Relationship Type="http://schemas.openxmlformats.org/officeDocument/2006/relationships/image" Target="media/image166.png" Id="rId188" /><Relationship Type="http://schemas.openxmlformats.org/officeDocument/2006/relationships/endnotes" Target="endnotes.xml" Id="rId7" /><Relationship Type="http://schemas.openxmlformats.org/officeDocument/2006/relationships/image" Target="media/image50.jpeg" Id="rId71" /><Relationship Type="http://schemas.openxmlformats.org/officeDocument/2006/relationships/image" Target="media/image71.png" Id="rId92" /><Relationship Type="http://schemas.openxmlformats.org/officeDocument/2006/relationships/hyperlink" Target="https://www.online.mod.gov.il/Online2016/pages/Personal/SapakProfile/UserUpdate.aspx" TargetMode="External" Id="rId162" /><Relationship Type="http://schemas.openxmlformats.org/officeDocument/2006/relationships/image" Target="media/image161.png" Id="rId183" /><Relationship Type="http://schemas.openxmlformats.org/officeDocument/2006/relationships/image" Target="media/image191.png" Id="rId213" /><Relationship Type="http://schemas.openxmlformats.org/officeDocument/2006/relationships/image" Target="media/image196.png" Id="rId218" /><Relationship Type="http://schemas.openxmlformats.org/officeDocument/2006/relationships/fontTable" Target="fontTable.xml" Id="rId234" /><Relationship Type="http://schemas.openxmlformats.org/officeDocument/2006/relationships/numbering" Target="numbering.xml" Id="rId2" /><Relationship Type="http://schemas.microsoft.com/office/2016/09/relationships/commentsIds" Target="commentsIds.xml" Id="rId29" /><Relationship Type="http://schemas.openxmlformats.org/officeDocument/2006/relationships/image" Target="media/image8.png" Id="rId24" /><Relationship Type="http://schemas.openxmlformats.org/officeDocument/2006/relationships/image" Target="media/image19.png" Id="rId40" /><Relationship Type="http://schemas.openxmlformats.org/officeDocument/2006/relationships/image" Target="media/image24.png" Id="rId45" /><Relationship Type="http://schemas.openxmlformats.org/officeDocument/2006/relationships/image" Target="media/image45.png" Id="rId66" /><Relationship Type="http://schemas.openxmlformats.org/officeDocument/2006/relationships/image" Target="media/image66.png" Id="rId87" /><Relationship Type="http://schemas.openxmlformats.org/officeDocument/2006/relationships/image" Target="media/image89.png" Id="rId110" /><Relationship Type="http://schemas.openxmlformats.org/officeDocument/2006/relationships/image" Target="media/image94.png" Id="rId115" /><Relationship Type="http://schemas.openxmlformats.org/officeDocument/2006/relationships/image" Target="media/image110.jpeg" Id="rId131" /><Relationship Type="http://schemas.openxmlformats.org/officeDocument/2006/relationships/image" Target="media/image115.png" Id="rId136" /><Relationship Type="http://schemas.openxmlformats.org/officeDocument/2006/relationships/image" Target="media/image136.png" Id="rId157" /><Relationship Type="http://schemas.openxmlformats.org/officeDocument/2006/relationships/image" Target="media/image156.png" Id="rId178" /><Relationship Type="http://schemas.openxmlformats.org/officeDocument/2006/relationships/image" Target="media/image40.png" Id="rId61" /><Relationship Type="http://schemas.openxmlformats.org/officeDocument/2006/relationships/image" Target="media/image61.png" Id="rId82" /><Relationship Type="http://schemas.openxmlformats.org/officeDocument/2006/relationships/image" Target="media/image131.png" Id="rId152" /><Relationship Type="http://schemas.openxmlformats.org/officeDocument/2006/relationships/image" Target="media/image151.png" Id="rId173" /><Relationship Type="http://schemas.openxmlformats.org/officeDocument/2006/relationships/image" Target="media/image172.png" Id="rId194" /><Relationship Type="http://schemas.openxmlformats.org/officeDocument/2006/relationships/image" Target="media/image177.png" Id="rId199" /><Relationship Type="http://schemas.openxmlformats.org/officeDocument/2006/relationships/image" Target="media/image181.png" Id="rId203" /><Relationship Type="http://schemas.openxmlformats.org/officeDocument/2006/relationships/image" Target="media/image186.png" Id="rId208" /><Relationship Type="http://schemas.openxmlformats.org/officeDocument/2006/relationships/image" Target="media/image207.jpeg" Id="rId229" /><Relationship Type="http://schemas.openxmlformats.org/officeDocument/2006/relationships/image" Target="media/image3.png" Id="rId19" /><Relationship Type="http://schemas.openxmlformats.org/officeDocument/2006/relationships/image" Target="media/image202.png" Id="rId224" /><Relationship Type="http://schemas.openxmlformats.org/officeDocument/2006/relationships/hyperlink" Target="https://www.online.mod.gov.il/Online2016/Documents/Support/OnlineTenderUserGuide.pdf" TargetMode="External" Id="rId14" /><Relationship Type="http://schemas.microsoft.com/office/2018/08/relationships/commentsExtensible" Target="commentsExtensible.xml" Id="rId30" /><Relationship Type="http://schemas.openxmlformats.org/officeDocument/2006/relationships/image" Target="media/image14.jpeg" Id="rId35" /><Relationship Type="http://schemas.openxmlformats.org/officeDocument/2006/relationships/image" Target="media/image35.png" Id="rId56" /><Relationship Type="http://schemas.openxmlformats.org/officeDocument/2006/relationships/image" Target="media/image56.png" Id="rId77" /><Relationship Type="http://schemas.openxmlformats.org/officeDocument/2006/relationships/image" Target="media/image79.png" Id="rId100" /><Relationship Type="http://schemas.openxmlformats.org/officeDocument/2006/relationships/image" Target="media/image84.png" Id="rId105" /><Relationship Type="http://schemas.openxmlformats.org/officeDocument/2006/relationships/image" Target="media/image105.png" Id="rId126" /><Relationship Type="http://schemas.openxmlformats.org/officeDocument/2006/relationships/image" Target="media/image126.png" Id="rId147" /><Relationship Type="http://schemas.openxmlformats.org/officeDocument/2006/relationships/image" Target="media/image146.jpeg" Id="rId168" /><Relationship Type="http://schemas.openxmlformats.org/officeDocument/2006/relationships/hyperlink" Target="https://sapakim.mod.gov.il/home" TargetMode="External" Id="rId8" /><Relationship Type="http://schemas.openxmlformats.org/officeDocument/2006/relationships/image" Target="media/image30.png" Id="rId51" /><Relationship Type="http://schemas.openxmlformats.org/officeDocument/2006/relationships/image" Target="media/image51.png" Id="rId72" /><Relationship Type="http://schemas.openxmlformats.org/officeDocument/2006/relationships/image" Target="media/image72.png" Id="rId93" /><Relationship Type="http://schemas.openxmlformats.org/officeDocument/2006/relationships/image" Target="media/image77.png" Id="rId98" /><Relationship Type="http://schemas.openxmlformats.org/officeDocument/2006/relationships/image" Target="media/image100.png" Id="rId121" /><Relationship Type="http://schemas.openxmlformats.org/officeDocument/2006/relationships/image" Target="media/image121.png" Id="rId142" /><Relationship Type="http://schemas.openxmlformats.org/officeDocument/2006/relationships/image" Target="media/image141.jpeg" Id="rId163" /><Relationship Type="http://schemas.openxmlformats.org/officeDocument/2006/relationships/image" Target="media/image162.png" Id="rId184" /><Relationship Type="http://schemas.openxmlformats.org/officeDocument/2006/relationships/image" Target="media/image197.png" Id="rId219" /><Relationship Type="http://schemas.openxmlformats.org/officeDocument/2006/relationships/styles" Target="styles.xml" Id="rId3" /><Relationship Type="http://schemas.openxmlformats.org/officeDocument/2006/relationships/image" Target="media/image192.png" Id="rId214" /><Relationship Type="http://schemas.openxmlformats.org/officeDocument/2006/relationships/image" Target="media/image208.png" Id="rId230" /><Relationship Type="http://schemas.microsoft.com/office/2011/relationships/people" Target="people.xml" Id="rId235" /><Relationship Type="http://schemas.openxmlformats.org/officeDocument/2006/relationships/image" Target="media/image9.png" Id="rId25" /><Relationship Type="http://schemas.openxmlformats.org/officeDocument/2006/relationships/image" Target="media/image25.png" Id="rId46" /><Relationship Type="http://schemas.openxmlformats.org/officeDocument/2006/relationships/image" Target="media/image46.jpeg" Id="rId67" /><Relationship Type="http://schemas.openxmlformats.org/officeDocument/2006/relationships/image" Target="media/image95.png" Id="rId116" /><Relationship Type="http://schemas.openxmlformats.org/officeDocument/2006/relationships/image" Target="media/image116.png" Id="rId137" /><Relationship Type="http://schemas.openxmlformats.org/officeDocument/2006/relationships/image" Target="media/image137.png" Id="rId158" /><Relationship Type="http://schemas.openxmlformats.org/officeDocument/2006/relationships/image" Target="media/image4.png" Id="rId20" /><Relationship Type="http://schemas.openxmlformats.org/officeDocument/2006/relationships/image" Target="media/image20.png" Id="rId41" /><Relationship Type="http://schemas.openxmlformats.org/officeDocument/2006/relationships/image" Target="media/image41.jpeg" Id="rId62" /><Relationship Type="http://schemas.openxmlformats.org/officeDocument/2006/relationships/image" Target="media/image62.png" Id="rId83" /><Relationship Type="http://schemas.openxmlformats.org/officeDocument/2006/relationships/image" Target="media/image67.png" Id="rId88" /><Relationship Type="http://schemas.openxmlformats.org/officeDocument/2006/relationships/image" Target="media/image90.png" Id="rId111" /><Relationship Type="http://schemas.openxmlformats.org/officeDocument/2006/relationships/image" Target="media/image111.jpeg" Id="rId132" /><Relationship Type="http://schemas.openxmlformats.org/officeDocument/2006/relationships/image" Target="media/image132.png" Id="rId153" /><Relationship Type="http://schemas.openxmlformats.org/officeDocument/2006/relationships/image" Target="media/image152.png" Id="rId174" /><Relationship Type="http://schemas.openxmlformats.org/officeDocument/2006/relationships/image" Target="media/image157.png" Id="rId179" /><Relationship Type="http://schemas.openxmlformats.org/officeDocument/2006/relationships/image" Target="media/image173.png" Id="rId195" /><Relationship Type="http://schemas.openxmlformats.org/officeDocument/2006/relationships/image" Target="media/image187.jpeg" Id="rId209" /><Relationship Type="http://schemas.openxmlformats.org/officeDocument/2006/relationships/image" Target="media/image182.png" Id="rId204" /><Relationship Type="http://schemas.openxmlformats.org/officeDocument/2006/relationships/image" Target="media/image198.jpeg" Id="rId220" /><Relationship Type="http://schemas.openxmlformats.org/officeDocument/2006/relationships/image" Target="media/image203.png" Id="rId225" /><Relationship Type="http://schemas.openxmlformats.org/officeDocument/2006/relationships/hyperlink" Target="https://www.online.mod.gov.il/Online2016/pages/General/Info/start.aspx" TargetMode="External" Id="rId15" /><Relationship Type="http://schemas.openxmlformats.org/officeDocument/2006/relationships/image" Target="media/image15.png" Id="rId36" /><Relationship Type="http://schemas.openxmlformats.org/officeDocument/2006/relationships/image" Target="media/image36.jpeg" Id="rId57" /><Relationship Type="http://schemas.openxmlformats.org/officeDocument/2006/relationships/image" Target="media/image85.png" Id="rId106" /><Relationship Type="http://schemas.openxmlformats.org/officeDocument/2006/relationships/image" Target="media/image106.png" Id="rId127" /><Relationship Type="http://schemas.openxmlformats.org/officeDocument/2006/relationships/hyperlink" Target="https://joyil-my.sharepoint.com/:w:/g/personal/lilya_sh_teams_mod_gov_il/EXw5KKxVsCVLkrM-z7lwF-oBBetc7yFAgjgLjTDwxMtq4g?e=U7nOlR" TargetMode="External" Id="rId10" /><Relationship Type="http://schemas.openxmlformats.org/officeDocument/2006/relationships/hyperlink" Target="https://joyil-my.sharepoint.com/:w:/g/personal/limor_ha_teams_mod_gov_il/EdBit3OHpGBMrXyPRRz9wbEBUTnDwd2w4xeciV1120wdwg?e=RNRq4K" TargetMode="External" Id="rId31" /><Relationship Type="http://schemas.openxmlformats.org/officeDocument/2006/relationships/image" Target="media/image31.jpeg" Id="rId52" /><Relationship Type="http://schemas.openxmlformats.org/officeDocument/2006/relationships/image" Target="media/image52.png" Id="rId73" /><Relationship Type="http://schemas.openxmlformats.org/officeDocument/2006/relationships/image" Target="media/image57.png" Id="rId78" /><Relationship Type="http://schemas.openxmlformats.org/officeDocument/2006/relationships/image" Target="media/image73.png" Id="rId94" /><Relationship Type="http://schemas.openxmlformats.org/officeDocument/2006/relationships/image" Target="media/image78.png" Id="rId99" /><Relationship Type="http://schemas.openxmlformats.org/officeDocument/2006/relationships/image" Target="media/image80.png" Id="rId101" /><Relationship Type="http://schemas.openxmlformats.org/officeDocument/2006/relationships/image" Target="media/image101.png" Id="rId122" /><Relationship Type="http://schemas.openxmlformats.org/officeDocument/2006/relationships/image" Target="media/image122.png" Id="rId143" /><Relationship Type="http://schemas.openxmlformats.org/officeDocument/2006/relationships/image" Target="media/image127.png" Id="rId148" /><Relationship Type="http://schemas.openxmlformats.org/officeDocument/2006/relationships/image" Target="media/image142.jpeg" Id="rId164" /><Relationship Type="http://schemas.openxmlformats.org/officeDocument/2006/relationships/image" Target="media/image147.jpeg" Id="rId169" /><Relationship Type="http://schemas.openxmlformats.org/officeDocument/2006/relationships/image" Target="media/image163.png" Id="rId185" /><Relationship Type="http://schemas.openxmlformats.org/officeDocument/2006/relationships/settings" Target="settings.xml" Id="rId4" /><Relationship Type="http://schemas.openxmlformats.org/officeDocument/2006/relationships/hyperlink" Target="https://joyil-my.sharepoint.com/:w:/g/personal/lilya_sh_teams_mod_gov_il/EQ4R2CeVA_ZMg6In136Rg00BQtn0HcV7OIqLCaZ2UXUJ0g?e=ui6I1d" TargetMode="External" Id="rId9" /><Relationship Type="http://schemas.openxmlformats.org/officeDocument/2006/relationships/image" Target="media/image158.png" Id="rId180" /><Relationship Type="http://schemas.openxmlformats.org/officeDocument/2006/relationships/image" Target="media/image188.jpeg" Id="rId210" /><Relationship Type="http://schemas.openxmlformats.org/officeDocument/2006/relationships/image" Target="media/image193.png" Id="rId215" /><Relationship Type="http://schemas.openxmlformats.org/officeDocument/2006/relationships/theme" Target="theme/theme1.xml" Id="rId236" /><Relationship Type="http://schemas.openxmlformats.org/officeDocument/2006/relationships/image" Target="media/image10.png" Id="rId26" /><Relationship Type="http://schemas.openxmlformats.org/officeDocument/2006/relationships/image" Target="media/image209.png" Id="rId231" /><Relationship Type="http://schemas.openxmlformats.org/officeDocument/2006/relationships/image" Target="media/image26.png" Id="rId47" /><Relationship Type="http://schemas.openxmlformats.org/officeDocument/2006/relationships/image" Target="media/image47.png" Id="rId68" /><Relationship Type="http://schemas.openxmlformats.org/officeDocument/2006/relationships/image" Target="media/image68.png" Id="rId89" /><Relationship Type="http://schemas.openxmlformats.org/officeDocument/2006/relationships/image" Target="media/image91.png" Id="rId112" /><Relationship Type="http://schemas.openxmlformats.org/officeDocument/2006/relationships/image" Target="media/image112.png" Id="rId133" /><Relationship Type="http://schemas.openxmlformats.org/officeDocument/2006/relationships/image" Target="media/image133.png" Id="rId154" /><Relationship Type="http://schemas.openxmlformats.org/officeDocument/2006/relationships/image" Target="media/image153.png" Id="rId175" /><Relationship Type="http://schemas.openxmlformats.org/officeDocument/2006/relationships/image" Target="media/image174.png" Id="rId196" /><Relationship Type="http://schemas.openxmlformats.org/officeDocument/2006/relationships/image" Target="media/image178.png" Id="rId200" /><Relationship Type="http://schemas.openxmlformats.org/officeDocument/2006/relationships/hyperlink" Target="https://miro.com/app/board/uXjVNQhQOng=/?share_link_id=512326383258" TargetMode="External" Id="rId16" /><Relationship Type="http://schemas.openxmlformats.org/officeDocument/2006/relationships/image" Target="media/image199.jpeg" Id="rId221" /><Relationship Type="http://schemas.openxmlformats.org/officeDocument/2006/relationships/image" Target="media/image16.png" Id="rId37" /><Relationship Type="http://schemas.openxmlformats.org/officeDocument/2006/relationships/image" Target="media/image37.png" Id="rId58" /><Relationship Type="http://schemas.openxmlformats.org/officeDocument/2006/relationships/image" Target="media/image58.png" Id="rId79" /><Relationship Type="http://schemas.openxmlformats.org/officeDocument/2006/relationships/image" Target="media/image81.png" Id="rId102" /><Relationship Type="http://schemas.openxmlformats.org/officeDocument/2006/relationships/image" Target="media/image102.png" Id="rId123" /><Relationship Type="http://schemas.openxmlformats.org/officeDocument/2006/relationships/image" Target="media/image123.png" Id="rId144" /><Relationship Type="http://schemas.openxmlformats.org/officeDocument/2006/relationships/image" Target="media/image69.png" Id="rId90" /><Relationship Type="http://schemas.openxmlformats.org/officeDocument/2006/relationships/image" Target="media/image143.jpeg" Id="rId165" /><Relationship Type="http://schemas.openxmlformats.org/officeDocument/2006/relationships/image" Target="media/image164.png" Id="rId186" /><Relationship Type="http://schemas.openxmlformats.org/officeDocument/2006/relationships/image" Target="media/image189.jpeg" Id="rId211" /><Relationship Type="http://schemas.openxmlformats.org/officeDocument/2006/relationships/image" Target="media/image210.png" Id="rId232" /><Relationship Type="http://schemas.openxmlformats.org/officeDocument/2006/relationships/comments" Target="comments.xml" Id="rId27" /><Relationship Type="http://schemas.openxmlformats.org/officeDocument/2006/relationships/image" Target="media/image27.png" Id="rId48" /><Relationship Type="http://schemas.openxmlformats.org/officeDocument/2006/relationships/image" Target="media/image48.png" Id="rId69" /><Relationship Type="http://schemas.openxmlformats.org/officeDocument/2006/relationships/image" Target="media/image92.png" Id="rId113" /><Relationship Type="http://schemas.openxmlformats.org/officeDocument/2006/relationships/image" Target="media/image113.png" Id="rId134" /><Relationship Type="http://schemas.openxmlformats.org/officeDocument/2006/relationships/image" Target="/media/image20.jpg" Id="R69f1c3374e8e446d" /><Relationship Type="http://schemas.openxmlformats.org/officeDocument/2006/relationships/image" Target="/media/image21.jpg" Id="R25428ec278c74c6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57C43B-4D11-4AA6-8386-CF7652443C8C}">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Lilya Shtorper</dc:creator>
  <keywords/>
  <dc:description/>
  <lastModifiedBy>avigornizky@gmail.com</lastModifiedBy>
  <revision>4520</revision>
  <dcterms:created xsi:type="dcterms:W3CDTF">2022-09-23T13:17:00.0000000Z</dcterms:created>
  <dcterms:modified xsi:type="dcterms:W3CDTF">2023-12-25T10:37:26.6349336Z</dcterms:modified>
</coreProperties>
</file>